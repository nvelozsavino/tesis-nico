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1090" w:rsidRPr="008D2941" w:rsidRDefault="009A2277" w:rsidP="00BF1090">
      <w:pPr>
        <w:pStyle w:val="Normalsininterlineado"/>
      </w:pPr>
      <w:r>
        <w:rPr>
          <w:noProof/>
          <w:lang w:eastAsia="es-V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4" o:spid="_x0000_i1025" type="#_x0000_t75" alt="Descripción: C:\Users\nico\Documents\clases\otros\usb logo.png" style="width:69.75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sz w:val="28"/>
          <w:szCs w:val="28"/>
        </w:rPr>
      </w:pPr>
      <w:r w:rsidRPr="008D2941">
        <w:rPr>
          <w:b/>
          <w:sz w:val="28"/>
          <w:szCs w:val="28"/>
        </w:rPr>
        <w:t>UNIVERSIDAD SIMÓN BOLÍVAR</w:t>
      </w:r>
    </w:p>
    <w:p w:rsidR="00BF1090" w:rsidRPr="008D2941" w:rsidRDefault="00BF1090" w:rsidP="00BF1090">
      <w:pPr>
        <w:pStyle w:val="Normalsininterlineado"/>
        <w:rPr>
          <w:sz w:val="28"/>
          <w:szCs w:val="28"/>
        </w:rPr>
      </w:pPr>
      <w:r w:rsidRPr="008D2941">
        <w:rPr>
          <w:sz w:val="28"/>
          <w:szCs w:val="28"/>
        </w:rPr>
        <w:t>DECANATO DE ESTUDIOS DE POSTGRADO</w:t>
      </w:r>
    </w:p>
    <w:p w:rsidR="00BF1090" w:rsidRPr="008D2941" w:rsidRDefault="00BF1090" w:rsidP="00BF1090">
      <w:pPr>
        <w:pStyle w:val="Normalsininterlineado"/>
        <w:rPr>
          <w:sz w:val="28"/>
          <w:szCs w:val="28"/>
        </w:rPr>
      </w:pPr>
      <w:r w:rsidRPr="008D2941">
        <w:rPr>
          <w:sz w:val="28"/>
          <w:szCs w:val="28"/>
        </w:rPr>
        <w:t>COORDINACIÓN DE POSTGRADO EN FÍSICA</w:t>
      </w:r>
    </w:p>
    <w:p w:rsidR="00BF1090" w:rsidRPr="008D2941" w:rsidRDefault="00BF1090" w:rsidP="00BF1090">
      <w:pPr>
        <w:pStyle w:val="Normalsininterlineado"/>
        <w:rPr>
          <w:sz w:val="28"/>
          <w:szCs w:val="28"/>
        </w:rPr>
      </w:pPr>
      <w:r w:rsidRPr="008D2941">
        <w:rPr>
          <w:sz w:val="28"/>
          <w:szCs w:val="28"/>
        </w:rPr>
        <w:t>MAESTRÍA EN 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sz w:val="28"/>
          <w:szCs w:val="28"/>
        </w:rPr>
      </w:pPr>
      <w:r w:rsidRPr="008D2941">
        <w:rPr>
          <w:b/>
          <w:sz w:val="28"/>
          <w:szCs w:val="28"/>
        </w:rPr>
        <w:t>TRABAJO DE GRADO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rPr>
          <w:b/>
          <w:caps/>
          <w:kern w:val="24"/>
          <w:sz w:val="28"/>
          <w:szCs w:val="28"/>
        </w:rPr>
        <w:t>CONTROL DE VIBRACIONES MECÁNICAS EN UN SISTEMA INTERFEROMÉTRICO.</w:t>
      </w:r>
      <w:r w:rsidRPr="008D2941">
        <w:t xml:space="preserve">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sz w:val="28"/>
          <w:szCs w:val="28"/>
        </w:rPr>
      </w:pPr>
      <w:proofErr w:type="gramStart"/>
      <w:r w:rsidRPr="008D2941">
        <w:rPr>
          <w:sz w:val="28"/>
          <w:szCs w:val="28"/>
        </w:rPr>
        <w:t>por</w:t>
      </w:r>
      <w:proofErr w:type="gramEnd"/>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rPr>
          <w:sz w:val="28"/>
          <w:szCs w:val="28"/>
        </w:rPr>
      </w:pPr>
      <w:r w:rsidRPr="008D2941">
        <w:rPr>
          <w:sz w:val="28"/>
          <w:szCs w:val="28"/>
        </w:rPr>
        <w:t>Nicolás</w:t>
      </w:r>
      <w:r w:rsidR="00BF1090" w:rsidRPr="008D2941">
        <w:rPr>
          <w:sz w:val="28"/>
          <w:szCs w:val="28"/>
        </w:rPr>
        <w:t xml:space="preserve"> Veloz Savino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E5FFB" w:rsidP="00BF1090">
      <w:pPr>
        <w:pStyle w:val="Normalsininterlineado"/>
        <w:rPr>
          <w:sz w:val="28"/>
          <w:szCs w:val="28"/>
        </w:rPr>
      </w:pPr>
      <w:r>
        <w:rPr>
          <w:sz w:val="28"/>
          <w:szCs w:val="28"/>
        </w:rPr>
        <w:t>Abril</w:t>
      </w:r>
      <w:r w:rsidR="00BF1090" w:rsidRPr="008D2941">
        <w:rPr>
          <w:sz w:val="28"/>
          <w:szCs w:val="28"/>
        </w:rPr>
        <w:t xml:space="preserve"> 201</w:t>
      </w:r>
      <w:r>
        <w:rPr>
          <w:sz w:val="28"/>
          <w:szCs w:val="28"/>
        </w:rPr>
        <w:t>2</w:t>
      </w:r>
    </w:p>
    <w:p w:rsidR="00BF1090" w:rsidRPr="008D2941" w:rsidRDefault="00BF1090" w:rsidP="00BF1090">
      <w:pPr>
        <w:pStyle w:val="Normalsininterlineado"/>
        <w:rPr>
          <w:sz w:val="28"/>
          <w:szCs w:val="28"/>
        </w:rPr>
        <w:sectPr w:rsidR="00BF1090" w:rsidRPr="008D2941" w:rsidSect="00BF1090">
          <w:headerReference w:type="default" r:id="rId10"/>
          <w:footerReference w:type="even" r:id="rId11"/>
          <w:footerReference w:type="default" r:id="rId12"/>
          <w:pgSz w:w="12240" w:h="15840" w:code="1"/>
          <w:pgMar w:top="964" w:right="1701" w:bottom="1588" w:left="1701" w:header="709" w:footer="709" w:gutter="0"/>
          <w:cols w:space="708"/>
          <w:docGrid w:linePitch="360"/>
        </w:sectPr>
      </w:pPr>
    </w:p>
    <w:p w:rsidR="00BF1090" w:rsidRPr="008D2941" w:rsidRDefault="009A2277" w:rsidP="00BF1090">
      <w:pPr>
        <w:pStyle w:val="Normalsininterlineado"/>
      </w:pPr>
      <w:r>
        <w:rPr>
          <w:noProof/>
          <w:lang w:eastAsia="es-VE"/>
        </w:rPr>
        <w:lastRenderedPageBreak/>
        <w:pict>
          <v:shape id="_x0000_i1026"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COORDINACIÓN DE POSTGRADO EN FÍSICA</w:t>
      </w:r>
    </w:p>
    <w:p w:rsidR="00BF1090" w:rsidRPr="008D2941" w:rsidRDefault="00BF1090" w:rsidP="00BF1090">
      <w:pPr>
        <w:pStyle w:val="Normalsininterlineado"/>
      </w:pPr>
      <w:r w:rsidRPr="008D2941">
        <w:t>MAESTRÍA EN 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caps/>
          <w:sz w:val="28"/>
          <w:szCs w:val="28"/>
        </w:rPr>
      </w:pPr>
      <w:r w:rsidRPr="008D2941">
        <w:rPr>
          <w:b/>
          <w:caps/>
          <w:kern w:val="24"/>
          <w:sz w:val="28"/>
          <w:szCs w:val="28"/>
        </w:rPr>
        <w:t>CONTROL DE VIBRACIONES MECÁNICAS EN UN SISTEMA INTERFEROMÉTRICO.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Trabajo de Grado presentado a la Universidad Simón Bolívar por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rPr>
          <w:b/>
        </w:rPr>
      </w:pPr>
      <w:r w:rsidRPr="008D2941">
        <w:rPr>
          <w:b/>
        </w:rPr>
        <w:t>Nicolás</w:t>
      </w:r>
      <w:r w:rsidR="0091587C" w:rsidRPr="008D2941">
        <w:rPr>
          <w:b/>
        </w:rPr>
        <w:t xml:space="preserve"> Veloz Savino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pPr>
      <w:r w:rsidRPr="008D2941">
        <w:t>Como</w:t>
      </w:r>
      <w:r w:rsidR="00BF1090" w:rsidRPr="008D2941">
        <w:t xml:space="preserve"> requisito parcial para optar al grado académico de</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 xml:space="preserve">Magister en </w:t>
      </w:r>
      <w:r w:rsidR="0091587C" w:rsidRPr="008D2941">
        <w:rPr>
          <w:b/>
        </w:rPr>
        <w:t>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Con la asesoría de</w:t>
      </w:r>
      <w:r w:rsidR="0091587C" w:rsidRPr="008D2941">
        <w:t>l</w:t>
      </w:r>
      <w:r w:rsidRPr="008D2941">
        <w:t xml:space="preserve"> profesor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Rafael</w:t>
      </w:r>
      <w:r w:rsidR="00BF1090" w:rsidRPr="008D2941">
        <w:t xml:space="preserve"> </w:t>
      </w:r>
      <w:r w:rsidRPr="008D2941">
        <w:t>Escalona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E5FFB" w:rsidP="00BF1090">
      <w:pPr>
        <w:pStyle w:val="Normalsininterlineado"/>
      </w:pPr>
      <w:r>
        <w:t>Abril</w:t>
      </w:r>
      <w:r w:rsidR="0091587C" w:rsidRPr="008D2941">
        <w:t xml:space="preserve"> 201</w:t>
      </w:r>
      <w:r>
        <w:t>2</w:t>
      </w:r>
      <w:r w:rsidR="00BF1090" w:rsidRPr="008D2941">
        <w:br w:type="page"/>
      </w:r>
    </w:p>
    <w:p w:rsidR="00BF1090" w:rsidRPr="008D2941" w:rsidRDefault="009A2277" w:rsidP="00BF1090">
      <w:pPr>
        <w:pStyle w:val="Normalsininterlineado"/>
      </w:pPr>
      <w:r>
        <w:rPr>
          <w:noProof/>
          <w:lang w:eastAsia="es-VE"/>
        </w:rPr>
        <w:pict>
          <v:shape id="_x0000_i1027"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 xml:space="preserve">COORDINACIÓN DE POSTGRADO EN </w:t>
      </w:r>
      <w:r w:rsidR="0091587C" w:rsidRPr="008D2941">
        <w:t>FÍSICA</w:t>
      </w:r>
    </w:p>
    <w:p w:rsidR="00BF1090" w:rsidRPr="008D2941" w:rsidRDefault="00BF1090" w:rsidP="00BF1090">
      <w:pPr>
        <w:pStyle w:val="Normalsininterlineado"/>
      </w:pPr>
      <w:r w:rsidRPr="008D2941">
        <w:t xml:space="preserve">MAESTRÍA EN </w:t>
      </w:r>
      <w:r w:rsidR="0091587C" w:rsidRPr="008D2941">
        <w:t>FÍSICA</w:t>
      </w:r>
    </w:p>
    <w:p w:rsidR="00BF1090" w:rsidRPr="00AF0007" w:rsidRDefault="00BF1090" w:rsidP="00BF1090">
      <w:pPr>
        <w:pStyle w:val="Ttulo1"/>
        <w:numPr>
          <w:ilvl w:val="0"/>
          <w:numId w:val="0"/>
        </w:numPr>
        <w:rPr>
          <w:color w:val="FFFFFF"/>
        </w:rPr>
      </w:pPr>
      <w:bookmarkStart w:id="0" w:name="_Toc318382064"/>
      <w:r w:rsidRPr="00AF0007">
        <w:rPr>
          <w:color w:val="FFFFFF"/>
        </w:rPr>
        <w:t>APROBACIÓN DEL JURADO</w:t>
      </w:r>
      <w:bookmarkEnd w:id="0"/>
    </w:p>
    <w:p w:rsidR="00BF1090" w:rsidRPr="008D2941" w:rsidRDefault="0091587C" w:rsidP="00BF1090">
      <w:pPr>
        <w:pStyle w:val="Normalsininterlineado"/>
        <w:rPr>
          <w:b/>
          <w:caps/>
          <w:sz w:val="28"/>
          <w:szCs w:val="28"/>
        </w:rPr>
      </w:pPr>
      <w:r w:rsidRPr="008D2941">
        <w:rPr>
          <w:b/>
          <w:caps/>
          <w:kern w:val="24"/>
          <w:sz w:val="28"/>
          <w:szCs w:val="28"/>
        </w:rPr>
        <w:t>CONTROL DE VIBRACIONES MECÁNICAS EN UN SISTEMA INTERFEROMÉTRICO.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jc w:val="right"/>
      </w:pPr>
      <w:r w:rsidRPr="008D2941">
        <w:t xml:space="preserve">Por: </w:t>
      </w:r>
      <w:r w:rsidR="0091587C" w:rsidRPr="008D2941">
        <w:t>Veloz Savino</w:t>
      </w:r>
      <w:r w:rsidRPr="008D2941">
        <w:t xml:space="preserve">, </w:t>
      </w:r>
      <w:r w:rsidR="0091587C" w:rsidRPr="008D2941">
        <w:t>Nicolás</w:t>
      </w:r>
    </w:p>
    <w:p w:rsidR="00BF1090" w:rsidRPr="008D2941" w:rsidRDefault="0091587C" w:rsidP="00BF1090">
      <w:pPr>
        <w:pStyle w:val="Normalsininterlineado"/>
        <w:jc w:val="right"/>
      </w:pPr>
      <w:r w:rsidRPr="008D2941">
        <w:t>Carnet No.: 07-86143</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ind w:firstLine="426"/>
        <w:jc w:val="both"/>
      </w:pPr>
      <w:r w:rsidRPr="008D2941">
        <w:t>Este Trabajo de Grado ha sido aprobado en nombre de la Universidad Simón Bolívar por el siguiente jurado examinador:</w:t>
      </w:r>
    </w:p>
    <w:p w:rsidR="00BF1090" w:rsidRPr="008D2941" w:rsidRDefault="00BF1090" w:rsidP="00BF1090">
      <w:pPr>
        <w:pStyle w:val="Normalsininterlineado"/>
        <w:jc w:val="both"/>
      </w:pPr>
    </w:p>
    <w:p w:rsidR="00BF1090" w:rsidRPr="008D2941" w:rsidRDefault="00BF1090" w:rsidP="00BF1090">
      <w:pPr>
        <w:pStyle w:val="Normalsininterlineado"/>
        <w:jc w:val="both"/>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Presidente</w:t>
      </w:r>
    </w:p>
    <w:p w:rsidR="00BF1090" w:rsidRPr="008D2941" w:rsidRDefault="00BF1090" w:rsidP="00BF1090">
      <w:pPr>
        <w:pStyle w:val="Normalsininterlineado"/>
      </w:pPr>
      <w:r w:rsidRPr="008D2941">
        <w:t xml:space="preserve">Prof.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A2277" w:rsidP="00BF1090">
      <w:pPr>
        <w:pStyle w:val="Normalsininterlineado"/>
      </w:pPr>
      <w:r>
        <w:rPr>
          <w:lang w:eastAsia="es-VE"/>
        </w:rPr>
        <w:pict>
          <v:shape id="_x0000_s1044" style="position:absolute;left:0;text-align:left;margin-left:186.75pt;margin-top:4.6pt;width:90.25pt;height:38.25pt;z-index:251657728" coordorigin="12260,22795" coordsize="3240,1372" path="m12570,23240v5,-29,10,-58,14,-88c12592,23205,12594,23263,12597,23320v6,126,6,252,10,378c12612,23855,12626,24010,12638,24166v-32,-38,-62,-79,-93,-119c12467,23948,12365,23915,12277,23838v-13,-11,-17,-14,-17,-27c12298,23762,12334,23736,12392,23708v81,-39,241,-116,335,-95c12762,23621,12761,23633,12762,23665v,27,-7,58,-10,85c12753,23753,12755,23757,12756,23760v36,-26,51,-37,72,-83c12862,23604,12883,23528,12891,23449v14,24,21,66,52,39c12962,23471,12967,23409,12970,23387v9,-59,14,-118,19,-177c12992,23176,12992,23142,12995,23108v5,42,4,84,3,128c12996,23326,12991,23415,12989,23505v-1,56,-13,132,3,187c12995,23709,12995,23714,13006,23720v24,-36,40,-69,59,-110c13086,23565,13108,23521,13133,23478v8,-19,8,-24,20,-31c13149,23468,13148,23486,13143,23508v-6,24,-11,47,-6,72c13140,23585,13142,23589,13145,23594em13258,23507v-2,19,-9,52,10,67c13290,23591,13318,23574,13336,23559v20,-16,41,-50,34,-78c13364,23458,13343,23435,13328,23417em13737,23484v11,-39,29,-76,42,-115c13804,23294,13819,23217,13827,23138v8,-79,9,-138,-19,-206c13764,22983,13752,23046,13738,23112v-26,118,-46,262,7,376c13772,23547,13829,23583,13895,23570v99,-20,165,-134,213,-213c14143,23300,14170,23234,14212,23189v-15,65,-34,130,-49,196c14152,23435,14148,23473,14150,23522v32,-1,31,12,65,-20c14254,23465,14282,23413,14311,23368v4,-6,7,-11,11,-17c14332,23365,14324,23370,14335,23383v18,21,30,6,49,-7c14404,23362,14428,23321,14450,23314v28,-8,19,20,36,35c14499,23361,14515,23370,14529,23382em14886,23955v-7,36,-12,127,-44,153c14830,24114,14827,24117,14820,24111v-12,-65,-14,-117,-8,-185c14842,23590,14896,23249,15020,22934v39,-98,51,-107,120,-124c15155,22891,15141,22957,15121,23038v-23,96,-71,195,-77,294c15041,23382,15071,23407,15113,23427v47,22,121,18,159,52c15272,23483,15272,23487,15272,23491v-38,23,-75,41,-116,59c15111,23570,15069,23594,15027,23617em15474,23558v12,-3,38,-5,16,-13e" filled="f" strokecolor="blue" strokeweight="1pt">
            <v:stroke endcap="round"/>
            <v:path shadowok="f" o:extrusionok="f" fillok="f" insetpenok="f"/>
            <o:lock v:ext="edit" rotation="t" aspectratio="t" verticies="t" text="t" shapetype="t"/>
            <o:ink i="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" annotation="t"/>
          </v:shape>
        </w:pict>
      </w: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Miembro Principal</w:t>
      </w:r>
    </w:p>
    <w:p w:rsidR="00BF1090" w:rsidRPr="008D2941" w:rsidRDefault="00BF1090" w:rsidP="00BF1090">
      <w:pPr>
        <w:pStyle w:val="Normalsininterlineado"/>
      </w:pPr>
      <w:r w:rsidRPr="008D2941">
        <w:t xml:space="preserve">Prof.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Miembro Principal - Tutor</w:t>
      </w:r>
    </w:p>
    <w:p w:rsidR="00BF1090" w:rsidRPr="008D2941" w:rsidRDefault="00BF1090" w:rsidP="00BF1090">
      <w:pPr>
        <w:pStyle w:val="Normalsininterlineado"/>
      </w:pPr>
      <w:r w:rsidRPr="008D2941">
        <w:t xml:space="preserve">Prof. </w:t>
      </w:r>
      <w:r w:rsidR="0091587C" w:rsidRPr="008D2941">
        <w:t>Rafael Escalona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XX</w:t>
      </w:r>
      <w:r w:rsidR="00BF1090" w:rsidRPr="008D2941">
        <w:t xml:space="preserve"> de </w:t>
      </w:r>
      <w:r w:rsidR="00DE5FFB">
        <w:t>abril</w:t>
      </w:r>
      <w:r w:rsidR="00BF1090" w:rsidRPr="008D2941">
        <w:t xml:space="preserve"> de 201</w:t>
      </w:r>
      <w:r w:rsidR="00DE5FFB">
        <w:t>2</w:t>
      </w:r>
      <w:r w:rsidR="00BF1090"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 w:rsidR="00BF1090" w:rsidRPr="008D2941" w:rsidRDefault="00BF1090" w:rsidP="00BF1090">
      <w:pPr>
        <w:pStyle w:val="Normalsininterlineado"/>
      </w:pP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1" w:name="_Toc318382065"/>
      <w:r w:rsidRPr="008D2941">
        <w:t>AGRADECIMIENTOS</w:t>
      </w:r>
      <w:bookmarkEnd w:id="1"/>
    </w:p>
    <w:p w:rsidR="00BF1090" w:rsidRPr="008D2941" w:rsidRDefault="00BF1090" w:rsidP="00BF1090"/>
    <w:p w:rsidR="00BF1090" w:rsidRPr="008D2941" w:rsidRDefault="00BF1090" w:rsidP="00BF1090">
      <w:pPr>
        <w:spacing w:before="0" w:after="200" w:line="276" w:lineRule="auto"/>
        <w:ind w:firstLine="0"/>
        <w:jc w:val="left"/>
      </w:pPr>
      <w:r w:rsidRPr="008D2941">
        <w:br w:type="page"/>
      </w:r>
    </w:p>
    <w:p w:rsidR="00BF1090" w:rsidRPr="008D2941" w:rsidRDefault="009A2277" w:rsidP="00BF1090">
      <w:pPr>
        <w:pStyle w:val="Normalsininterlineado"/>
      </w:pPr>
      <w:r>
        <w:rPr>
          <w:noProof/>
          <w:lang w:eastAsia="es-VE"/>
        </w:rPr>
        <w:pict>
          <v:shape id="_x0000_i1028"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rPr>
          <w:b/>
          <w:szCs w:val="24"/>
        </w:rPr>
      </w:pPr>
      <w:r w:rsidRPr="008D2941">
        <w:rPr>
          <w:b/>
          <w:szCs w:val="24"/>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COORDINACIÓN DE POSTGRADO EN INGENIERÍA ELECTRÓNICA</w:t>
      </w:r>
    </w:p>
    <w:p w:rsidR="00BF1090" w:rsidRPr="008D2941" w:rsidRDefault="00BF1090" w:rsidP="00BF1090">
      <w:pPr>
        <w:pStyle w:val="Normalsininterlineado"/>
      </w:pPr>
      <w:r w:rsidRPr="008D2941">
        <w:t>MAESTRÍA EN INGENIERÍA BIOMÉDICA</w:t>
      </w:r>
    </w:p>
    <w:p w:rsidR="00BF1090" w:rsidRPr="008D2941" w:rsidRDefault="00BF1090" w:rsidP="00BF1090">
      <w:pPr>
        <w:pStyle w:val="Normalsininterlineado"/>
      </w:pPr>
    </w:p>
    <w:p w:rsidR="00BF1090" w:rsidRPr="008D2941" w:rsidRDefault="0091587C" w:rsidP="00BF1090">
      <w:pPr>
        <w:pStyle w:val="Normalsininterlineado"/>
        <w:rPr>
          <w:b/>
          <w:caps/>
        </w:rPr>
      </w:pPr>
      <w:r w:rsidRPr="008D2941">
        <w:rPr>
          <w:b/>
          <w:caps/>
          <w:kern w:val="24"/>
          <w:sz w:val="28"/>
          <w:szCs w:val="28"/>
        </w:rPr>
        <w:t>CONTROL DE VIBRACIONES MECÁNICAS EN UN SISTEMA INTERFEROMÉTRICO.</w:t>
      </w:r>
    </w:p>
    <w:p w:rsidR="00BF1090" w:rsidRPr="008D2941" w:rsidRDefault="00BF1090" w:rsidP="00BF1090">
      <w:pPr>
        <w:pStyle w:val="Normalsininterlineado"/>
        <w:rPr>
          <w:b/>
          <w:caps/>
        </w:rPr>
      </w:pPr>
    </w:p>
    <w:p w:rsidR="00BF1090" w:rsidRPr="008D2941" w:rsidRDefault="00BF1090" w:rsidP="00BF1090">
      <w:pPr>
        <w:pStyle w:val="Normalsininterlineado"/>
        <w:ind w:left="5245"/>
        <w:jc w:val="left"/>
      </w:pPr>
      <w:r w:rsidRPr="008D2941">
        <w:t xml:space="preserve">Por: </w:t>
      </w:r>
      <w:r w:rsidR="0091587C" w:rsidRPr="008D2941">
        <w:t>Veloz Savino, Nicolás</w:t>
      </w:r>
    </w:p>
    <w:p w:rsidR="00BF1090" w:rsidRPr="008D2941" w:rsidRDefault="00BF1090" w:rsidP="00BF1090">
      <w:pPr>
        <w:pStyle w:val="Normalsininterlineado"/>
        <w:ind w:left="5245"/>
        <w:jc w:val="left"/>
      </w:pPr>
      <w:r w:rsidRPr="008D2941">
        <w:t>Carnet No.: 07-8614</w:t>
      </w:r>
      <w:r w:rsidR="0091587C" w:rsidRPr="008D2941">
        <w:t>3</w:t>
      </w:r>
    </w:p>
    <w:p w:rsidR="00BF1090" w:rsidRPr="008D2941" w:rsidRDefault="00BF1090" w:rsidP="00BF1090">
      <w:pPr>
        <w:pStyle w:val="Normalsininterlineado"/>
        <w:ind w:left="5245"/>
        <w:jc w:val="left"/>
      </w:pPr>
      <w:r w:rsidRPr="008D2941">
        <w:t xml:space="preserve">Tutor: Prof. </w:t>
      </w:r>
      <w:r w:rsidR="0091587C" w:rsidRPr="008D2941">
        <w:t>Rafael Escalona</w:t>
      </w:r>
    </w:p>
    <w:p w:rsidR="00BF1090" w:rsidRPr="008D2941" w:rsidRDefault="0091587C" w:rsidP="00BF1090">
      <w:pPr>
        <w:pStyle w:val="Normalsininterlineado"/>
        <w:ind w:left="5245"/>
        <w:jc w:val="left"/>
        <w:rPr>
          <w:szCs w:val="24"/>
        </w:rPr>
      </w:pPr>
      <w:r w:rsidRPr="008D2941">
        <w:t>Julio</w:t>
      </w:r>
      <w:r w:rsidR="00BF1090" w:rsidRPr="008D2941">
        <w:t xml:space="preserve">, </w:t>
      </w:r>
      <w:r w:rsidRPr="008D2941">
        <w:t>2011</w:t>
      </w:r>
    </w:p>
    <w:p w:rsidR="00BF1090" w:rsidRPr="008D2941" w:rsidRDefault="00BF1090" w:rsidP="00BF1090">
      <w:pPr>
        <w:pStyle w:val="Ttulo1"/>
        <w:numPr>
          <w:ilvl w:val="0"/>
          <w:numId w:val="0"/>
        </w:numPr>
      </w:pPr>
      <w:bookmarkStart w:id="2" w:name="_Toc318382066"/>
      <w:r w:rsidRPr="008D2941">
        <w:t>RESUMEN</w:t>
      </w:r>
      <w:bookmarkEnd w:id="2"/>
    </w:p>
    <w:p w:rsidR="0031309C" w:rsidRPr="008D2941" w:rsidRDefault="00BF1090">
      <w:pPr>
        <w:pStyle w:val="Sinespaciado"/>
        <w:ind w:firstLine="0"/>
        <w:rPr>
          <w:sz w:val="22"/>
        </w:rPr>
      </w:pPr>
      <w:r w:rsidRPr="008D2941">
        <w:rPr>
          <w:sz w:val="22"/>
        </w:rPr>
        <w:t xml:space="preserve">El presente </w:t>
      </w:r>
      <w:proofErr w:type="gramStart"/>
      <w:r w:rsidRPr="008D2941">
        <w:rPr>
          <w:sz w:val="22"/>
        </w:rPr>
        <w:t xml:space="preserve">trabajo </w:t>
      </w:r>
      <w:r w:rsidR="0091587C" w:rsidRPr="008D2941">
        <w:rPr>
          <w:sz w:val="22"/>
        </w:rPr>
        <w:t>…</w:t>
      </w:r>
      <w:proofErr w:type="gramEnd"/>
    </w:p>
    <w:p w:rsidR="00BF1090" w:rsidRPr="008D2941" w:rsidRDefault="00BF1090" w:rsidP="00BF1090">
      <w:pPr>
        <w:pStyle w:val="Sinespaciado"/>
      </w:pPr>
    </w:p>
    <w:p w:rsidR="00BF1090" w:rsidRPr="008D2941" w:rsidRDefault="00BF1090" w:rsidP="00BF1090">
      <w:pPr>
        <w:tabs>
          <w:tab w:val="left" w:pos="6390"/>
        </w:tabs>
        <w:ind w:firstLine="0"/>
      </w:pPr>
      <w:r w:rsidRPr="008D2941">
        <w:t xml:space="preserve">Palabras claves: </w:t>
      </w:r>
    </w:p>
    <w:p w:rsidR="00BF1090" w:rsidRPr="008D2941" w:rsidRDefault="00BF1090" w:rsidP="00BF1090">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3" w:name="_Toc318382067"/>
      <w:r w:rsidRPr="008D2941">
        <w:t>ÍNDICE GENERAL</w:t>
      </w:r>
      <w:bookmarkEnd w:id="3"/>
    </w:p>
    <w:p w:rsidR="00BF1090" w:rsidRPr="008D2941" w:rsidRDefault="00BF1090" w:rsidP="00BF1090"/>
    <w:p w:rsidR="00BF1090" w:rsidRPr="008D2941" w:rsidRDefault="008D2941" w:rsidP="00BF1090">
      <w:pPr>
        <w:jc w:val="right"/>
      </w:pPr>
      <w:r w:rsidRPr="008D2941">
        <w:t>Pág.</w:t>
      </w:r>
    </w:p>
    <w:p w:rsidR="009F3C40" w:rsidRDefault="007F7092">
      <w:pPr>
        <w:pStyle w:val="TDC1"/>
        <w:rPr>
          <w:rFonts w:asciiTheme="minorHAnsi" w:eastAsiaTheme="minorEastAsia" w:hAnsiTheme="minorHAnsi" w:cstheme="minorBidi"/>
          <w:b w:val="0"/>
          <w:bCs w:val="0"/>
          <w:caps w:val="0"/>
          <w:lang w:val="es-VE" w:eastAsia="es-VE"/>
        </w:rPr>
      </w:pPr>
      <w:r w:rsidRPr="0091532D">
        <w:rPr>
          <w:noProof w:val="0"/>
          <w:lang w:val="es-VE"/>
        </w:rPr>
        <w:fldChar w:fldCharType="begin"/>
      </w:r>
      <w:r w:rsidR="00BF1090" w:rsidRPr="008D2941">
        <w:rPr>
          <w:noProof w:val="0"/>
          <w:lang w:val="es-VE"/>
        </w:rPr>
        <w:instrText xml:space="preserve"> TOC \o "1-3" \h \z \u </w:instrText>
      </w:r>
      <w:r w:rsidRPr="0091532D">
        <w:rPr>
          <w:noProof w:val="0"/>
          <w:lang w:val="es-VE"/>
        </w:rPr>
        <w:fldChar w:fldCharType="separate"/>
      </w:r>
      <w:hyperlink w:anchor="_Toc318382064" w:history="1">
        <w:r w:rsidR="009F3C40" w:rsidRPr="004B2684">
          <w:rPr>
            <w:rStyle w:val="Hipervnculo"/>
          </w:rPr>
          <w:t>APROBACIÓN DEL JURADO</w:t>
        </w:r>
        <w:r w:rsidR="009F3C40">
          <w:rPr>
            <w:webHidden/>
          </w:rPr>
          <w:tab/>
        </w:r>
        <w:r w:rsidR="009F3C40">
          <w:rPr>
            <w:webHidden/>
          </w:rPr>
          <w:fldChar w:fldCharType="begin"/>
        </w:r>
        <w:r w:rsidR="009F3C40">
          <w:rPr>
            <w:webHidden/>
          </w:rPr>
          <w:instrText xml:space="preserve"> PAGEREF _Toc318382064 \h </w:instrText>
        </w:r>
        <w:r w:rsidR="009F3C40">
          <w:rPr>
            <w:webHidden/>
          </w:rPr>
        </w:r>
        <w:r w:rsidR="009F3C40">
          <w:rPr>
            <w:webHidden/>
          </w:rPr>
          <w:fldChar w:fldCharType="separate"/>
        </w:r>
        <w:r w:rsidR="000D575E">
          <w:rPr>
            <w:webHidden/>
          </w:rPr>
          <w:t>ii</w:t>
        </w:r>
        <w:r w:rsidR="009F3C40">
          <w:rPr>
            <w:webHidden/>
          </w:rPr>
          <w:fldChar w:fldCharType="end"/>
        </w:r>
      </w:hyperlink>
    </w:p>
    <w:p w:rsidR="009F3C40" w:rsidRDefault="009A2277">
      <w:pPr>
        <w:pStyle w:val="TDC1"/>
        <w:rPr>
          <w:rFonts w:asciiTheme="minorHAnsi" w:eastAsiaTheme="minorEastAsia" w:hAnsiTheme="minorHAnsi" w:cstheme="minorBidi"/>
          <w:b w:val="0"/>
          <w:bCs w:val="0"/>
          <w:caps w:val="0"/>
          <w:lang w:val="es-VE" w:eastAsia="es-VE"/>
        </w:rPr>
      </w:pPr>
      <w:hyperlink w:anchor="_Toc318382065" w:history="1">
        <w:r w:rsidR="009F3C40" w:rsidRPr="004B2684">
          <w:rPr>
            <w:rStyle w:val="Hipervnculo"/>
          </w:rPr>
          <w:t>AGRADECIMIENTOS</w:t>
        </w:r>
        <w:r w:rsidR="009F3C40">
          <w:rPr>
            <w:webHidden/>
          </w:rPr>
          <w:tab/>
        </w:r>
        <w:r w:rsidR="009F3C40">
          <w:rPr>
            <w:webHidden/>
          </w:rPr>
          <w:fldChar w:fldCharType="begin"/>
        </w:r>
        <w:r w:rsidR="009F3C40">
          <w:rPr>
            <w:webHidden/>
          </w:rPr>
          <w:instrText xml:space="preserve"> PAGEREF _Toc318382065 \h </w:instrText>
        </w:r>
        <w:r w:rsidR="009F3C40">
          <w:rPr>
            <w:webHidden/>
          </w:rPr>
        </w:r>
        <w:r w:rsidR="009F3C40">
          <w:rPr>
            <w:webHidden/>
          </w:rPr>
          <w:fldChar w:fldCharType="separate"/>
        </w:r>
        <w:r w:rsidR="000D575E">
          <w:rPr>
            <w:webHidden/>
          </w:rPr>
          <w:t>iv</w:t>
        </w:r>
        <w:r w:rsidR="009F3C40">
          <w:rPr>
            <w:webHidden/>
          </w:rPr>
          <w:fldChar w:fldCharType="end"/>
        </w:r>
      </w:hyperlink>
    </w:p>
    <w:p w:rsidR="009F3C40" w:rsidRDefault="009A2277">
      <w:pPr>
        <w:pStyle w:val="TDC1"/>
        <w:rPr>
          <w:rFonts w:asciiTheme="minorHAnsi" w:eastAsiaTheme="minorEastAsia" w:hAnsiTheme="minorHAnsi" w:cstheme="minorBidi"/>
          <w:b w:val="0"/>
          <w:bCs w:val="0"/>
          <w:caps w:val="0"/>
          <w:lang w:val="es-VE" w:eastAsia="es-VE"/>
        </w:rPr>
      </w:pPr>
      <w:hyperlink w:anchor="_Toc318382066" w:history="1">
        <w:r w:rsidR="009F3C40" w:rsidRPr="004B2684">
          <w:rPr>
            <w:rStyle w:val="Hipervnculo"/>
          </w:rPr>
          <w:t>RESUMEN</w:t>
        </w:r>
        <w:r w:rsidR="009F3C40">
          <w:rPr>
            <w:webHidden/>
          </w:rPr>
          <w:tab/>
        </w:r>
        <w:r w:rsidR="009F3C40">
          <w:rPr>
            <w:webHidden/>
          </w:rPr>
          <w:fldChar w:fldCharType="begin"/>
        </w:r>
        <w:r w:rsidR="009F3C40">
          <w:rPr>
            <w:webHidden/>
          </w:rPr>
          <w:instrText xml:space="preserve"> PAGEREF _Toc318382066 \h </w:instrText>
        </w:r>
        <w:r w:rsidR="009F3C40">
          <w:rPr>
            <w:webHidden/>
          </w:rPr>
        </w:r>
        <w:r w:rsidR="009F3C40">
          <w:rPr>
            <w:webHidden/>
          </w:rPr>
          <w:fldChar w:fldCharType="separate"/>
        </w:r>
        <w:r w:rsidR="000D575E">
          <w:rPr>
            <w:webHidden/>
          </w:rPr>
          <w:t>v</w:t>
        </w:r>
        <w:r w:rsidR="009F3C40">
          <w:rPr>
            <w:webHidden/>
          </w:rPr>
          <w:fldChar w:fldCharType="end"/>
        </w:r>
      </w:hyperlink>
    </w:p>
    <w:p w:rsidR="009F3C40" w:rsidRDefault="009A2277">
      <w:pPr>
        <w:pStyle w:val="TDC1"/>
        <w:rPr>
          <w:rFonts w:asciiTheme="minorHAnsi" w:eastAsiaTheme="minorEastAsia" w:hAnsiTheme="minorHAnsi" w:cstheme="minorBidi"/>
          <w:b w:val="0"/>
          <w:bCs w:val="0"/>
          <w:caps w:val="0"/>
          <w:lang w:val="es-VE" w:eastAsia="es-VE"/>
        </w:rPr>
      </w:pPr>
      <w:hyperlink w:anchor="_Toc318382067" w:history="1">
        <w:r w:rsidR="009F3C40" w:rsidRPr="004B2684">
          <w:rPr>
            <w:rStyle w:val="Hipervnculo"/>
          </w:rPr>
          <w:t>ÍNDICE GENERAL</w:t>
        </w:r>
        <w:r w:rsidR="009F3C40">
          <w:rPr>
            <w:webHidden/>
          </w:rPr>
          <w:tab/>
        </w:r>
        <w:r w:rsidR="009F3C40">
          <w:rPr>
            <w:webHidden/>
          </w:rPr>
          <w:fldChar w:fldCharType="begin"/>
        </w:r>
        <w:r w:rsidR="009F3C40">
          <w:rPr>
            <w:webHidden/>
          </w:rPr>
          <w:instrText xml:space="preserve"> PAGEREF _Toc318382067 \h </w:instrText>
        </w:r>
        <w:r w:rsidR="009F3C40">
          <w:rPr>
            <w:webHidden/>
          </w:rPr>
        </w:r>
        <w:r w:rsidR="009F3C40">
          <w:rPr>
            <w:webHidden/>
          </w:rPr>
          <w:fldChar w:fldCharType="separate"/>
        </w:r>
        <w:r w:rsidR="000D575E">
          <w:rPr>
            <w:webHidden/>
          </w:rPr>
          <w:t>vi</w:t>
        </w:r>
        <w:r w:rsidR="009F3C40">
          <w:rPr>
            <w:webHidden/>
          </w:rPr>
          <w:fldChar w:fldCharType="end"/>
        </w:r>
      </w:hyperlink>
    </w:p>
    <w:p w:rsidR="009F3C40" w:rsidRDefault="009A2277">
      <w:pPr>
        <w:pStyle w:val="TDC1"/>
        <w:rPr>
          <w:rFonts w:asciiTheme="minorHAnsi" w:eastAsiaTheme="minorEastAsia" w:hAnsiTheme="minorHAnsi" w:cstheme="minorBidi"/>
          <w:b w:val="0"/>
          <w:bCs w:val="0"/>
          <w:caps w:val="0"/>
          <w:lang w:val="es-VE" w:eastAsia="es-VE"/>
        </w:rPr>
      </w:pPr>
      <w:hyperlink w:anchor="_Toc318382068" w:history="1">
        <w:r w:rsidR="009F3C40" w:rsidRPr="004B2684">
          <w:rPr>
            <w:rStyle w:val="Hipervnculo"/>
          </w:rPr>
          <w:t>ÍNDICE DE TABLAS</w:t>
        </w:r>
        <w:r w:rsidR="009F3C40">
          <w:rPr>
            <w:webHidden/>
          </w:rPr>
          <w:tab/>
        </w:r>
        <w:r w:rsidR="009F3C40">
          <w:rPr>
            <w:webHidden/>
          </w:rPr>
          <w:fldChar w:fldCharType="begin"/>
        </w:r>
        <w:r w:rsidR="009F3C40">
          <w:rPr>
            <w:webHidden/>
          </w:rPr>
          <w:instrText xml:space="preserve"> PAGEREF _Toc318382068 \h </w:instrText>
        </w:r>
        <w:r w:rsidR="009F3C40">
          <w:rPr>
            <w:webHidden/>
          </w:rPr>
        </w:r>
        <w:r w:rsidR="009F3C40">
          <w:rPr>
            <w:webHidden/>
          </w:rPr>
          <w:fldChar w:fldCharType="separate"/>
        </w:r>
        <w:r w:rsidR="000D575E">
          <w:rPr>
            <w:webHidden/>
          </w:rPr>
          <w:t>ix</w:t>
        </w:r>
        <w:r w:rsidR="009F3C40">
          <w:rPr>
            <w:webHidden/>
          </w:rPr>
          <w:fldChar w:fldCharType="end"/>
        </w:r>
      </w:hyperlink>
    </w:p>
    <w:p w:rsidR="009F3C40" w:rsidRDefault="009A2277">
      <w:pPr>
        <w:pStyle w:val="TDC1"/>
        <w:rPr>
          <w:rFonts w:asciiTheme="minorHAnsi" w:eastAsiaTheme="minorEastAsia" w:hAnsiTheme="minorHAnsi" w:cstheme="minorBidi"/>
          <w:b w:val="0"/>
          <w:bCs w:val="0"/>
          <w:caps w:val="0"/>
          <w:lang w:val="es-VE" w:eastAsia="es-VE"/>
        </w:rPr>
      </w:pPr>
      <w:hyperlink w:anchor="_Toc318382069" w:history="1">
        <w:r w:rsidR="009F3C40" w:rsidRPr="004B2684">
          <w:rPr>
            <w:rStyle w:val="Hipervnculo"/>
          </w:rPr>
          <w:t>ÍNDICE DE FIGURAS</w:t>
        </w:r>
        <w:r w:rsidR="009F3C40">
          <w:rPr>
            <w:webHidden/>
          </w:rPr>
          <w:tab/>
        </w:r>
        <w:r w:rsidR="009F3C40">
          <w:rPr>
            <w:webHidden/>
          </w:rPr>
          <w:fldChar w:fldCharType="begin"/>
        </w:r>
        <w:r w:rsidR="009F3C40">
          <w:rPr>
            <w:webHidden/>
          </w:rPr>
          <w:instrText xml:space="preserve"> PAGEREF _Toc318382069 \h </w:instrText>
        </w:r>
        <w:r w:rsidR="009F3C40">
          <w:rPr>
            <w:webHidden/>
          </w:rPr>
        </w:r>
        <w:r w:rsidR="009F3C40">
          <w:rPr>
            <w:webHidden/>
          </w:rPr>
          <w:fldChar w:fldCharType="separate"/>
        </w:r>
        <w:r w:rsidR="000D575E">
          <w:rPr>
            <w:webHidden/>
          </w:rPr>
          <w:t>x</w:t>
        </w:r>
        <w:r w:rsidR="009F3C40">
          <w:rPr>
            <w:webHidden/>
          </w:rPr>
          <w:fldChar w:fldCharType="end"/>
        </w:r>
      </w:hyperlink>
    </w:p>
    <w:p w:rsidR="009F3C40" w:rsidRDefault="009A2277">
      <w:pPr>
        <w:pStyle w:val="TDC1"/>
        <w:rPr>
          <w:rFonts w:asciiTheme="minorHAnsi" w:eastAsiaTheme="minorEastAsia" w:hAnsiTheme="minorHAnsi" w:cstheme="minorBidi"/>
          <w:b w:val="0"/>
          <w:bCs w:val="0"/>
          <w:caps w:val="0"/>
          <w:lang w:val="es-VE" w:eastAsia="es-VE"/>
        </w:rPr>
      </w:pPr>
      <w:hyperlink w:anchor="_Toc318382070" w:history="1">
        <w:r w:rsidR="009F3C40" w:rsidRPr="004B2684">
          <w:rPr>
            <w:rStyle w:val="Hipervnculo"/>
          </w:rPr>
          <w:t>ABREVIATURAS</w:t>
        </w:r>
        <w:r w:rsidR="009F3C40">
          <w:rPr>
            <w:webHidden/>
          </w:rPr>
          <w:tab/>
        </w:r>
        <w:r w:rsidR="009F3C40">
          <w:rPr>
            <w:webHidden/>
          </w:rPr>
          <w:fldChar w:fldCharType="begin"/>
        </w:r>
        <w:r w:rsidR="009F3C40">
          <w:rPr>
            <w:webHidden/>
          </w:rPr>
          <w:instrText xml:space="preserve"> PAGEREF _Toc318382070 \h </w:instrText>
        </w:r>
        <w:r w:rsidR="009F3C40">
          <w:rPr>
            <w:webHidden/>
          </w:rPr>
        </w:r>
        <w:r w:rsidR="009F3C40">
          <w:rPr>
            <w:webHidden/>
          </w:rPr>
          <w:fldChar w:fldCharType="separate"/>
        </w:r>
        <w:r w:rsidR="000D575E">
          <w:rPr>
            <w:webHidden/>
          </w:rPr>
          <w:t>xi</w:t>
        </w:r>
        <w:r w:rsidR="009F3C40">
          <w:rPr>
            <w:webHidden/>
          </w:rPr>
          <w:fldChar w:fldCharType="end"/>
        </w:r>
      </w:hyperlink>
    </w:p>
    <w:p w:rsidR="009F3C40" w:rsidRDefault="009A2277">
      <w:pPr>
        <w:pStyle w:val="TDC1"/>
        <w:rPr>
          <w:rFonts w:asciiTheme="minorHAnsi" w:eastAsiaTheme="minorEastAsia" w:hAnsiTheme="minorHAnsi" w:cstheme="minorBidi"/>
          <w:b w:val="0"/>
          <w:bCs w:val="0"/>
          <w:caps w:val="0"/>
          <w:lang w:val="es-VE" w:eastAsia="es-VE"/>
        </w:rPr>
      </w:pPr>
      <w:hyperlink w:anchor="_Toc318382071" w:history="1">
        <w:r w:rsidR="009F3C40" w:rsidRPr="004B2684">
          <w:rPr>
            <w:rStyle w:val="Hipervnculo"/>
          </w:rPr>
          <w:t>Introducción</w:t>
        </w:r>
        <w:r w:rsidR="009F3C40">
          <w:rPr>
            <w:webHidden/>
          </w:rPr>
          <w:tab/>
        </w:r>
        <w:r w:rsidR="009F3C40">
          <w:rPr>
            <w:webHidden/>
          </w:rPr>
          <w:fldChar w:fldCharType="begin"/>
        </w:r>
        <w:r w:rsidR="009F3C40">
          <w:rPr>
            <w:webHidden/>
          </w:rPr>
          <w:instrText xml:space="preserve"> PAGEREF _Toc318382071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Default="009A2277">
      <w:pPr>
        <w:pStyle w:val="TDC1"/>
        <w:rPr>
          <w:rFonts w:asciiTheme="minorHAnsi" w:eastAsiaTheme="minorEastAsia" w:hAnsiTheme="minorHAnsi" w:cstheme="minorBidi"/>
          <w:b w:val="0"/>
          <w:bCs w:val="0"/>
          <w:caps w:val="0"/>
          <w:lang w:val="es-VE" w:eastAsia="es-VE"/>
        </w:rPr>
      </w:pPr>
      <w:hyperlink w:anchor="_Toc318382072" w:history="1">
        <w:r w:rsidR="009F3C40" w:rsidRPr="004B2684">
          <w:rPr>
            <w:rStyle w:val="Hipervnculo"/>
          </w:rPr>
          <w:t xml:space="preserve"> CAPITULO I  Marco Teórico</w:t>
        </w:r>
        <w:r w:rsidR="009F3C40">
          <w:rPr>
            <w:webHidden/>
          </w:rPr>
          <w:tab/>
        </w:r>
        <w:r w:rsidR="009F3C40">
          <w:rPr>
            <w:webHidden/>
          </w:rPr>
          <w:fldChar w:fldCharType="begin"/>
        </w:r>
        <w:r w:rsidR="009F3C40">
          <w:rPr>
            <w:webHidden/>
          </w:rPr>
          <w:instrText xml:space="preserve"> PAGEREF _Toc318382072 \h </w:instrText>
        </w:r>
        <w:r w:rsidR="009F3C40">
          <w:rPr>
            <w:webHidden/>
          </w:rPr>
        </w:r>
        <w:r w:rsidR="009F3C40">
          <w:rPr>
            <w:webHidden/>
          </w:rPr>
          <w:fldChar w:fldCharType="separate"/>
        </w:r>
        <w:r w:rsidR="000D575E">
          <w:rPr>
            <w:webHidden/>
          </w:rPr>
          <w:t>2</w:t>
        </w:r>
        <w:r w:rsidR="009F3C40">
          <w:rPr>
            <w:webHidden/>
          </w:rPr>
          <w:fldChar w:fldCharType="end"/>
        </w:r>
      </w:hyperlink>
    </w:p>
    <w:p w:rsidR="009F3C40" w:rsidRDefault="009A2277">
      <w:pPr>
        <w:pStyle w:val="TDC2"/>
        <w:rPr>
          <w:rFonts w:asciiTheme="minorHAnsi" w:eastAsiaTheme="minorEastAsia" w:hAnsiTheme="minorHAnsi" w:cstheme="minorBidi"/>
          <w:smallCaps w:val="0"/>
          <w:lang w:val="es-VE" w:eastAsia="es-VE"/>
        </w:rPr>
      </w:pPr>
      <w:hyperlink w:anchor="_Toc318382073" w:history="1">
        <w:r w:rsidR="009F3C40" w:rsidRPr="004B2684">
          <w:rPr>
            <w:rStyle w:val="Hipervnculo"/>
          </w:rPr>
          <w:t>1.1. Índice de refracción</w:t>
        </w:r>
        <w:r w:rsidR="009F3C40">
          <w:rPr>
            <w:webHidden/>
          </w:rPr>
          <w:tab/>
        </w:r>
        <w:r w:rsidR="009F3C40">
          <w:rPr>
            <w:webHidden/>
          </w:rPr>
          <w:fldChar w:fldCharType="begin"/>
        </w:r>
        <w:r w:rsidR="009F3C40">
          <w:rPr>
            <w:webHidden/>
          </w:rPr>
          <w:instrText xml:space="preserve"> PAGEREF _Toc318382073 \h </w:instrText>
        </w:r>
        <w:r w:rsidR="009F3C40">
          <w:rPr>
            <w:webHidden/>
          </w:rPr>
        </w:r>
        <w:r w:rsidR="009F3C40">
          <w:rPr>
            <w:webHidden/>
          </w:rPr>
          <w:fldChar w:fldCharType="separate"/>
        </w:r>
        <w:r w:rsidR="000D575E">
          <w:rPr>
            <w:webHidden/>
          </w:rPr>
          <w:t>2</w:t>
        </w:r>
        <w:r w:rsidR="009F3C40">
          <w:rPr>
            <w:webHidden/>
          </w:rPr>
          <w:fldChar w:fldCharType="end"/>
        </w:r>
      </w:hyperlink>
    </w:p>
    <w:p w:rsidR="009F3C40" w:rsidRDefault="009A2277">
      <w:pPr>
        <w:pStyle w:val="TDC2"/>
        <w:rPr>
          <w:rFonts w:asciiTheme="minorHAnsi" w:eastAsiaTheme="minorEastAsia" w:hAnsiTheme="minorHAnsi" w:cstheme="minorBidi"/>
          <w:smallCaps w:val="0"/>
          <w:lang w:val="es-VE" w:eastAsia="es-VE"/>
        </w:rPr>
      </w:pPr>
      <w:hyperlink w:anchor="_Toc318382074" w:history="1">
        <w:r w:rsidR="009F3C40" w:rsidRPr="004B2684">
          <w:rPr>
            <w:rStyle w:val="Hipervnculo"/>
          </w:rPr>
          <w:t>1.2. Camino óptico</w:t>
        </w:r>
        <w:r w:rsidR="009F3C40">
          <w:rPr>
            <w:webHidden/>
          </w:rPr>
          <w:tab/>
        </w:r>
        <w:r w:rsidR="009F3C40">
          <w:rPr>
            <w:webHidden/>
          </w:rPr>
          <w:fldChar w:fldCharType="begin"/>
        </w:r>
        <w:r w:rsidR="009F3C40">
          <w:rPr>
            <w:webHidden/>
          </w:rPr>
          <w:instrText xml:space="preserve"> PAGEREF _Toc318382074 \h </w:instrText>
        </w:r>
        <w:r w:rsidR="009F3C40">
          <w:rPr>
            <w:webHidden/>
          </w:rPr>
        </w:r>
        <w:r w:rsidR="009F3C40">
          <w:rPr>
            <w:webHidden/>
          </w:rPr>
          <w:fldChar w:fldCharType="separate"/>
        </w:r>
        <w:r w:rsidR="000D575E">
          <w:rPr>
            <w:webHidden/>
          </w:rPr>
          <w:t>2</w:t>
        </w:r>
        <w:r w:rsidR="009F3C40">
          <w:rPr>
            <w:webHidden/>
          </w:rPr>
          <w:fldChar w:fldCharType="end"/>
        </w:r>
      </w:hyperlink>
    </w:p>
    <w:p w:rsidR="009F3C40" w:rsidRDefault="009A2277">
      <w:pPr>
        <w:pStyle w:val="TDC2"/>
        <w:rPr>
          <w:rFonts w:asciiTheme="minorHAnsi" w:eastAsiaTheme="minorEastAsia" w:hAnsiTheme="minorHAnsi" w:cstheme="minorBidi"/>
          <w:smallCaps w:val="0"/>
          <w:lang w:val="es-VE" w:eastAsia="es-VE"/>
        </w:rPr>
      </w:pPr>
      <w:hyperlink w:anchor="_Toc318382075" w:history="1">
        <w:r w:rsidR="009F3C40" w:rsidRPr="004B2684">
          <w:rPr>
            <w:rStyle w:val="Hipervnculo"/>
          </w:rPr>
          <w:t>1.3. Interferencia de la Luz</w:t>
        </w:r>
        <w:r w:rsidR="009F3C40">
          <w:rPr>
            <w:webHidden/>
          </w:rPr>
          <w:tab/>
        </w:r>
        <w:r w:rsidR="009F3C40">
          <w:rPr>
            <w:webHidden/>
          </w:rPr>
          <w:fldChar w:fldCharType="begin"/>
        </w:r>
        <w:r w:rsidR="009F3C40">
          <w:rPr>
            <w:webHidden/>
          </w:rPr>
          <w:instrText xml:space="preserve"> PAGEREF _Toc318382075 \h </w:instrText>
        </w:r>
        <w:r w:rsidR="009F3C40">
          <w:rPr>
            <w:webHidden/>
          </w:rPr>
        </w:r>
        <w:r w:rsidR="009F3C40">
          <w:rPr>
            <w:webHidden/>
          </w:rPr>
          <w:fldChar w:fldCharType="separate"/>
        </w:r>
        <w:r w:rsidR="000D575E">
          <w:rPr>
            <w:webHidden/>
          </w:rPr>
          <w:t>2</w:t>
        </w:r>
        <w:r w:rsidR="009F3C40">
          <w:rPr>
            <w:webHidden/>
          </w:rPr>
          <w:fldChar w:fldCharType="end"/>
        </w:r>
      </w:hyperlink>
    </w:p>
    <w:p w:rsidR="009F3C40" w:rsidRDefault="009A2277">
      <w:pPr>
        <w:pStyle w:val="TDC2"/>
        <w:rPr>
          <w:rFonts w:asciiTheme="minorHAnsi" w:eastAsiaTheme="minorEastAsia" w:hAnsiTheme="minorHAnsi" w:cstheme="minorBidi"/>
          <w:smallCaps w:val="0"/>
          <w:lang w:val="es-VE" w:eastAsia="es-VE"/>
        </w:rPr>
      </w:pPr>
      <w:hyperlink w:anchor="_Toc318382076" w:history="1">
        <w:r w:rsidR="009F3C40" w:rsidRPr="004B2684">
          <w:rPr>
            <w:rStyle w:val="Hipervnculo"/>
          </w:rPr>
          <w:t>1.4. Interferómetro</w:t>
        </w:r>
        <w:r w:rsidR="009F3C40">
          <w:rPr>
            <w:webHidden/>
          </w:rPr>
          <w:tab/>
        </w:r>
        <w:r w:rsidR="009F3C40">
          <w:rPr>
            <w:webHidden/>
          </w:rPr>
          <w:fldChar w:fldCharType="begin"/>
        </w:r>
        <w:r w:rsidR="009F3C40">
          <w:rPr>
            <w:webHidden/>
          </w:rPr>
          <w:instrText xml:space="preserve"> PAGEREF _Toc318382076 \h </w:instrText>
        </w:r>
        <w:r w:rsidR="009F3C40">
          <w:rPr>
            <w:webHidden/>
          </w:rPr>
        </w:r>
        <w:r w:rsidR="009F3C40">
          <w:rPr>
            <w:webHidden/>
          </w:rPr>
          <w:fldChar w:fldCharType="separate"/>
        </w:r>
        <w:r w:rsidR="000D575E">
          <w:rPr>
            <w:webHidden/>
          </w:rPr>
          <w:t>4</w:t>
        </w:r>
        <w:r w:rsidR="009F3C40">
          <w:rPr>
            <w:webHidden/>
          </w:rPr>
          <w:fldChar w:fldCharType="end"/>
        </w:r>
      </w:hyperlink>
    </w:p>
    <w:p w:rsidR="009F3C40" w:rsidRDefault="009A2277">
      <w:pPr>
        <w:pStyle w:val="TDC3"/>
        <w:rPr>
          <w:rFonts w:asciiTheme="minorHAnsi" w:eastAsiaTheme="minorEastAsia" w:hAnsiTheme="minorHAnsi" w:cstheme="minorBidi"/>
          <w:smallCaps w:val="0"/>
          <w:lang w:eastAsia="es-VE"/>
        </w:rPr>
      </w:pPr>
      <w:hyperlink w:anchor="_Toc318382077" w:history="1">
        <w:r w:rsidR="009F3C40" w:rsidRPr="004B2684">
          <w:rPr>
            <w:rStyle w:val="Hipervnculo"/>
          </w:rPr>
          <w:t>1.4.1. Interferómetro de Michelson</w:t>
        </w:r>
        <w:r w:rsidR="009F3C40">
          <w:rPr>
            <w:webHidden/>
          </w:rPr>
          <w:tab/>
        </w:r>
        <w:r w:rsidR="009F3C40">
          <w:rPr>
            <w:webHidden/>
          </w:rPr>
          <w:fldChar w:fldCharType="begin"/>
        </w:r>
        <w:r w:rsidR="009F3C40">
          <w:rPr>
            <w:webHidden/>
          </w:rPr>
          <w:instrText xml:space="preserve"> PAGEREF _Toc318382077 \h </w:instrText>
        </w:r>
        <w:r w:rsidR="009F3C40">
          <w:rPr>
            <w:webHidden/>
          </w:rPr>
        </w:r>
        <w:r w:rsidR="009F3C40">
          <w:rPr>
            <w:webHidden/>
          </w:rPr>
          <w:fldChar w:fldCharType="separate"/>
        </w:r>
        <w:r w:rsidR="000D575E">
          <w:rPr>
            <w:webHidden/>
          </w:rPr>
          <w:t>4</w:t>
        </w:r>
        <w:r w:rsidR="009F3C40">
          <w:rPr>
            <w:webHidden/>
          </w:rPr>
          <w:fldChar w:fldCharType="end"/>
        </w:r>
      </w:hyperlink>
    </w:p>
    <w:p w:rsidR="009F3C40" w:rsidRDefault="009A2277">
      <w:pPr>
        <w:pStyle w:val="TDC3"/>
        <w:rPr>
          <w:rFonts w:asciiTheme="minorHAnsi" w:eastAsiaTheme="minorEastAsia" w:hAnsiTheme="minorHAnsi" w:cstheme="minorBidi"/>
          <w:smallCaps w:val="0"/>
          <w:lang w:eastAsia="es-VE"/>
        </w:rPr>
      </w:pPr>
      <w:hyperlink w:anchor="_Toc318382078" w:history="1">
        <w:r w:rsidR="009F3C40" w:rsidRPr="004B2684">
          <w:rPr>
            <w:rStyle w:val="Hipervnculo"/>
          </w:rPr>
          <w:t>1.4.2. Interferómetro de Mirau</w:t>
        </w:r>
        <w:r w:rsidR="009F3C40">
          <w:rPr>
            <w:webHidden/>
          </w:rPr>
          <w:tab/>
        </w:r>
        <w:r w:rsidR="009F3C40">
          <w:rPr>
            <w:webHidden/>
          </w:rPr>
          <w:fldChar w:fldCharType="begin"/>
        </w:r>
        <w:r w:rsidR="009F3C40">
          <w:rPr>
            <w:webHidden/>
          </w:rPr>
          <w:instrText xml:space="preserve"> PAGEREF _Toc318382078 \h </w:instrText>
        </w:r>
        <w:r w:rsidR="009F3C40">
          <w:rPr>
            <w:webHidden/>
          </w:rPr>
        </w:r>
        <w:r w:rsidR="009F3C40">
          <w:rPr>
            <w:webHidden/>
          </w:rPr>
          <w:fldChar w:fldCharType="separate"/>
        </w:r>
        <w:r w:rsidR="000D575E">
          <w:rPr>
            <w:webHidden/>
          </w:rPr>
          <w:t>5</w:t>
        </w:r>
        <w:r w:rsidR="009F3C40">
          <w:rPr>
            <w:webHidden/>
          </w:rPr>
          <w:fldChar w:fldCharType="end"/>
        </w:r>
      </w:hyperlink>
    </w:p>
    <w:p w:rsidR="009F3C40" w:rsidRDefault="009A2277">
      <w:pPr>
        <w:pStyle w:val="TDC2"/>
        <w:rPr>
          <w:rFonts w:asciiTheme="minorHAnsi" w:eastAsiaTheme="minorEastAsia" w:hAnsiTheme="minorHAnsi" w:cstheme="minorBidi"/>
          <w:smallCaps w:val="0"/>
          <w:lang w:val="es-VE" w:eastAsia="es-VE"/>
        </w:rPr>
      </w:pPr>
      <w:hyperlink w:anchor="_Toc318382079" w:history="1">
        <w:r w:rsidR="009F3C40" w:rsidRPr="004B2684">
          <w:rPr>
            <w:rStyle w:val="Hipervnculo"/>
          </w:rPr>
          <w:t>1.5. Teoría del Color</w:t>
        </w:r>
        <w:r w:rsidR="009F3C40">
          <w:rPr>
            <w:webHidden/>
          </w:rPr>
          <w:tab/>
        </w:r>
        <w:r w:rsidR="009F3C40">
          <w:rPr>
            <w:webHidden/>
          </w:rPr>
          <w:fldChar w:fldCharType="begin"/>
        </w:r>
        <w:r w:rsidR="009F3C40">
          <w:rPr>
            <w:webHidden/>
          </w:rPr>
          <w:instrText xml:space="preserve"> PAGEREF _Toc318382079 \h </w:instrText>
        </w:r>
        <w:r w:rsidR="009F3C40">
          <w:rPr>
            <w:webHidden/>
          </w:rPr>
        </w:r>
        <w:r w:rsidR="009F3C40">
          <w:rPr>
            <w:webHidden/>
          </w:rPr>
          <w:fldChar w:fldCharType="separate"/>
        </w:r>
        <w:r w:rsidR="000D575E">
          <w:rPr>
            <w:webHidden/>
          </w:rPr>
          <w:t>6</w:t>
        </w:r>
        <w:r w:rsidR="009F3C40">
          <w:rPr>
            <w:webHidden/>
          </w:rPr>
          <w:fldChar w:fldCharType="end"/>
        </w:r>
      </w:hyperlink>
    </w:p>
    <w:p w:rsidR="009F3C40" w:rsidRDefault="009A2277">
      <w:pPr>
        <w:pStyle w:val="TDC3"/>
        <w:rPr>
          <w:rFonts w:asciiTheme="minorHAnsi" w:eastAsiaTheme="minorEastAsia" w:hAnsiTheme="minorHAnsi" w:cstheme="minorBidi"/>
          <w:smallCaps w:val="0"/>
          <w:lang w:eastAsia="es-VE"/>
        </w:rPr>
      </w:pPr>
      <w:hyperlink w:anchor="_Toc318382080" w:history="1">
        <w:r w:rsidR="009F3C40" w:rsidRPr="004B2684">
          <w:rPr>
            <w:rStyle w:val="Hipervnculo"/>
          </w:rPr>
          <w:t>1.5.1. Espacio de color RGB</w:t>
        </w:r>
        <w:r w:rsidR="009F3C40">
          <w:rPr>
            <w:webHidden/>
          </w:rPr>
          <w:tab/>
        </w:r>
        <w:r w:rsidR="009F3C40">
          <w:rPr>
            <w:webHidden/>
          </w:rPr>
          <w:fldChar w:fldCharType="begin"/>
        </w:r>
        <w:r w:rsidR="009F3C40">
          <w:rPr>
            <w:webHidden/>
          </w:rPr>
          <w:instrText xml:space="preserve"> PAGEREF _Toc318382080 \h </w:instrText>
        </w:r>
        <w:r w:rsidR="009F3C40">
          <w:rPr>
            <w:webHidden/>
          </w:rPr>
        </w:r>
        <w:r w:rsidR="009F3C40">
          <w:rPr>
            <w:webHidden/>
          </w:rPr>
          <w:fldChar w:fldCharType="separate"/>
        </w:r>
        <w:r w:rsidR="000D575E">
          <w:rPr>
            <w:webHidden/>
          </w:rPr>
          <w:t>7</w:t>
        </w:r>
        <w:r w:rsidR="009F3C40">
          <w:rPr>
            <w:webHidden/>
          </w:rPr>
          <w:fldChar w:fldCharType="end"/>
        </w:r>
      </w:hyperlink>
    </w:p>
    <w:p w:rsidR="009F3C40" w:rsidRDefault="009A2277">
      <w:pPr>
        <w:pStyle w:val="TDC3"/>
        <w:rPr>
          <w:rFonts w:asciiTheme="minorHAnsi" w:eastAsiaTheme="minorEastAsia" w:hAnsiTheme="minorHAnsi" w:cstheme="minorBidi"/>
          <w:smallCaps w:val="0"/>
          <w:lang w:eastAsia="es-VE"/>
        </w:rPr>
      </w:pPr>
      <w:hyperlink w:anchor="_Toc318382081" w:history="1">
        <w:r w:rsidR="009F3C40" w:rsidRPr="004B2684">
          <w:rPr>
            <w:rStyle w:val="Hipervnculo"/>
          </w:rPr>
          <w:t>1.5.2. Espacio de color HSL</w:t>
        </w:r>
        <w:r w:rsidR="009F3C40">
          <w:rPr>
            <w:webHidden/>
          </w:rPr>
          <w:tab/>
        </w:r>
        <w:r w:rsidR="009F3C40">
          <w:rPr>
            <w:webHidden/>
          </w:rPr>
          <w:fldChar w:fldCharType="begin"/>
        </w:r>
        <w:r w:rsidR="009F3C40">
          <w:rPr>
            <w:webHidden/>
          </w:rPr>
          <w:instrText xml:space="preserve"> PAGEREF _Toc318382081 \h </w:instrText>
        </w:r>
        <w:r w:rsidR="009F3C40">
          <w:rPr>
            <w:webHidden/>
          </w:rPr>
        </w:r>
        <w:r w:rsidR="009F3C40">
          <w:rPr>
            <w:webHidden/>
          </w:rPr>
          <w:fldChar w:fldCharType="separate"/>
        </w:r>
        <w:r w:rsidR="000D575E">
          <w:rPr>
            <w:webHidden/>
          </w:rPr>
          <w:t>7</w:t>
        </w:r>
        <w:r w:rsidR="009F3C40">
          <w:rPr>
            <w:webHidden/>
          </w:rPr>
          <w:fldChar w:fldCharType="end"/>
        </w:r>
      </w:hyperlink>
    </w:p>
    <w:p w:rsidR="009F3C40" w:rsidRDefault="009A2277">
      <w:pPr>
        <w:pStyle w:val="TDC2"/>
        <w:rPr>
          <w:rFonts w:asciiTheme="minorHAnsi" w:eastAsiaTheme="minorEastAsia" w:hAnsiTheme="minorHAnsi" w:cstheme="minorBidi"/>
          <w:smallCaps w:val="0"/>
          <w:lang w:val="es-VE" w:eastAsia="es-VE"/>
        </w:rPr>
      </w:pPr>
      <w:hyperlink w:anchor="_Toc318382082" w:history="1">
        <w:r w:rsidR="009F3C40" w:rsidRPr="004B2684">
          <w:rPr>
            <w:rStyle w:val="Hipervnculo"/>
          </w:rPr>
          <w:t>1.6. Dispositivos digitales de detección de imágenes</w:t>
        </w:r>
        <w:r w:rsidR="009F3C40">
          <w:rPr>
            <w:webHidden/>
          </w:rPr>
          <w:tab/>
        </w:r>
        <w:r w:rsidR="009F3C40">
          <w:rPr>
            <w:webHidden/>
          </w:rPr>
          <w:fldChar w:fldCharType="begin"/>
        </w:r>
        <w:r w:rsidR="009F3C40">
          <w:rPr>
            <w:webHidden/>
          </w:rPr>
          <w:instrText xml:space="preserve"> PAGEREF _Toc318382082 \h </w:instrText>
        </w:r>
        <w:r w:rsidR="009F3C40">
          <w:rPr>
            <w:webHidden/>
          </w:rPr>
        </w:r>
        <w:r w:rsidR="009F3C40">
          <w:rPr>
            <w:webHidden/>
          </w:rPr>
          <w:fldChar w:fldCharType="separate"/>
        </w:r>
        <w:r w:rsidR="000D575E">
          <w:rPr>
            <w:webHidden/>
          </w:rPr>
          <w:t>8</w:t>
        </w:r>
        <w:r w:rsidR="009F3C40">
          <w:rPr>
            <w:webHidden/>
          </w:rPr>
          <w:fldChar w:fldCharType="end"/>
        </w:r>
      </w:hyperlink>
    </w:p>
    <w:p w:rsidR="009F3C40" w:rsidRDefault="009A2277">
      <w:pPr>
        <w:pStyle w:val="TDC3"/>
        <w:rPr>
          <w:rFonts w:asciiTheme="minorHAnsi" w:eastAsiaTheme="minorEastAsia" w:hAnsiTheme="minorHAnsi" w:cstheme="minorBidi"/>
          <w:smallCaps w:val="0"/>
          <w:lang w:eastAsia="es-VE"/>
        </w:rPr>
      </w:pPr>
      <w:hyperlink w:anchor="_Toc318382083" w:history="1">
        <w:r w:rsidR="009F3C40" w:rsidRPr="004B2684">
          <w:rPr>
            <w:rStyle w:val="Hipervnculo"/>
          </w:rPr>
          <w:t>1.6.1. Cámaras CCD</w:t>
        </w:r>
        <w:r w:rsidR="009F3C40">
          <w:rPr>
            <w:webHidden/>
          </w:rPr>
          <w:tab/>
        </w:r>
        <w:r w:rsidR="009F3C40">
          <w:rPr>
            <w:webHidden/>
          </w:rPr>
          <w:fldChar w:fldCharType="begin"/>
        </w:r>
        <w:r w:rsidR="009F3C40">
          <w:rPr>
            <w:webHidden/>
          </w:rPr>
          <w:instrText xml:space="preserve"> PAGEREF _Toc318382083 \h </w:instrText>
        </w:r>
        <w:r w:rsidR="009F3C40">
          <w:rPr>
            <w:webHidden/>
          </w:rPr>
        </w:r>
        <w:r w:rsidR="009F3C40">
          <w:rPr>
            <w:webHidden/>
          </w:rPr>
          <w:fldChar w:fldCharType="separate"/>
        </w:r>
        <w:r w:rsidR="000D575E">
          <w:rPr>
            <w:webHidden/>
          </w:rPr>
          <w:t>10</w:t>
        </w:r>
        <w:r w:rsidR="009F3C40">
          <w:rPr>
            <w:webHidden/>
          </w:rPr>
          <w:fldChar w:fldCharType="end"/>
        </w:r>
      </w:hyperlink>
    </w:p>
    <w:p w:rsidR="009F3C40" w:rsidRDefault="009A2277">
      <w:pPr>
        <w:pStyle w:val="TDC1"/>
        <w:rPr>
          <w:rFonts w:asciiTheme="minorHAnsi" w:eastAsiaTheme="minorEastAsia" w:hAnsiTheme="minorHAnsi" w:cstheme="minorBidi"/>
          <w:b w:val="0"/>
          <w:bCs w:val="0"/>
          <w:caps w:val="0"/>
          <w:lang w:val="es-VE" w:eastAsia="es-VE"/>
        </w:rPr>
      </w:pPr>
      <w:hyperlink w:anchor="_Toc318382084" w:history="1">
        <w:r w:rsidR="009F3C40" w:rsidRPr="004B2684">
          <w:rPr>
            <w:rStyle w:val="Hipervnculo"/>
          </w:rPr>
          <w:t xml:space="preserve"> Capítulo II  SIMULADOR</w:t>
        </w:r>
        <w:r w:rsidR="009F3C40">
          <w:rPr>
            <w:webHidden/>
          </w:rPr>
          <w:tab/>
        </w:r>
        <w:r w:rsidR="009F3C40">
          <w:rPr>
            <w:webHidden/>
          </w:rPr>
          <w:fldChar w:fldCharType="begin"/>
        </w:r>
        <w:r w:rsidR="009F3C40">
          <w:rPr>
            <w:webHidden/>
          </w:rPr>
          <w:instrText xml:space="preserve"> PAGEREF _Toc318382084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Default="009A2277">
      <w:pPr>
        <w:pStyle w:val="TDC2"/>
        <w:rPr>
          <w:rFonts w:asciiTheme="minorHAnsi" w:eastAsiaTheme="minorEastAsia" w:hAnsiTheme="minorHAnsi" w:cstheme="minorBidi"/>
          <w:smallCaps w:val="0"/>
          <w:lang w:val="es-VE" w:eastAsia="es-VE"/>
        </w:rPr>
      </w:pPr>
      <w:hyperlink w:anchor="_Toc318382085" w:history="1">
        <w:r w:rsidR="009F3C40" w:rsidRPr="004B2684">
          <w:rPr>
            <w:rStyle w:val="Hipervnculo"/>
          </w:rPr>
          <w:t>2.1. Módulos del simulador</w:t>
        </w:r>
        <w:r w:rsidR="009F3C40">
          <w:rPr>
            <w:webHidden/>
          </w:rPr>
          <w:tab/>
        </w:r>
        <w:r w:rsidR="009F3C40">
          <w:rPr>
            <w:webHidden/>
          </w:rPr>
          <w:fldChar w:fldCharType="begin"/>
        </w:r>
        <w:r w:rsidR="009F3C40">
          <w:rPr>
            <w:webHidden/>
          </w:rPr>
          <w:instrText xml:space="preserve"> PAGEREF _Toc318382085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Default="009A2277">
      <w:pPr>
        <w:pStyle w:val="TDC3"/>
        <w:rPr>
          <w:rFonts w:asciiTheme="minorHAnsi" w:eastAsiaTheme="minorEastAsia" w:hAnsiTheme="minorHAnsi" w:cstheme="minorBidi"/>
          <w:smallCaps w:val="0"/>
          <w:lang w:eastAsia="es-VE"/>
        </w:rPr>
      </w:pPr>
      <w:hyperlink w:anchor="_Toc318382086" w:history="1">
        <w:r w:rsidR="009F3C40" w:rsidRPr="004B2684">
          <w:rPr>
            <w:rStyle w:val="Hipervnculo"/>
          </w:rPr>
          <w:t>2.1.1. Módulo de espectros</w:t>
        </w:r>
        <w:r w:rsidR="009F3C40">
          <w:rPr>
            <w:webHidden/>
          </w:rPr>
          <w:tab/>
        </w:r>
        <w:r w:rsidR="009F3C40">
          <w:rPr>
            <w:webHidden/>
          </w:rPr>
          <w:fldChar w:fldCharType="begin"/>
        </w:r>
        <w:r w:rsidR="009F3C40">
          <w:rPr>
            <w:webHidden/>
          </w:rPr>
          <w:instrText xml:space="preserve"> PAGEREF _Toc318382086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Default="009A2277">
      <w:pPr>
        <w:pStyle w:val="TDC3"/>
        <w:rPr>
          <w:rFonts w:asciiTheme="minorHAnsi" w:eastAsiaTheme="minorEastAsia" w:hAnsiTheme="minorHAnsi" w:cstheme="minorBidi"/>
          <w:smallCaps w:val="0"/>
          <w:lang w:eastAsia="es-VE"/>
        </w:rPr>
      </w:pPr>
      <w:hyperlink w:anchor="_Toc318382087" w:history="1">
        <w:r w:rsidR="009F3C40" w:rsidRPr="004B2684">
          <w:rPr>
            <w:rStyle w:val="Hipervnculo"/>
          </w:rPr>
          <w:t>2.1.2. Módulo de muestra</w:t>
        </w:r>
        <w:r w:rsidR="009F3C40">
          <w:rPr>
            <w:webHidden/>
          </w:rPr>
          <w:tab/>
        </w:r>
        <w:r w:rsidR="009F3C40">
          <w:rPr>
            <w:webHidden/>
          </w:rPr>
          <w:fldChar w:fldCharType="begin"/>
        </w:r>
        <w:r w:rsidR="009F3C40">
          <w:rPr>
            <w:webHidden/>
          </w:rPr>
          <w:instrText xml:space="preserve"> PAGEREF _Toc318382087 \h </w:instrText>
        </w:r>
        <w:r w:rsidR="009F3C40">
          <w:rPr>
            <w:webHidden/>
          </w:rPr>
        </w:r>
        <w:r w:rsidR="009F3C40">
          <w:rPr>
            <w:webHidden/>
          </w:rPr>
          <w:fldChar w:fldCharType="separate"/>
        </w:r>
        <w:r w:rsidR="000D575E">
          <w:rPr>
            <w:webHidden/>
          </w:rPr>
          <w:t>2</w:t>
        </w:r>
        <w:r w:rsidR="009F3C40">
          <w:rPr>
            <w:webHidden/>
          </w:rPr>
          <w:fldChar w:fldCharType="end"/>
        </w:r>
      </w:hyperlink>
    </w:p>
    <w:p w:rsidR="009F3C40" w:rsidRDefault="009A2277">
      <w:pPr>
        <w:pStyle w:val="TDC3"/>
        <w:rPr>
          <w:rFonts w:asciiTheme="minorHAnsi" w:eastAsiaTheme="minorEastAsia" w:hAnsiTheme="minorHAnsi" w:cstheme="minorBidi"/>
          <w:smallCaps w:val="0"/>
          <w:lang w:eastAsia="es-VE"/>
        </w:rPr>
      </w:pPr>
      <w:hyperlink w:anchor="_Toc318382088" w:history="1">
        <w:r w:rsidR="009F3C40" w:rsidRPr="004B2684">
          <w:rPr>
            <w:rStyle w:val="Hipervnculo"/>
          </w:rPr>
          <w:t>2.1.3. Modulo de cámara</w:t>
        </w:r>
        <w:r w:rsidR="009F3C40">
          <w:rPr>
            <w:webHidden/>
          </w:rPr>
          <w:tab/>
        </w:r>
        <w:r w:rsidR="009F3C40">
          <w:rPr>
            <w:webHidden/>
          </w:rPr>
          <w:fldChar w:fldCharType="begin"/>
        </w:r>
        <w:r w:rsidR="009F3C40">
          <w:rPr>
            <w:webHidden/>
          </w:rPr>
          <w:instrText xml:space="preserve"> PAGEREF _Toc318382088 \h </w:instrText>
        </w:r>
        <w:r w:rsidR="009F3C40">
          <w:rPr>
            <w:webHidden/>
          </w:rPr>
        </w:r>
        <w:r w:rsidR="009F3C40">
          <w:rPr>
            <w:webHidden/>
          </w:rPr>
          <w:fldChar w:fldCharType="separate"/>
        </w:r>
        <w:r w:rsidR="000D575E">
          <w:rPr>
            <w:webHidden/>
          </w:rPr>
          <w:t>3</w:t>
        </w:r>
        <w:r w:rsidR="009F3C40">
          <w:rPr>
            <w:webHidden/>
          </w:rPr>
          <w:fldChar w:fldCharType="end"/>
        </w:r>
      </w:hyperlink>
    </w:p>
    <w:p w:rsidR="009F3C40" w:rsidRDefault="009A2277">
      <w:pPr>
        <w:pStyle w:val="TDC3"/>
        <w:rPr>
          <w:rFonts w:asciiTheme="minorHAnsi" w:eastAsiaTheme="minorEastAsia" w:hAnsiTheme="minorHAnsi" w:cstheme="minorBidi"/>
          <w:smallCaps w:val="0"/>
          <w:lang w:eastAsia="es-VE"/>
        </w:rPr>
      </w:pPr>
      <w:hyperlink w:anchor="_Toc318382089" w:history="1">
        <w:r w:rsidR="009F3C40" w:rsidRPr="004B2684">
          <w:rPr>
            <w:rStyle w:val="Hipervnculo"/>
          </w:rPr>
          <w:t>2.1.4. Módulo de la fuente de iluminación</w:t>
        </w:r>
        <w:r w:rsidR="009F3C40">
          <w:rPr>
            <w:webHidden/>
          </w:rPr>
          <w:tab/>
        </w:r>
        <w:r w:rsidR="009F3C40">
          <w:rPr>
            <w:webHidden/>
          </w:rPr>
          <w:fldChar w:fldCharType="begin"/>
        </w:r>
        <w:r w:rsidR="009F3C40">
          <w:rPr>
            <w:webHidden/>
          </w:rPr>
          <w:instrText xml:space="preserve"> PAGEREF _Toc318382089 \h </w:instrText>
        </w:r>
        <w:r w:rsidR="009F3C40">
          <w:rPr>
            <w:webHidden/>
          </w:rPr>
        </w:r>
        <w:r w:rsidR="009F3C40">
          <w:rPr>
            <w:webHidden/>
          </w:rPr>
          <w:fldChar w:fldCharType="separate"/>
        </w:r>
        <w:r w:rsidR="000D575E">
          <w:rPr>
            <w:webHidden/>
          </w:rPr>
          <w:t>3</w:t>
        </w:r>
        <w:r w:rsidR="009F3C40">
          <w:rPr>
            <w:webHidden/>
          </w:rPr>
          <w:fldChar w:fldCharType="end"/>
        </w:r>
      </w:hyperlink>
    </w:p>
    <w:p w:rsidR="009F3C40" w:rsidRDefault="009A2277">
      <w:pPr>
        <w:pStyle w:val="TDC3"/>
        <w:rPr>
          <w:rFonts w:asciiTheme="minorHAnsi" w:eastAsiaTheme="minorEastAsia" w:hAnsiTheme="minorHAnsi" w:cstheme="minorBidi"/>
          <w:smallCaps w:val="0"/>
          <w:lang w:eastAsia="es-VE"/>
        </w:rPr>
      </w:pPr>
      <w:hyperlink w:anchor="_Toc318382090" w:history="1">
        <w:r w:rsidR="009F3C40" w:rsidRPr="004B2684">
          <w:rPr>
            <w:rStyle w:val="Hipervnculo"/>
          </w:rPr>
          <w:t>2.1.5. Módulo de ruido</w:t>
        </w:r>
        <w:r w:rsidR="009F3C40">
          <w:rPr>
            <w:webHidden/>
          </w:rPr>
          <w:tab/>
        </w:r>
        <w:r w:rsidR="009F3C40">
          <w:rPr>
            <w:webHidden/>
          </w:rPr>
          <w:fldChar w:fldCharType="begin"/>
        </w:r>
        <w:r w:rsidR="009F3C40">
          <w:rPr>
            <w:webHidden/>
          </w:rPr>
          <w:instrText xml:space="preserve"> PAGEREF _Toc318382090 \h </w:instrText>
        </w:r>
        <w:r w:rsidR="009F3C40">
          <w:rPr>
            <w:webHidden/>
          </w:rPr>
        </w:r>
        <w:r w:rsidR="009F3C40">
          <w:rPr>
            <w:webHidden/>
          </w:rPr>
          <w:fldChar w:fldCharType="separate"/>
        </w:r>
        <w:r w:rsidR="000D575E">
          <w:rPr>
            <w:webHidden/>
          </w:rPr>
          <w:t>3</w:t>
        </w:r>
        <w:r w:rsidR="009F3C40">
          <w:rPr>
            <w:webHidden/>
          </w:rPr>
          <w:fldChar w:fldCharType="end"/>
        </w:r>
      </w:hyperlink>
    </w:p>
    <w:p w:rsidR="009F3C40" w:rsidRDefault="009A2277">
      <w:pPr>
        <w:pStyle w:val="TDC3"/>
        <w:rPr>
          <w:rFonts w:asciiTheme="minorHAnsi" w:eastAsiaTheme="minorEastAsia" w:hAnsiTheme="minorHAnsi" w:cstheme="minorBidi"/>
          <w:smallCaps w:val="0"/>
          <w:lang w:eastAsia="es-VE"/>
        </w:rPr>
      </w:pPr>
      <w:hyperlink w:anchor="_Toc318382091" w:history="1">
        <w:r w:rsidR="009F3C40" w:rsidRPr="004B2684">
          <w:rPr>
            <w:rStyle w:val="Hipervnculo"/>
          </w:rPr>
          <w:t>2.1.6. Módulo de interferometría</w:t>
        </w:r>
        <w:r w:rsidR="009F3C40">
          <w:rPr>
            <w:webHidden/>
          </w:rPr>
          <w:tab/>
        </w:r>
        <w:r w:rsidR="009F3C40">
          <w:rPr>
            <w:webHidden/>
          </w:rPr>
          <w:fldChar w:fldCharType="begin"/>
        </w:r>
        <w:r w:rsidR="009F3C40">
          <w:rPr>
            <w:webHidden/>
          </w:rPr>
          <w:instrText xml:space="preserve"> PAGEREF _Toc318382091 \h </w:instrText>
        </w:r>
        <w:r w:rsidR="009F3C40">
          <w:rPr>
            <w:webHidden/>
          </w:rPr>
        </w:r>
        <w:r w:rsidR="009F3C40">
          <w:rPr>
            <w:webHidden/>
          </w:rPr>
          <w:fldChar w:fldCharType="separate"/>
        </w:r>
        <w:r w:rsidR="000D575E">
          <w:rPr>
            <w:webHidden/>
          </w:rPr>
          <w:t>3</w:t>
        </w:r>
        <w:r w:rsidR="009F3C40">
          <w:rPr>
            <w:webHidden/>
          </w:rPr>
          <w:fldChar w:fldCharType="end"/>
        </w:r>
      </w:hyperlink>
    </w:p>
    <w:p w:rsidR="009F3C40" w:rsidRDefault="009A2277">
      <w:pPr>
        <w:pStyle w:val="TDC2"/>
        <w:rPr>
          <w:rFonts w:asciiTheme="minorHAnsi" w:eastAsiaTheme="minorEastAsia" w:hAnsiTheme="minorHAnsi" w:cstheme="minorBidi"/>
          <w:smallCaps w:val="0"/>
          <w:lang w:val="es-VE" w:eastAsia="es-VE"/>
        </w:rPr>
      </w:pPr>
      <w:hyperlink w:anchor="_Toc318382092" w:history="1">
        <w:r w:rsidR="009F3C40" w:rsidRPr="004B2684">
          <w:rPr>
            <w:rStyle w:val="Hipervnculo"/>
          </w:rPr>
          <w:t>2.2. Validación del simulador</w:t>
        </w:r>
        <w:r w:rsidR="009F3C40">
          <w:rPr>
            <w:webHidden/>
          </w:rPr>
          <w:tab/>
        </w:r>
        <w:r w:rsidR="009F3C40">
          <w:rPr>
            <w:webHidden/>
          </w:rPr>
          <w:fldChar w:fldCharType="begin"/>
        </w:r>
        <w:r w:rsidR="009F3C40">
          <w:rPr>
            <w:webHidden/>
          </w:rPr>
          <w:instrText xml:space="preserve"> PAGEREF _Toc318382092 \h </w:instrText>
        </w:r>
        <w:r w:rsidR="009F3C40">
          <w:rPr>
            <w:webHidden/>
          </w:rPr>
        </w:r>
        <w:r w:rsidR="009F3C40">
          <w:rPr>
            <w:webHidden/>
          </w:rPr>
          <w:fldChar w:fldCharType="separate"/>
        </w:r>
        <w:r w:rsidR="000D575E">
          <w:rPr>
            <w:webHidden/>
          </w:rPr>
          <w:t>10</w:t>
        </w:r>
        <w:r w:rsidR="009F3C40">
          <w:rPr>
            <w:webHidden/>
          </w:rPr>
          <w:fldChar w:fldCharType="end"/>
        </w:r>
      </w:hyperlink>
    </w:p>
    <w:p w:rsidR="009F3C40" w:rsidRDefault="009A2277">
      <w:pPr>
        <w:pStyle w:val="TDC3"/>
        <w:rPr>
          <w:rFonts w:asciiTheme="minorHAnsi" w:eastAsiaTheme="minorEastAsia" w:hAnsiTheme="minorHAnsi" w:cstheme="minorBidi"/>
          <w:smallCaps w:val="0"/>
          <w:lang w:eastAsia="es-VE"/>
        </w:rPr>
      </w:pPr>
      <w:hyperlink w:anchor="_Toc318382093" w:history="1">
        <w:r w:rsidR="009F3C40" w:rsidRPr="004B2684">
          <w:rPr>
            <w:rStyle w:val="Hipervnculo"/>
          </w:rPr>
          <w:t>2.2.1. Franjas de un plano inclinado con fuente puntual</w:t>
        </w:r>
        <w:r w:rsidR="009F3C40">
          <w:rPr>
            <w:webHidden/>
          </w:rPr>
          <w:tab/>
        </w:r>
        <w:r w:rsidR="009F3C40">
          <w:rPr>
            <w:webHidden/>
          </w:rPr>
          <w:fldChar w:fldCharType="begin"/>
        </w:r>
        <w:r w:rsidR="009F3C40">
          <w:rPr>
            <w:webHidden/>
          </w:rPr>
          <w:instrText xml:space="preserve"> PAGEREF _Toc318382093 \h </w:instrText>
        </w:r>
        <w:r w:rsidR="009F3C40">
          <w:rPr>
            <w:webHidden/>
          </w:rPr>
        </w:r>
        <w:r w:rsidR="009F3C40">
          <w:rPr>
            <w:webHidden/>
          </w:rPr>
          <w:fldChar w:fldCharType="separate"/>
        </w:r>
        <w:r w:rsidR="000D575E">
          <w:rPr>
            <w:webHidden/>
          </w:rPr>
          <w:t>11</w:t>
        </w:r>
        <w:r w:rsidR="009F3C40">
          <w:rPr>
            <w:webHidden/>
          </w:rPr>
          <w:fldChar w:fldCharType="end"/>
        </w:r>
      </w:hyperlink>
    </w:p>
    <w:p w:rsidR="009F3C40" w:rsidRDefault="009A2277">
      <w:pPr>
        <w:pStyle w:val="TDC3"/>
        <w:rPr>
          <w:rFonts w:asciiTheme="minorHAnsi" w:eastAsiaTheme="minorEastAsia" w:hAnsiTheme="minorHAnsi" w:cstheme="minorBidi"/>
          <w:smallCaps w:val="0"/>
          <w:lang w:eastAsia="es-VE"/>
        </w:rPr>
      </w:pPr>
      <w:hyperlink w:anchor="_Toc318382094" w:history="1">
        <w:r w:rsidR="009F3C40" w:rsidRPr="004B2684">
          <w:rPr>
            <w:rStyle w:val="Hipervnculo"/>
          </w:rPr>
          <w:t>2.2.2. Franjas de un plano inclinado en luz blanca</w:t>
        </w:r>
        <w:r w:rsidR="009F3C40">
          <w:rPr>
            <w:webHidden/>
          </w:rPr>
          <w:tab/>
        </w:r>
        <w:r w:rsidR="009F3C40">
          <w:rPr>
            <w:webHidden/>
          </w:rPr>
          <w:fldChar w:fldCharType="begin"/>
        </w:r>
        <w:r w:rsidR="009F3C40">
          <w:rPr>
            <w:webHidden/>
          </w:rPr>
          <w:instrText xml:space="preserve"> PAGEREF _Toc318382094 \h </w:instrText>
        </w:r>
        <w:r w:rsidR="009F3C40">
          <w:rPr>
            <w:webHidden/>
          </w:rPr>
        </w:r>
        <w:r w:rsidR="009F3C40">
          <w:rPr>
            <w:webHidden/>
          </w:rPr>
          <w:fldChar w:fldCharType="separate"/>
        </w:r>
        <w:r w:rsidR="000D575E">
          <w:rPr>
            <w:webHidden/>
          </w:rPr>
          <w:t>11</w:t>
        </w:r>
        <w:r w:rsidR="009F3C40">
          <w:rPr>
            <w:webHidden/>
          </w:rPr>
          <w:fldChar w:fldCharType="end"/>
        </w:r>
      </w:hyperlink>
    </w:p>
    <w:p w:rsidR="009F3C40" w:rsidRDefault="009A2277">
      <w:pPr>
        <w:pStyle w:val="TDC3"/>
        <w:rPr>
          <w:rFonts w:asciiTheme="minorHAnsi" w:eastAsiaTheme="minorEastAsia" w:hAnsiTheme="minorHAnsi" w:cstheme="minorBidi"/>
          <w:smallCaps w:val="0"/>
          <w:lang w:eastAsia="es-VE"/>
        </w:rPr>
      </w:pPr>
      <w:hyperlink w:anchor="_Toc318382095" w:history="1">
        <w:r w:rsidR="009F3C40" w:rsidRPr="004B2684">
          <w:rPr>
            <w:rStyle w:val="Hipervnculo"/>
          </w:rPr>
          <w:t>2.2.3. Replicación de un interferograma real</w:t>
        </w:r>
        <w:r w:rsidR="009F3C40">
          <w:rPr>
            <w:webHidden/>
          </w:rPr>
          <w:tab/>
        </w:r>
        <w:r w:rsidR="009F3C40">
          <w:rPr>
            <w:webHidden/>
          </w:rPr>
          <w:fldChar w:fldCharType="begin"/>
        </w:r>
        <w:r w:rsidR="009F3C40">
          <w:rPr>
            <w:webHidden/>
          </w:rPr>
          <w:instrText xml:space="preserve"> PAGEREF _Toc318382095 \h </w:instrText>
        </w:r>
        <w:r w:rsidR="009F3C40">
          <w:rPr>
            <w:webHidden/>
          </w:rPr>
        </w:r>
        <w:r w:rsidR="009F3C40">
          <w:rPr>
            <w:webHidden/>
          </w:rPr>
          <w:fldChar w:fldCharType="separate"/>
        </w:r>
        <w:r w:rsidR="000D575E">
          <w:rPr>
            <w:webHidden/>
          </w:rPr>
          <w:t>14</w:t>
        </w:r>
        <w:r w:rsidR="009F3C40">
          <w:rPr>
            <w:webHidden/>
          </w:rPr>
          <w:fldChar w:fldCharType="end"/>
        </w:r>
      </w:hyperlink>
    </w:p>
    <w:p w:rsidR="009F3C40" w:rsidRDefault="009A2277">
      <w:pPr>
        <w:pStyle w:val="TDC2"/>
        <w:rPr>
          <w:rFonts w:asciiTheme="minorHAnsi" w:eastAsiaTheme="minorEastAsia" w:hAnsiTheme="minorHAnsi" w:cstheme="minorBidi"/>
          <w:smallCaps w:val="0"/>
          <w:lang w:val="es-VE" w:eastAsia="es-VE"/>
        </w:rPr>
      </w:pPr>
      <w:hyperlink w:anchor="_Toc318382096" w:history="1">
        <w:r w:rsidR="009F3C40" w:rsidRPr="004B2684">
          <w:rPr>
            <w:rStyle w:val="Hipervnculo"/>
          </w:rPr>
          <w:t>2.3. Conclusión</w:t>
        </w:r>
        <w:r w:rsidR="009F3C40">
          <w:rPr>
            <w:webHidden/>
          </w:rPr>
          <w:tab/>
        </w:r>
        <w:r w:rsidR="009F3C40">
          <w:rPr>
            <w:webHidden/>
          </w:rPr>
          <w:fldChar w:fldCharType="begin"/>
        </w:r>
        <w:r w:rsidR="009F3C40">
          <w:rPr>
            <w:webHidden/>
          </w:rPr>
          <w:instrText xml:space="preserve"> PAGEREF _Toc318382096 \h </w:instrText>
        </w:r>
        <w:r w:rsidR="009F3C40">
          <w:rPr>
            <w:webHidden/>
          </w:rPr>
        </w:r>
        <w:r w:rsidR="009F3C40">
          <w:rPr>
            <w:webHidden/>
          </w:rPr>
          <w:fldChar w:fldCharType="separate"/>
        </w:r>
        <w:r w:rsidR="000D575E">
          <w:rPr>
            <w:webHidden/>
          </w:rPr>
          <w:t>16</w:t>
        </w:r>
        <w:r w:rsidR="009F3C40">
          <w:rPr>
            <w:webHidden/>
          </w:rPr>
          <w:fldChar w:fldCharType="end"/>
        </w:r>
      </w:hyperlink>
    </w:p>
    <w:p w:rsidR="009F3C40" w:rsidRDefault="009A2277">
      <w:pPr>
        <w:pStyle w:val="TDC1"/>
        <w:rPr>
          <w:rFonts w:asciiTheme="minorHAnsi" w:eastAsiaTheme="minorEastAsia" w:hAnsiTheme="minorHAnsi" w:cstheme="minorBidi"/>
          <w:b w:val="0"/>
          <w:bCs w:val="0"/>
          <w:caps w:val="0"/>
          <w:lang w:val="es-VE" w:eastAsia="es-VE"/>
        </w:rPr>
      </w:pPr>
      <w:hyperlink w:anchor="_Toc318382097" w:history="1">
        <w:r w:rsidR="009F3C40" w:rsidRPr="004B2684">
          <w:rPr>
            <w:rStyle w:val="Hipervnculo"/>
          </w:rPr>
          <w:t xml:space="preserve"> CAPITULO III  Algoritmo de Control</w:t>
        </w:r>
        <w:r w:rsidR="009F3C40">
          <w:rPr>
            <w:webHidden/>
          </w:rPr>
          <w:tab/>
        </w:r>
        <w:r w:rsidR="009F3C40">
          <w:rPr>
            <w:webHidden/>
          </w:rPr>
          <w:fldChar w:fldCharType="begin"/>
        </w:r>
        <w:r w:rsidR="009F3C40">
          <w:rPr>
            <w:webHidden/>
          </w:rPr>
          <w:instrText xml:space="preserve"> PAGEREF _Toc318382097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Default="009A2277">
      <w:pPr>
        <w:pStyle w:val="TDC2"/>
        <w:rPr>
          <w:rFonts w:asciiTheme="minorHAnsi" w:eastAsiaTheme="minorEastAsia" w:hAnsiTheme="minorHAnsi" w:cstheme="minorBidi"/>
          <w:smallCaps w:val="0"/>
          <w:lang w:val="es-VE" w:eastAsia="es-VE"/>
        </w:rPr>
      </w:pPr>
      <w:hyperlink w:anchor="_Toc318382098" w:history="1">
        <w:r w:rsidR="009F3C40" w:rsidRPr="004B2684">
          <w:rPr>
            <w:rStyle w:val="Hipervnculo"/>
          </w:rPr>
          <w:t>3.1. Observaciones iniciales</w:t>
        </w:r>
        <w:r w:rsidR="009F3C40">
          <w:rPr>
            <w:webHidden/>
          </w:rPr>
          <w:tab/>
        </w:r>
        <w:r w:rsidR="009F3C40">
          <w:rPr>
            <w:webHidden/>
          </w:rPr>
          <w:fldChar w:fldCharType="begin"/>
        </w:r>
        <w:r w:rsidR="009F3C40">
          <w:rPr>
            <w:webHidden/>
          </w:rPr>
          <w:instrText xml:space="preserve"> PAGEREF _Toc318382098 \h </w:instrText>
        </w:r>
        <w:r w:rsidR="009F3C40">
          <w:rPr>
            <w:webHidden/>
          </w:rPr>
        </w:r>
        <w:r w:rsidR="009F3C40">
          <w:rPr>
            <w:webHidden/>
          </w:rPr>
          <w:fldChar w:fldCharType="separate"/>
        </w:r>
        <w:r w:rsidR="000D575E">
          <w:rPr>
            <w:webHidden/>
          </w:rPr>
          <w:t>2</w:t>
        </w:r>
        <w:r w:rsidR="009F3C40">
          <w:rPr>
            <w:webHidden/>
          </w:rPr>
          <w:fldChar w:fldCharType="end"/>
        </w:r>
      </w:hyperlink>
    </w:p>
    <w:p w:rsidR="009F3C40" w:rsidRDefault="009A2277">
      <w:pPr>
        <w:pStyle w:val="TDC2"/>
        <w:rPr>
          <w:rFonts w:asciiTheme="minorHAnsi" w:eastAsiaTheme="minorEastAsia" w:hAnsiTheme="minorHAnsi" w:cstheme="minorBidi"/>
          <w:smallCaps w:val="0"/>
          <w:lang w:val="es-VE" w:eastAsia="es-VE"/>
        </w:rPr>
      </w:pPr>
      <w:hyperlink w:anchor="_Toc318382099" w:history="1">
        <w:r w:rsidR="009F3C40" w:rsidRPr="004B2684">
          <w:rPr>
            <w:rStyle w:val="Hipervnculo"/>
          </w:rPr>
          <w:t>3.2. Simulación de vibraciones</w:t>
        </w:r>
        <w:r w:rsidR="009F3C40">
          <w:rPr>
            <w:webHidden/>
          </w:rPr>
          <w:tab/>
        </w:r>
        <w:r w:rsidR="009F3C40">
          <w:rPr>
            <w:webHidden/>
          </w:rPr>
          <w:fldChar w:fldCharType="begin"/>
        </w:r>
        <w:r w:rsidR="009F3C40">
          <w:rPr>
            <w:webHidden/>
          </w:rPr>
          <w:instrText xml:space="preserve"> PAGEREF _Toc318382099 \h </w:instrText>
        </w:r>
        <w:r w:rsidR="009F3C40">
          <w:rPr>
            <w:webHidden/>
          </w:rPr>
        </w:r>
        <w:r w:rsidR="009F3C40">
          <w:rPr>
            <w:webHidden/>
          </w:rPr>
          <w:fldChar w:fldCharType="separate"/>
        </w:r>
        <w:r w:rsidR="000D575E">
          <w:rPr>
            <w:webHidden/>
          </w:rPr>
          <w:t>3</w:t>
        </w:r>
        <w:r w:rsidR="009F3C40">
          <w:rPr>
            <w:webHidden/>
          </w:rPr>
          <w:fldChar w:fldCharType="end"/>
        </w:r>
      </w:hyperlink>
    </w:p>
    <w:p w:rsidR="009F3C40" w:rsidRDefault="009A2277">
      <w:pPr>
        <w:pStyle w:val="TDC2"/>
        <w:rPr>
          <w:rFonts w:asciiTheme="minorHAnsi" w:eastAsiaTheme="minorEastAsia" w:hAnsiTheme="minorHAnsi" w:cstheme="minorBidi"/>
          <w:smallCaps w:val="0"/>
          <w:lang w:val="es-VE" w:eastAsia="es-VE"/>
        </w:rPr>
      </w:pPr>
      <w:hyperlink w:anchor="_Toc318382100" w:history="1">
        <w:r w:rsidR="009F3C40" w:rsidRPr="004B2684">
          <w:rPr>
            <w:rStyle w:val="Hipervnculo"/>
          </w:rPr>
          <w:t>3.3. Algoritmo de control</w:t>
        </w:r>
        <w:r w:rsidR="009F3C40">
          <w:rPr>
            <w:webHidden/>
          </w:rPr>
          <w:tab/>
        </w:r>
        <w:r w:rsidR="009F3C40">
          <w:rPr>
            <w:webHidden/>
          </w:rPr>
          <w:fldChar w:fldCharType="begin"/>
        </w:r>
        <w:r w:rsidR="009F3C40">
          <w:rPr>
            <w:webHidden/>
          </w:rPr>
          <w:instrText xml:space="preserve"> PAGEREF _Toc318382100 \h </w:instrText>
        </w:r>
        <w:r w:rsidR="009F3C40">
          <w:rPr>
            <w:webHidden/>
          </w:rPr>
        </w:r>
        <w:r w:rsidR="009F3C40">
          <w:rPr>
            <w:webHidden/>
          </w:rPr>
          <w:fldChar w:fldCharType="separate"/>
        </w:r>
        <w:r w:rsidR="000D575E">
          <w:rPr>
            <w:webHidden/>
          </w:rPr>
          <w:t>7</w:t>
        </w:r>
        <w:r w:rsidR="009F3C40">
          <w:rPr>
            <w:webHidden/>
          </w:rPr>
          <w:fldChar w:fldCharType="end"/>
        </w:r>
      </w:hyperlink>
    </w:p>
    <w:p w:rsidR="009F3C40" w:rsidRDefault="009A2277">
      <w:pPr>
        <w:pStyle w:val="TDC2"/>
        <w:rPr>
          <w:rFonts w:asciiTheme="minorHAnsi" w:eastAsiaTheme="minorEastAsia" w:hAnsiTheme="minorHAnsi" w:cstheme="minorBidi"/>
          <w:smallCaps w:val="0"/>
          <w:lang w:val="es-VE" w:eastAsia="es-VE"/>
        </w:rPr>
      </w:pPr>
      <w:hyperlink w:anchor="_Toc318382101" w:history="1">
        <w:r w:rsidR="009F3C40" w:rsidRPr="004B2684">
          <w:rPr>
            <w:rStyle w:val="Hipervnculo"/>
          </w:rPr>
          <w:t>3.4. Algoritmo de control en el simulador</w:t>
        </w:r>
        <w:r w:rsidR="009F3C40">
          <w:rPr>
            <w:webHidden/>
          </w:rPr>
          <w:tab/>
        </w:r>
        <w:r w:rsidR="009F3C40">
          <w:rPr>
            <w:webHidden/>
          </w:rPr>
          <w:fldChar w:fldCharType="begin"/>
        </w:r>
        <w:r w:rsidR="009F3C40">
          <w:rPr>
            <w:webHidden/>
          </w:rPr>
          <w:instrText xml:space="preserve"> PAGEREF _Toc318382101 \h </w:instrText>
        </w:r>
        <w:r w:rsidR="009F3C40">
          <w:rPr>
            <w:webHidden/>
          </w:rPr>
        </w:r>
        <w:r w:rsidR="009F3C40">
          <w:rPr>
            <w:webHidden/>
          </w:rPr>
          <w:fldChar w:fldCharType="separate"/>
        </w:r>
        <w:r w:rsidR="000D575E">
          <w:rPr>
            <w:webHidden/>
          </w:rPr>
          <w:t>8</w:t>
        </w:r>
        <w:r w:rsidR="009F3C40">
          <w:rPr>
            <w:webHidden/>
          </w:rPr>
          <w:fldChar w:fldCharType="end"/>
        </w:r>
      </w:hyperlink>
    </w:p>
    <w:p w:rsidR="009F3C40" w:rsidRDefault="009A2277">
      <w:pPr>
        <w:pStyle w:val="TDC2"/>
        <w:rPr>
          <w:rFonts w:asciiTheme="minorHAnsi" w:eastAsiaTheme="minorEastAsia" w:hAnsiTheme="minorHAnsi" w:cstheme="minorBidi"/>
          <w:smallCaps w:val="0"/>
          <w:lang w:val="es-VE" w:eastAsia="es-VE"/>
        </w:rPr>
      </w:pPr>
      <w:hyperlink w:anchor="_Toc318382102" w:history="1">
        <w:r w:rsidR="009F3C40" w:rsidRPr="004B2684">
          <w:rPr>
            <w:rStyle w:val="Hipervnculo"/>
          </w:rPr>
          <w:t>3.5. Conclusiones</w:t>
        </w:r>
        <w:r w:rsidR="009F3C40">
          <w:rPr>
            <w:webHidden/>
          </w:rPr>
          <w:tab/>
        </w:r>
        <w:r w:rsidR="009F3C40">
          <w:rPr>
            <w:webHidden/>
          </w:rPr>
          <w:fldChar w:fldCharType="begin"/>
        </w:r>
        <w:r w:rsidR="009F3C40">
          <w:rPr>
            <w:webHidden/>
          </w:rPr>
          <w:instrText xml:space="preserve"> PAGEREF _Toc318382102 \h </w:instrText>
        </w:r>
        <w:r w:rsidR="009F3C40">
          <w:rPr>
            <w:webHidden/>
          </w:rPr>
        </w:r>
        <w:r w:rsidR="009F3C40">
          <w:rPr>
            <w:webHidden/>
          </w:rPr>
          <w:fldChar w:fldCharType="separate"/>
        </w:r>
        <w:r w:rsidR="000D575E">
          <w:rPr>
            <w:webHidden/>
          </w:rPr>
          <w:t>10</w:t>
        </w:r>
        <w:r w:rsidR="009F3C40">
          <w:rPr>
            <w:webHidden/>
          </w:rPr>
          <w:fldChar w:fldCharType="end"/>
        </w:r>
      </w:hyperlink>
    </w:p>
    <w:p w:rsidR="009F3C40" w:rsidRDefault="009A2277">
      <w:pPr>
        <w:pStyle w:val="TDC1"/>
        <w:rPr>
          <w:rFonts w:asciiTheme="minorHAnsi" w:eastAsiaTheme="minorEastAsia" w:hAnsiTheme="minorHAnsi" w:cstheme="minorBidi"/>
          <w:b w:val="0"/>
          <w:bCs w:val="0"/>
          <w:caps w:val="0"/>
          <w:lang w:val="es-VE" w:eastAsia="es-VE"/>
        </w:rPr>
      </w:pPr>
      <w:hyperlink w:anchor="_Toc318382103" w:history="1">
        <w:r w:rsidR="009F3C40" w:rsidRPr="004B2684">
          <w:rPr>
            <w:rStyle w:val="Hipervnculo"/>
          </w:rPr>
          <w:t xml:space="preserve"> CAPITULO IV  INSTRUMENTACIÓN</w:t>
        </w:r>
        <w:r w:rsidR="009F3C40">
          <w:rPr>
            <w:webHidden/>
          </w:rPr>
          <w:tab/>
        </w:r>
        <w:r w:rsidR="009F3C40">
          <w:rPr>
            <w:webHidden/>
          </w:rPr>
          <w:fldChar w:fldCharType="begin"/>
        </w:r>
        <w:r w:rsidR="009F3C40">
          <w:rPr>
            <w:webHidden/>
          </w:rPr>
          <w:instrText xml:space="preserve"> PAGEREF _Toc318382103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Default="009A2277">
      <w:pPr>
        <w:pStyle w:val="TDC2"/>
        <w:rPr>
          <w:rFonts w:asciiTheme="minorHAnsi" w:eastAsiaTheme="minorEastAsia" w:hAnsiTheme="minorHAnsi" w:cstheme="minorBidi"/>
          <w:smallCaps w:val="0"/>
          <w:lang w:val="es-VE" w:eastAsia="es-VE"/>
        </w:rPr>
      </w:pPr>
      <w:hyperlink w:anchor="_Toc318382104" w:history="1">
        <w:r w:rsidR="009F3C40" w:rsidRPr="004B2684">
          <w:rPr>
            <w:rStyle w:val="Hipervnculo"/>
          </w:rPr>
          <w:t>4.1. Sistema de microscopía interferencial</w:t>
        </w:r>
        <w:r w:rsidR="009F3C40">
          <w:rPr>
            <w:webHidden/>
          </w:rPr>
          <w:tab/>
        </w:r>
        <w:r w:rsidR="009F3C40">
          <w:rPr>
            <w:webHidden/>
          </w:rPr>
          <w:fldChar w:fldCharType="begin"/>
        </w:r>
        <w:r w:rsidR="009F3C40">
          <w:rPr>
            <w:webHidden/>
          </w:rPr>
          <w:instrText xml:space="preserve"> PAGEREF _Toc318382104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Default="009A2277">
      <w:pPr>
        <w:pStyle w:val="TDC2"/>
        <w:rPr>
          <w:rFonts w:asciiTheme="minorHAnsi" w:eastAsiaTheme="minorEastAsia" w:hAnsiTheme="minorHAnsi" w:cstheme="minorBidi"/>
          <w:smallCaps w:val="0"/>
          <w:lang w:val="es-VE" w:eastAsia="es-VE"/>
        </w:rPr>
      </w:pPr>
      <w:hyperlink w:anchor="_Toc318382105" w:history="1">
        <w:r w:rsidR="009F3C40" w:rsidRPr="004B2684">
          <w:rPr>
            <w:rStyle w:val="Hipervnculo"/>
          </w:rPr>
          <w:t>4.2. Interconexión PC-Piezoeléctrico</w:t>
        </w:r>
        <w:r w:rsidR="009F3C40">
          <w:rPr>
            <w:webHidden/>
          </w:rPr>
          <w:tab/>
        </w:r>
        <w:r w:rsidR="009F3C40">
          <w:rPr>
            <w:webHidden/>
          </w:rPr>
          <w:fldChar w:fldCharType="begin"/>
        </w:r>
        <w:r w:rsidR="009F3C40">
          <w:rPr>
            <w:webHidden/>
          </w:rPr>
          <w:instrText xml:space="preserve"> PAGEREF _Toc318382105 \h </w:instrText>
        </w:r>
        <w:r w:rsidR="009F3C40">
          <w:rPr>
            <w:webHidden/>
          </w:rPr>
        </w:r>
        <w:r w:rsidR="009F3C40">
          <w:rPr>
            <w:webHidden/>
          </w:rPr>
          <w:fldChar w:fldCharType="separate"/>
        </w:r>
        <w:r w:rsidR="000D575E">
          <w:rPr>
            <w:webHidden/>
          </w:rPr>
          <w:t>2</w:t>
        </w:r>
        <w:r w:rsidR="009F3C40">
          <w:rPr>
            <w:webHidden/>
          </w:rPr>
          <w:fldChar w:fldCharType="end"/>
        </w:r>
      </w:hyperlink>
    </w:p>
    <w:p w:rsidR="009F3C40" w:rsidRDefault="009A2277">
      <w:pPr>
        <w:pStyle w:val="TDC3"/>
        <w:rPr>
          <w:rFonts w:asciiTheme="minorHAnsi" w:eastAsiaTheme="minorEastAsia" w:hAnsiTheme="minorHAnsi" w:cstheme="minorBidi"/>
          <w:smallCaps w:val="0"/>
          <w:lang w:eastAsia="es-VE"/>
        </w:rPr>
      </w:pPr>
      <w:hyperlink w:anchor="_Toc318382106" w:history="1">
        <w:r w:rsidR="009F3C40" w:rsidRPr="004B2684">
          <w:rPr>
            <w:rStyle w:val="Hipervnculo"/>
          </w:rPr>
          <w:t>4.2.1. Etapa de alimentación</w:t>
        </w:r>
        <w:r w:rsidR="009F3C40">
          <w:rPr>
            <w:webHidden/>
          </w:rPr>
          <w:tab/>
        </w:r>
        <w:r w:rsidR="009F3C40">
          <w:rPr>
            <w:webHidden/>
          </w:rPr>
          <w:fldChar w:fldCharType="begin"/>
        </w:r>
        <w:r w:rsidR="009F3C40">
          <w:rPr>
            <w:webHidden/>
          </w:rPr>
          <w:instrText xml:space="preserve"> PAGEREF _Toc318382106 \h </w:instrText>
        </w:r>
        <w:r w:rsidR="009F3C40">
          <w:rPr>
            <w:webHidden/>
          </w:rPr>
        </w:r>
        <w:r w:rsidR="009F3C40">
          <w:rPr>
            <w:webHidden/>
          </w:rPr>
          <w:fldChar w:fldCharType="separate"/>
        </w:r>
        <w:r w:rsidR="000D575E">
          <w:rPr>
            <w:webHidden/>
          </w:rPr>
          <w:t>3</w:t>
        </w:r>
        <w:r w:rsidR="009F3C40">
          <w:rPr>
            <w:webHidden/>
          </w:rPr>
          <w:fldChar w:fldCharType="end"/>
        </w:r>
      </w:hyperlink>
    </w:p>
    <w:p w:rsidR="009F3C40" w:rsidRDefault="009A2277">
      <w:pPr>
        <w:pStyle w:val="TDC3"/>
        <w:rPr>
          <w:rFonts w:asciiTheme="minorHAnsi" w:eastAsiaTheme="minorEastAsia" w:hAnsiTheme="minorHAnsi" w:cstheme="minorBidi"/>
          <w:smallCaps w:val="0"/>
          <w:lang w:eastAsia="es-VE"/>
        </w:rPr>
      </w:pPr>
      <w:hyperlink w:anchor="_Toc318382107" w:history="1">
        <w:r w:rsidR="009F3C40" w:rsidRPr="004B2684">
          <w:rPr>
            <w:rStyle w:val="Hipervnculo"/>
          </w:rPr>
          <w:t>4.2.2. Convertidor frecuencia-voltaje</w:t>
        </w:r>
        <w:r w:rsidR="009F3C40">
          <w:rPr>
            <w:webHidden/>
          </w:rPr>
          <w:tab/>
        </w:r>
        <w:r w:rsidR="009F3C40">
          <w:rPr>
            <w:webHidden/>
          </w:rPr>
          <w:fldChar w:fldCharType="begin"/>
        </w:r>
        <w:r w:rsidR="009F3C40">
          <w:rPr>
            <w:webHidden/>
          </w:rPr>
          <w:instrText xml:space="preserve"> PAGEREF _Toc318382107 \h </w:instrText>
        </w:r>
        <w:r w:rsidR="009F3C40">
          <w:rPr>
            <w:webHidden/>
          </w:rPr>
        </w:r>
        <w:r w:rsidR="009F3C40">
          <w:rPr>
            <w:webHidden/>
          </w:rPr>
          <w:fldChar w:fldCharType="separate"/>
        </w:r>
        <w:r w:rsidR="000D575E">
          <w:rPr>
            <w:webHidden/>
          </w:rPr>
          <w:t>4</w:t>
        </w:r>
        <w:r w:rsidR="009F3C40">
          <w:rPr>
            <w:webHidden/>
          </w:rPr>
          <w:fldChar w:fldCharType="end"/>
        </w:r>
      </w:hyperlink>
    </w:p>
    <w:p w:rsidR="009F3C40" w:rsidRDefault="009A2277">
      <w:pPr>
        <w:pStyle w:val="TDC3"/>
        <w:rPr>
          <w:rFonts w:asciiTheme="minorHAnsi" w:eastAsiaTheme="minorEastAsia" w:hAnsiTheme="minorHAnsi" w:cstheme="minorBidi"/>
          <w:smallCaps w:val="0"/>
          <w:lang w:eastAsia="es-VE"/>
        </w:rPr>
      </w:pPr>
      <w:hyperlink w:anchor="_Toc318382108" w:history="1">
        <w:r w:rsidR="009F3C40" w:rsidRPr="004B2684">
          <w:rPr>
            <w:rStyle w:val="Hipervnculo"/>
          </w:rPr>
          <w:t>4.2.3. Etapa de filtraje de la señal DC</w:t>
        </w:r>
        <w:r w:rsidR="009F3C40">
          <w:rPr>
            <w:webHidden/>
          </w:rPr>
          <w:tab/>
        </w:r>
        <w:r w:rsidR="009F3C40">
          <w:rPr>
            <w:webHidden/>
          </w:rPr>
          <w:fldChar w:fldCharType="begin"/>
        </w:r>
        <w:r w:rsidR="009F3C40">
          <w:rPr>
            <w:webHidden/>
          </w:rPr>
          <w:instrText xml:space="preserve"> PAGEREF _Toc318382108 \h </w:instrText>
        </w:r>
        <w:r w:rsidR="009F3C40">
          <w:rPr>
            <w:webHidden/>
          </w:rPr>
        </w:r>
        <w:r w:rsidR="009F3C40">
          <w:rPr>
            <w:webHidden/>
          </w:rPr>
          <w:fldChar w:fldCharType="separate"/>
        </w:r>
        <w:r w:rsidR="000D575E">
          <w:rPr>
            <w:webHidden/>
          </w:rPr>
          <w:t>5</w:t>
        </w:r>
        <w:r w:rsidR="009F3C40">
          <w:rPr>
            <w:webHidden/>
          </w:rPr>
          <w:fldChar w:fldCharType="end"/>
        </w:r>
      </w:hyperlink>
    </w:p>
    <w:p w:rsidR="009F3C40" w:rsidRDefault="009A2277">
      <w:pPr>
        <w:pStyle w:val="TDC3"/>
        <w:rPr>
          <w:rFonts w:asciiTheme="minorHAnsi" w:eastAsiaTheme="minorEastAsia" w:hAnsiTheme="minorHAnsi" w:cstheme="minorBidi"/>
          <w:smallCaps w:val="0"/>
          <w:lang w:eastAsia="es-VE"/>
        </w:rPr>
      </w:pPr>
      <w:hyperlink w:anchor="_Toc318382109" w:history="1">
        <w:r w:rsidR="009F3C40" w:rsidRPr="004B2684">
          <w:rPr>
            <w:rStyle w:val="Hipervnculo"/>
          </w:rPr>
          <w:t>4.2.4. Etapa de filtrado de la señal AC</w:t>
        </w:r>
        <w:r w:rsidR="009F3C40">
          <w:rPr>
            <w:webHidden/>
          </w:rPr>
          <w:tab/>
        </w:r>
        <w:r w:rsidR="009F3C40">
          <w:rPr>
            <w:webHidden/>
          </w:rPr>
          <w:fldChar w:fldCharType="begin"/>
        </w:r>
        <w:r w:rsidR="009F3C40">
          <w:rPr>
            <w:webHidden/>
          </w:rPr>
          <w:instrText xml:space="preserve"> PAGEREF _Toc318382109 \h </w:instrText>
        </w:r>
        <w:r w:rsidR="009F3C40">
          <w:rPr>
            <w:webHidden/>
          </w:rPr>
        </w:r>
        <w:r w:rsidR="009F3C40">
          <w:rPr>
            <w:webHidden/>
          </w:rPr>
          <w:fldChar w:fldCharType="separate"/>
        </w:r>
        <w:r w:rsidR="000D575E">
          <w:rPr>
            <w:webHidden/>
          </w:rPr>
          <w:t>6</w:t>
        </w:r>
        <w:r w:rsidR="009F3C40">
          <w:rPr>
            <w:webHidden/>
          </w:rPr>
          <w:fldChar w:fldCharType="end"/>
        </w:r>
      </w:hyperlink>
    </w:p>
    <w:p w:rsidR="009F3C40" w:rsidRDefault="009A2277">
      <w:pPr>
        <w:pStyle w:val="TDC3"/>
        <w:rPr>
          <w:rFonts w:asciiTheme="minorHAnsi" w:eastAsiaTheme="minorEastAsia" w:hAnsiTheme="minorHAnsi" w:cstheme="minorBidi"/>
          <w:smallCaps w:val="0"/>
          <w:lang w:eastAsia="es-VE"/>
        </w:rPr>
      </w:pPr>
      <w:hyperlink w:anchor="_Toc318382110" w:history="1">
        <w:r w:rsidR="009F3C40" w:rsidRPr="004B2684">
          <w:rPr>
            <w:rStyle w:val="Hipervnculo"/>
          </w:rPr>
          <w:t>4.2.5. Etapa de amplificación de salida</w:t>
        </w:r>
        <w:r w:rsidR="009F3C40">
          <w:rPr>
            <w:webHidden/>
          </w:rPr>
          <w:tab/>
        </w:r>
        <w:r w:rsidR="009F3C40">
          <w:rPr>
            <w:webHidden/>
          </w:rPr>
          <w:fldChar w:fldCharType="begin"/>
        </w:r>
        <w:r w:rsidR="009F3C40">
          <w:rPr>
            <w:webHidden/>
          </w:rPr>
          <w:instrText xml:space="preserve"> PAGEREF _Toc318382110 \h </w:instrText>
        </w:r>
        <w:r w:rsidR="009F3C40">
          <w:rPr>
            <w:webHidden/>
          </w:rPr>
        </w:r>
        <w:r w:rsidR="009F3C40">
          <w:rPr>
            <w:webHidden/>
          </w:rPr>
          <w:fldChar w:fldCharType="separate"/>
        </w:r>
        <w:r w:rsidR="000D575E">
          <w:rPr>
            <w:webHidden/>
          </w:rPr>
          <w:t>7</w:t>
        </w:r>
        <w:r w:rsidR="009F3C40">
          <w:rPr>
            <w:webHidden/>
          </w:rPr>
          <w:fldChar w:fldCharType="end"/>
        </w:r>
      </w:hyperlink>
    </w:p>
    <w:p w:rsidR="009F3C40" w:rsidRDefault="009A2277">
      <w:pPr>
        <w:pStyle w:val="TDC2"/>
        <w:rPr>
          <w:rFonts w:asciiTheme="minorHAnsi" w:eastAsiaTheme="minorEastAsia" w:hAnsiTheme="minorHAnsi" w:cstheme="minorBidi"/>
          <w:smallCaps w:val="0"/>
          <w:lang w:val="es-VE" w:eastAsia="es-VE"/>
        </w:rPr>
      </w:pPr>
      <w:hyperlink w:anchor="_Toc318382111" w:history="1">
        <w:r w:rsidR="009F3C40" w:rsidRPr="004B2684">
          <w:rPr>
            <w:rStyle w:val="Hipervnculo"/>
          </w:rPr>
          <w:t>4.3. Software desarrollado</w:t>
        </w:r>
        <w:r w:rsidR="009F3C40">
          <w:rPr>
            <w:webHidden/>
          </w:rPr>
          <w:tab/>
        </w:r>
        <w:r w:rsidR="009F3C40">
          <w:rPr>
            <w:webHidden/>
          </w:rPr>
          <w:fldChar w:fldCharType="begin"/>
        </w:r>
        <w:r w:rsidR="009F3C40">
          <w:rPr>
            <w:webHidden/>
          </w:rPr>
          <w:instrText xml:space="preserve"> PAGEREF _Toc318382111 \h </w:instrText>
        </w:r>
        <w:r w:rsidR="009F3C40">
          <w:rPr>
            <w:webHidden/>
          </w:rPr>
        </w:r>
        <w:r w:rsidR="009F3C40">
          <w:rPr>
            <w:webHidden/>
          </w:rPr>
          <w:fldChar w:fldCharType="separate"/>
        </w:r>
        <w:r w:rsidR="000D575E">
          <w:rPr>
            <w:webHidden/>
          </w:rPr>
          <w:t>8</w:t>
        </w:r>
        <w:r w:rsidR="009F3C40">
          <w:rPr>
            <w:webHidden/>
          </w:rPr>
          <w:fldChar w:fldCharType="end"/>
        </w:r>
      </w:hyperlink>
    </w:p>
    <w:p w:rsidR="009F3C40" w:rsidRDefault="009A2277">
      <w:pPr>
        <w:pStyle w:val="TDC3"/>
        <w:rPr>
          <w:rFonts w:asciiTheme="minorHAnsi" w:eastAsiaTheme="minorEastAsia" w:hAnsiTheme="minorHAnsi" w:cstheme="minorBidi"/>
          <w:smallCaps w:val="0"/>
          <w:lang w:eastAsia="es-VE"/>
        </w:rPr>
      </w:pPr>
      <w:hyperlink w:anchor="_Toc318382112" w:history="1">
        <w:r w:rsidR="009F3C40" w:rsidRPr="004B2684">
          <w:rPr>
            <w:rStyle w:val="Hipervnculo"/>
          </w:rPr>
          <w:t>4.3.1. VIs asociados al funcionamiento de la cámara y manejo de imágenes</w:t>
        </w:r>
        <w:r w:rsidR="009F3C40">
          <w:rPr>
            <w:webHidden/>
          </w:rPr>
          <w:tab/>
        </w:r>
        <w:r w:rsidR="009F3C40">
          <w:rPr>
            <w:webHidden/>
          </w:rPr>
          <w:fldChar w:fldCharType="begin"/>
        </w:r>
        <w:r w:rsidR="009F3C40">
          <w:rPr>
            <w:webHidden/>
          </w:rPr>
          <w:instrText xml:space="preserve"> PAGEREF _Toc318382112 \h </w:instrText>
        </w:r>
        <w:r w:rsidR="009F3C40">
          <w:rPr>
            <w:webHidden/>
          </w:rPr>
        </w:r>
        <w:r w:rsidR="009F3C40">
          <w:rPr>
            <w:webHidden/>
          </w:rPr>
          <w:fldChar w:fldCharType="separate"/>
        </w:r>
        <w:r w:rsidR="000D575E">
          <w:rPr>
            <w:webHidden/>
          </w:rPr>
          <w:t>8</w:t>
        </w:r>
        <w:r w:rsidR="009F3C40">
          <w:rPr>
            <w:webHidden/>
          </w:rPr>
          <w:fldChar w:fldCharType="end"/>
        </w:r>
      </w:hyperlink>
    </w:p>
    <w:p w:rsidR="009F3C40" w:rsidRDefault="009A2277">
      <w:pPr>
        <w:pStyle w:val="TDC3"/>
        <w:rPr>
          <w:rFonts w:asciiTheme="minorHAnsi" w:eastAsiaTheme="minorEastAsia" w:hAnsiTheme="minorHAnsi" w:cstheme="minorBidi"/>
          <w:smallCaps w:val="0"/>
          <w:lang w:eastAsia="es-VE"/>
        </w:rPr>
      </w:pPr>
      <w:hyperlink w:anchor="_Toc318382113" w:history="1">
        <w:r w:rsidR="009F3C40" w:rsidRPr="004B2684">
          <w:rPr>
            <w:rStyle w:val="Hipervnculo"/>
          </w:rPr>
          <w:t>4.3.2. VIs asociados con la tarjeta de sonido</w:t>
        </w:r>
        <w:r w:rsidR="009F3C40">
          <w:rPr>
            <w:webHidden/>
          </w:rPr>
          <w:tab/>
        </w:r>
        <w:r w:rsidR="009F3C40">
          <w:rPr>
            <w:webHidden/>
          </w:rPr>
          <w:fldChar w:fldCharType="begin"/>
        </w:r>
        <w:r w:rsidR="009F3C40">
          <w:rPr>
            <w:webHidden/>
          </w:rPr>
          <w:instrText xml:space="preserve"> PAGEREF _Toc318382113 \h </w:instrText>
        </w:r>
        <w:r w:rsidR="009F3C40">
          <w:rPr>
            <w:webHidden/>
          </w:rPr>
        </w:r>
        <w:r w:rsidR="009F3C40">
          <w:rPr>
            <w:webHidden/>
          </w:rPr>
          <w:fldChar w:fldCharType="separate"/>
        </w:r>
        <w:r w:rsidR="000D575E">
          <w:rPr>
            <w:webHidden/>
          </w:rPr>
          <w:t>10</w:t>
        </w:r>
        <w:r w:rsidR="009F3C40">
          <w:rPr>
            <w:webHidden/>
          </w:rPr>
          <w:fldChar w:fldCharType="end"/>
        </w:r>
      </w:hyperlink>
    </w:p>
    <w:p w:rsidR="009F3C40" w:rsidRDefault="009A2277">
      <w:pPr>
        <w:pStyle w:val="TDC3"/>
        <w:rPr>
          <w:rFonts w:asciiTheme="minorHAnsi" w:eastAsiaTheme="minorEastAsia" w:hAnsiTheme="minorHAnsi" w:cstheme="minorBidi"/>
          <w:smallCaps w:val="0"/>
          <w:lang w:eastAsia="es-VE"/>
        </w:rPr>
      </w:pPr>
      <w:hyperlink w:anchor="_Toc318382114" w:history="1">
        <w:r w:rsidR="009F3C40" w:rsidRPr="004B2684">
          <w:rPr>
            <w:rStyle w:val="Hipervnculo"/>
          </w:rPr>
          <w:t>4.3.3. VIs asociados con la tarjeta NI 6023E</w:t>
        </w:r>
        <w:r w:rsidR="009F3C40">
          <w:rPr>
            <w:webHidden/>
          </w:rPr>
          <w:tab/>
        </w:r>
        <w:r w:rsidR="009F3C40">
          <w:rPr>
            <w:webHidden/>
          </w:rPr>
          <w:fldChar w:fldCharType="begin"/>
        </w:r>
        <w:r w:rsidR="009F3C40">
          <w:rPr>
            <w:webHidden/>
          </w:rPr>
          <w:instrText xml:space="preserve"> PAGEREF _Toc318382114 \h </w:instrText>
        </w:r>
        <w:r w:rsidR="009F3C40">
          <w:rPr>
            <w:webHidden/>
          </w:rPr>
        </w:r>
        <w:r w:rsidR="009F3C40">
          <w:rPr>
            <w:webHidden/>
          </w:rPr>
          <w:fldChar w:fldCharType="separate"/>
        </w:r>
        <w:r w:rsidR="000D575E">
          <w:rPr>
            <w:webHidden/>
          </w:rPr>
          <w:t>11</w:t>
        </w:r>
        <w:r w:rsidR="009F3C40">
          <w:rPr>
            <w:webHidden/>
          </w:rPr>
          <w:fldChar w:fldCharType="end"/>
        </w:r>
      </w:hyperlink>
    </w:p>
    <w:p w:rsidR="009F3C40" w:rsidRDefault="009A2277">
      <w:pPr>
        <w:pStyle w:val="TDC3"/>
        <w:rPr>
          <w:rFonts w:asciiTheme="minorHAnsi" w:eastAsiaTheme="minorEastAsia" w:hAnsiTheme="minorHAnsi" w:cstheme="minorBidi"/>
          <w:smallCaps w:val="0"/>
          <w:lang w:eastAsia="es-VE"/>
        </w:rPr>
      </w:pPr>
      <w:hyperlink w:anchor="_Toc318382115" w:history="1">
        <w:r w:rsidR="009F3C40" w:rsidRPr="004B2684">
          <w:rPr>
            <w:rStyle w:val="Hipervnculo"/>
          </w:rPr>
          <w:t>4.3.4. VIs asociado al control</w:t>
        </w:r>
        <w:r w:rsidR="009F3C40">
          <w:rPr>
            <w:webHidden/>
          </w:rPr>
          <w:tab/>
        </w:r>
        <w:r w:rsidR="009F3C40">
          <w:rPr>
            <w:webHidden/>
          </w:rPr>
          <w:fldChar w:fldCharType="begin"/>
        </w:r>
        <w:r w:rsidR="009F3C40">
          <w:rPr>
            <w:webHidden/>
          </w:rPr>
          <w:instrText xml:space="preserve"> PAGEREF _Toc318382115 \h </w:instrText>
        </w:r>
        <w:r w:rsidR="009F3C40">
          <w:rPr>
            <w:webHidden/>
          </w:rPr>
        </w:r>
        <w:r w:rsidR="009F3C40">
          <w:rPr>
            <w:webHidden/>
          </w:rPr>
          <w:fldChar w:fldCharType="separate"/>
        </w:r>
        <w:r w:rsidR="000D575E">
          <w:rPr>
            <w:webHidden/>
          </w:rPr>
          <w:t>12</w:t>
        </w:r>
        <w:r w:rsidR="009F3C40">
          <w:rPr>
            <w:webHidden/>
          </w:rPr>
          <w:fldChar w:fldCharType="end"/>
        </w:r>
      </w:hyperlink>
    </w:p>
    <w:p w:rsidR="009F3C40" w:rsidRDefault="009A2277">
      <w:pPr>
        <w:pStyle w:val="TDC2"/>
        <w:rPr>
          <w:rFonts w:asciiTheme="minorHAnsi" w:eastAsiaTheme="minorEastAsia" w:hAnsiTheme="minorHAnsi" w:cstheme="minorBidi"/>
          <w:smallCaps w:val="0"/>
          <w:lang w:val="es-VE" w:eastAsia="es-VE"/>
        </w:rPr>
      </w:pPr>
      <w:hyperlink w:anchor="_Toc318382116" w:history="1">
        <w:r w:rsidR="009F3C40" w:rsidRPr="004B2684">
          <w:rPr>
            <w:rStyle w:val="Hipervnculo"/>
          </w:rPr>
          <w:t>4.4. Conclusiones</w:t>
        </w:r>
        <w:r w:rsidR="009F3C40">
          <w:rPr>
            <w:webHidden/>
          </w:rPr>
          <w:tab/>
        </w:r>
        <w:r w:rsidR="009F3C40">
          <w:rPr>
            <w:webHidden/>
          </w:rPr>
          <w:fldChar w:fldCharType="begin"/>
        </w:r>
        <w:r w:rsidR="009F3C40">
          <w:rPr>
            <w:webHidden/>
          </w:rPr>
          <w:instrText xml:space="preserve"> PAGEREF _Toc318382116 \h </w:instrText>
        </w:r>
        <w:r w:rsidR="009F3C40">
          <w:rPr>
            <w:webHidden/>
          </w:rPr>
        </w:r>
        <w:r w:rsidR="009F3C40">
          <w:rPr>
            <w:webHidden/>
          </w:rPr>
          <w:fldChar w:fldCharType="separate"/>
        </w:r>
        <w:r w:rsidR="000D575E">
          <w:rPr>
            <w:webHidden/>
          </w:rPr>
          <w:t>13</w:t>
        </w:r>
        <w:r w:rsidR="009F3C40">
          <w:rPr>
            <w:webHidden/>
          </w:rPr>
          <w:fldChar w:fldCharType="end"/>
        </w:r>
      </w:hyperlink>
    </w:p>
    <w:p w:rsidR="009F3C40" w:rsidRDefault="009A2277">
      <w:pPr>
        <w:pStyle w:val="TDC1"/>
        <w:rPr>
          <w:rFonts w:asciiTheme="minorHAnsi" w:eastAsiaTheme="minorEastAsia" w:hAnsiTheme="minorHAnsi" w:cstheme="minorBidi"/>
          <w:b w:val="0"/>
          <w:bCs w:val="0"/>
          <w:caps w:val="0"/>
          <w:lang w:val="es-VE" w:eastAsia="es-VE"/>
        </w:rPr>
      </w:pPr>
      <w:hyperlink w:anchor="_Toc318382117" w:history="1">
        <w:r w:rsidR="009F3C40" w:rsidRPr="004B2684">
          <w:rPr>
            <w:rStyle w:val="Hipervnculo"/>
          </w:rPr>
          <w:t xml:space="preserve"> Capítulo V  PRUEBAS Y RESULTADOS</w:t>
        </w:r>
        <w:r w:rsidR="009F3C40">
          <w:rPr>
            <w:webHidden/>
          </w:rPr>
          <w:tab/>
        </w:r>
        <w:r w:rsidR="009F3C40">
          <w:rPr>
            <w:webHidden/>
          </w:rPr>
          <w:fldChar w:fldCharType="begin"/>
        </w:r>
        <w:r w:rsidR="009F3C40">
          <w:rPr>
            <w:webHidden/>
          </w:rPr>
          <w:instrText xml:space="preserve"> PAGEREF _Toc318382117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Default="009A2277">
      <w:pPr>
        <w:pStyle w:val="TDC2"/>
        <w:rPr>
          <w:rFonts w:asciiTheme="minorHAnsi" w:eastAsiaTheme="minorEastAsia" w:hAnsiTheme="minorHAnsi" w:cstheme="minorBidi"/>
          <w:smallCaps w:val="0"/>
          <w:lang w:val="es-VE" w:eastAsia="es-VE"/>
        </w:rPr>
      </w:pPr>
      <w:hyperlink w:anchor="_Toc318382118" w:history="1">
        <w:r w:rsidR="009F3C40" w:rsidRPr="004B2684">
          <w:rPr>
            <w:rStyle w:val="Hipervnculo"/>
          </w:rPr>
          <w:t>5.1. Linealidad de los circuitos</w:t>
        </w:r>
        <w:r w:rsidR="009F3C40">
          <w:rPr>
            <w:webHidden/>
          </w:rPr>
          <w:tab/>
        </w:r>
        <w:r w:rsidR="009F3C40">
          <w:rPr>
            <w:webHidden/>
          </w:rPr>
          <w:fldChar w:fldCharType="begin"/>
        </w:r>
        <w:r w:rsidR="009F3C40">
          <w:rPr>
            <w:webHidden/>
          </w:rPr>
          <w:instrText xml:space="preserve"> PAGEREF _Toc318382118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Default="009A2277">
      <w:pPr>
        <w:pStyle w:val="TDC3"/>
        <w:rPr>
          <w:rFonts w:asciiTheme="minorHAnsi" w:eastAsiaTheme="minorEastAsia" w:hAnsiTheme="minorHAnsi" w:cstheme="minorBidi"/>
          <w:smallCaps w:val="0"/>
          <w:lang w:eastAsia="es-VE"/>
        </w:rPr>
      </w:pPr>
      <w:hyperlink w:anchor="_Toc318382119" w:history="1">
        <w:r w:rsidR="009F3C40" w:rsidRPr="004B2684">
          <w:rPr>
            <w:rStyle w:val="Hipervnculo"/>
          </w:rPr>
          <w:t>5.1.1. Convertidor Frecuencia-Voltaje</w:t>
        </w:r>
        <w:r w:rsidR="009F3C40">
          <w:rPr>
            <w:webHidden/>
          </w:rPr>
          <w:tab/>
        </w:r>
        <w:r w:rsidR="009F3C40">
          <w:rPr>
            <w:webHidden/>
          </w:rPr>
          <w:fldChar w:fldCharType="begin"/>
        </w:r>
        <w:r w:rsidR="009F3C40">
          <w:rPr>
            <w:webHidden/>
          </w:rPr>
          <w:instrText xml:space="preserve"> PAGEREF _Toc318382119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Default="009A2277">
      <w:pPr>
        <w:pStyle w:val="TDC3"/>
        <w:rPr>
          <w:rFonts w:asciiTheme="minorHAnsi" w:eastAsiaTheme="minorEastAsia" w:hAnsiTheme="minorHAnsi" w:cstheme="minorBidi"/>
          <w:smallCaps w:val="0"/>
          <w:lang w:eastAsia="es-VE"/>
        </w:rPr>
      </w:pPr>
      <w:hyperlink w:anchor="_Toc318382120" w:history="1">
        <w:r w:rsidR="009F3C40" w:rsidRPr="004B2684">
          <w:rPr>
            <w:rStyle w:val="Hipervnculo"/>
          </w:rPr>
          <w:t>5.1.2. Etapa de filtrado y amplificación AC</w:t>
        </w:r>
        <w:r w:rsidR="009F3C40">
          <w:rPr>
            <w:webHidden/>
          </w:rPr>
          <w:tab/>
        </w:r>
        <w:r w:rsidR="009F3C40">
          <w:rPr>
            <w:webHidden/>
          </w:rPr>
          <w:fldChar w:fldCharType="begin"/>
        </w:r>
        <w:r w:rsidR="009F3C40">
          <w:rPr>
            <w:webHidden/>
          </w:rPr>
          <w:instrText xml:space="preserve"> PAGEREF _Toc318382120 \h </w:instrText>
        </w:r>
        <w:r w:rsidR="009F3C40">
          <w:rPr>
            <w:webHidden/>
          </w:rPr>
        </w:r>
        <w:r w:rsidR="009F3C40">
          <w:rPr>
            <w:webHidden/>
          </w:rPr>
          <w:fldChar w:fldCharType="separate"/>
        </w:r>
        <w:r w:rsidR="000D575E">
          <w:rPr>
            <w:webHidden/>
          </w:rPr>
          <w:t>2</w:t>
        </w:r>
        <w:r w:rsidR="009F3C40">
          <w:rPr>
            <w:webHidden/>
          </w:rPr>
          <w:fldChar w:fldCharType="end"/>
        </w:r>
      </w:hyperlink>
    </w:p>
    <w:p w:rsidR="009F3C40" w:rsidRDefault="009A2277">
      <w:pPr>
        <w:pStyle w:val="TDC2"/>
        <w:rPr>
          <w:rFonts w:asciiTheme="minorHAnsi" w:eastAsiaTheme="minorEastAsia" w:hAnsiTheme="minorHAnsi" w:cstheme="minorBidi"/>
          <w:smallCaps w:val="0"/>
          <w:lang w:val="es-VE" w:eastAsia="es-VE"/>
        </w:rPr>
      </w:pPr>
      <w:hyperlink w:anchor="_Toc318382121" w:history="1">
        <w:r w:rsidR="009F3C40" w:rsidRPr="004B2684">
          <w:rPr>
            <w:rStyle w:val="Hipervnculo"/>
          </w:rPr>
          <w:t>5.2. Respuesta del sistema óptico</w:t>
        </w:r>
        <w:r w:rsidR="009F3C40">
          <w:rPr>
            <w:webHidden/>
          </w:rPr>
          <w:tab/>
        </w:r>
        <w:r w:rsidR="009F3C40">
          <w:rPr>
            <w:webHidden/>
          </w:rPr>
          <w:fldChar w:fldCharType="begin"/>
        </w:r>
        <w:r w:rsidR="009F3C40">
          <w:rPr>
            <w:webHidden/>
          </w:rPr>
          <w:instrText xml:space="preserve"> PAGEREF _Toc318382121 \h </w:instrText>
        </w:r>
        <w:r w:rsidR="009F3C40">
          <w:rPr>
            <w:webHidden/>
          </w:rPr>
        </w:r>
        <w:r w:rsidR="009F3C40">
          <w:rPr>
            <w:webHidden/>
          </w:rPr>
          <w:fldChar w:fldCharType="separate"/>
        </w:r>
        <w:r w:rsidR="000D575E">
          <w:rPr>
            <w:webHidden/>
          </w:rPr>
          <w:t>4</w:t>
        </w:r>
        <w:r w:rsidR="009F3C40">
          <w:rPr>
            <w:webHidden/>
          </w:rPr>
          <w:fldChar w:fldCharType="end"/>
        </w:r>
      </w:hyperlink>
    </w:p>
    <w:p w:rsidR="009F3C40" w:rsidRDefault="009A2277">
      <w:pPr>
        <w:pStyle w:val="TDC1"/>
        <w:rPr>
          <w:rFonts w:asciiTheme="minorHAnsi" w:eastAsiaTheme="minorEastAsia" w:hAnsiTheme="minorHAnsi" w:cstheme="minorBidi"/>
          <w:b w:val="0"/>
          <w:bCs w:val="0"/>
          <w:caps w:val="0"/>
          <w:lang w:val="es-VE" w:eastAsia="es-VE"/>
        </w:rPr>
      </w:pPr>
      <w:hyperlink w:anchor="_Toc318382122" w:history="1">
        <w:r w:rsidR="009F3C40" w:rsidRPr="004B2684">
          <w:rPr>
            <w:rStyle w:val="Hipervnculo"/>
          </w:rPr>
          <w:t>CAPITULO v  Conclusiones y recomendaciones</w:t>
        </w:r>
        <w:r w:rsidR="009F3C40">
          <w:rPr>
            <w:webHidden/>
          </w:rPr>
          <w:tab/>
        </w:r>
        <w:r w:rsidR="009F3C40">
          <w:rPr>
            <w:webHidden/>
          </w:rPr>
          <w:fldChar w:fldCharType="begin"/>
        </w:r>
        <w:r w:rsidR="009F3C40">
          <w:rPr>
            <w:webHidden/>
          </w:rPr>
          <w:instrText xml:space="preserve"> PAGEREF _Toc318382122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Default="009A2277">
      <w:pPr>
        <w:pStyle w:val="TDC1"/>
        <w:rPr>
          <w:rFonts w:asciiTheme="minorHAnsi" w:eastAsiaTheme="minorEastAsia" w:hAnsiTheme="minorHAnsi" w:cstheme="minorBidi"/>
          <w:b w:val="0"/>
          <w:bCs w:val="0"/>
          <w:caps w:val="0"/>
          <w:lang w:val="es-VE" w:eastAsia="es-VE"/>
        </w:rPr>
      </w:pPr>
      <w:hyperlink w:anchor="_Toc318382123" w:history="1">
        <w:r w:rsidR="009F3C40" w:rsidRPr="004B2684">
          <w:rPr>
            <w:rStyle w:val="Hipervnculo"/>
          </w:rPr>
          <w:t>CAPITULO III  Conclusiones y recomendaciones</w:t>
        </w:r>
        <w:r w:rsidR="009F3C40">
          <w:rPr>
            <w:webHidden/>
          </w:rPr>
          <w:tab/>
        </w:r>
        <w:r w:rsidR="009F3C40">
          <w:rPr>
            <w:webHidden/>
          </w:rPr>
          <w:fldChar w:fldCharType="begin"/>
        </w:r>
        <w:r w:rsidR="009F3C40">
          <w:rPr>
            <w:webHidden/>
          </w:rPr>
          <w:instrText xml:space="preserve"> PAGEREF _Toc318382123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Default="009A2277">
      <w:pPr>
        <w:pStyle w:val="TDC1"/>
        <w:rPr>
          <w:rFonts w:asciiTheme="minorHAnsi" w:eastAsiaTheme="minorEastAsia" w:hAnsiTheme="minorHAnsi" w:cstheme="minorBidi"/>
          <w:b w:val="0"/>
          <w:bCs w:val="0"/>
          <w:caps w:val="0"/>
          <w:lang w:val="es-VE" w:eastAsia="es-VE"/>
        </w:rPr>
      </w:pPr>
      <w:hyperlink w:anchor="_Toc318382124" w:history="1">
        <w:r w:rsidR="009F3C40" w:rsidRPr="004B2684">
          <w:rPr>
            <w:rStyle w:val="Hipervnculo"/>
            <w:lang w:val="en-US"/>
          </w:rPr>
          <w:t>Referencias</w:t>
        </w:r>
        <w:r w:rsidR="009F3C40">
          <w:rPr>
            <w:webHidden/>
          </w:rPr>
          <w:tab/>
        </w:r>
        <w:r w:rsidR="009F3C40">
          <w:rPr>
            <w:webHidden/>
          </w:rPr>
          <w:fldChar w:fldCharType="begin"/>
        </w:r>
        <w:r w:rsidR="009F3C40">
          <w:rPr>
            <w:webHidden/>
          </w:rPr>
          <w:instrText xml:space="preserve"> PAGEREF _Toc318382124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Default="009A2277">
      <w:pPr>
        <w:pStyle w:val="TDC1"/>
        <w:rPr>
          <w:rFonts w:asciiTheme="minorHAnsi" w:eastAsiaTheme="minorEastAsia" w:hAnsiTheme="minorHAnsi" w:cstheme="minorBidi"/>
          <w:b w:val="0"/>
          <w:bCs w:val="0"/>
          <w:caps w:val="0"/>
          <w:lang w:val="es-VE" w:eastAsia="es-VE"/>
        </w:rPr>
      </w:pPr>
      <w:hyperlink w:anchor="_Toc318382125" w:history="1">
        <w:r w:rsidR="009F3C40" w:rsidRPr="004B2684">
          <w:rPr>
            <w:rStyle w:val="Hipervnculo"/>
          </w:rPr>
          <w:t>Anexo A</w:t>
        </w:r>
        <w:r w:rsidR="009F3C40">
          <w:rPr>
            <w:rFonts w:asciiTheme="minorHAnsi" w:eastAsiaTheme="minorEastAsia" w:hAnsiTheme="minorHAnsi" w:cstheme="minorBidi"/>
            <w:b w:val="0"/>
            <w:bCs w:val="0"/>
            <w:caps w:val="0"/>
            <w:lang w:val="es-VE" w:eastAsia="es-VE"/>
          </w:rPr>
          <w:tab/>
        </w:r>
        <w:r w:rsidR="009F3C40" w:rsidRPr="004B2684">
          <w:rPr>
            <w:rStyle w:val="Hipervnculo"/>
          </w:rPr>
          <w:t>Anexo a</w:t>
        </w:r>
        <w:r w:rsidR="009F3C40">
          <w:rPr>
            <w:webHidden/>
          </w:rPr>
          <w:tab/>
        </w:r>
        <w:r w:rsidR="009F3C40">
          <w:rPr>
            <w:webHidden/>
          </w:rPr>
          <w:fldChar w:fldCharType="begin"/>
        </w:r>
        <w:r w:rsidR="009F3C40">
          <w:rPr>
            <w:webHidden/>
          </w:rPr>
          <w:instrText xml:space="preserve"> PAGEREF _Toc318382125 \h </w:instrText>
        </w:r>
        <w:r w:rsidR="009F3C40">
          <w:rPr>
            <w:webHidden/>
          </w:rPr>
        </w:r>
        <w:r w:rsidR="009F3C40">
          <w:rPr>
            <w:webHidden/>
          </w:rPr>
          <w:fldChar w:fldCharType="separate"/>
        </w:r>
        <w:r w:rsidR="000D575E">
          <w:rPr>
            <w:webHidden/>
          </w:rPr>
          <w:t>3</w:t>
        </w:r>
        <w:r w:rsidR="009F3C40">
          <w:rPr>
            <w:webHidden/>
          </w:rPr>
          <w:fldChar w:fldCharType="end"/>
        </w:r>
      </w:hyperlink>
    </w:p>
    <w:p w:rsidR="00BF1090" w:rsidRPr="008D2941" w:rsidRDefault="007F7092" w:rsidP="00BF1090">
      <w:pPr>
        <w:tabs>
          <w:tab w:val="right" w:leader="dot" w:pos="9072"/>
        </w:tabs>
        <w:ind w:firstLine="0"/>
      </w:pPr>
      <w:r w:rsidRPr="0091532D">
        <w:fldChar w:fldCharType="end"/>
      </w:r>
    </w:p>
    <w:p w:rsidR="00BF1090" w:rsidRPr="008D2941" w:rsidRDefault="00BF1090" w:rsidP="00BF1090">
      <w:pPr>
        <w:spacing w:before="0" w:after="200" w:line="276" w:lineRule="auto"/>
        <w:ind w:firstLine="0"/>
        <w:jc w:val="left"/>
        <w:rPr>
          <w:sz w:val="22"/>
        </w:rPr>
      </w:pPr>
      <w:r w:rsidRPr="008D2941">
        <w:rPr>
          <w:sz w:val="22"/>
        </w:rPr>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4" w:name="_Toc318382068"/>
      <w:r w:rsidRPr="008D2941">
        <w:t>ÍNDICE DE TABLAS</w:t>
      </w:r>
      <w:bookmarkEnd w:id="4"/>
    </w:p>
    <w:p w:rsidR="00BF1090" w:rsidRPr="008D2941" w:rsidRDefault="00BF1090" w:rsidP="00BF1090"/>
    <w:p w:rsidR="00BF1090" w:rsidRPr="008D2941" w:rsidRDefault="00BF1090" w:rsidP="00BF1090">
      <w:pPr>
        <w:pStyle w:val="Normalsininterlineado"/>
        <w:tabs>
          <w:tab w:val="right" w:pos="9129"/>
        </w:tabs>
        <w:spacing w:line="360" w:lineRule="auto"/>
        <w:jc w:val="left"/>
      </w:pPr>
      <w:r w:rsidRPr="008D2941">
        <w:tab/>
      </w:r>
      <w:r w:rsidR="008D2941" w:rsidRPr="008D2941">
        <w:t>Pág.</w:t>
      </w:r>
    </w:p>
    <w:p w:rsidR="00957FAC" w:rsidRPr="00AF0007" w:rsidRDefault="007F7092">
      <w:pPr>
        <w:pStyle w:val="Tabladeilustraciones"/>
        <w:tabs>
          <w:tab w:val="right" w:leader="dot" w:pos="9111"/>
        </w:tabs>
        <w:rPr>
          <w:rFonts w:ascii="Calibri" w:eastAsia="Times New Roman" w:hAnsi="Calibri" w:cs="Times New Roman"/>
          <w:noProof/>
          <w:sz w:val="22"/>
          <w:szCs w:val="22"/>
          <w:lang w:eastAsia="es-VE"/>
        </w:rPr>
      </w:pPr>
      <w:r w:rsidRPr="008D2941">
        <w:fldChar w:fldCharType="begin"/>
      </w:r>
      <w:r w:rsidR="00BF1090" w:rsidRPr="008D2941">
        <w:instrText xml:space="preserve"> TOC \h \z \c "Tabla" </w:instrText>
      </w:r>
      <w:r w:rsidRPr="008D2941">
        <w:fldChar w:fldCharType="separate"/>
      </w:r>
      <w:hyperlink w:anchor="_Toc316136359" w:history="1">
        <w:r w:rsidR="00957FAC" w:rsidRPr="0094022B">
          <w:rPr>
            <w:rStyle w:val="Hipervnculo"/>
            <w:noProof/>
          </w:rPr>
          <w:t>Tabla 2.1 : Longitud de coherencia del espectro absorbido por los sensores RGB ante el iluminador estándar A</w:t>
        </w:r>
        <w:r w:rsidR="00957FAC">
          <w:rPr>
            <w:noProof/>
            <w:webHidden/>
          </w:rPr>
          <w:tab/>
        </w:r>
        <w:r w:rsidR="00957FAC">
          <w:rPr>
            <w:noProof/>
            <w:webHidden/>
          </w:rPr>
          <w:fldChar w:fldCharType="begin"/>
        </w:r>
        <w:r w:rsidR="00957FAC">
          <w:rPr>
            <w:noProof/>
            <w:webHidden/>
          </w:rPr>
          <w:instrText xml:space="preserve"> PAGEREF _Toc316136359 \h </w:instrText>
        </w:r>
        <w:r w:rsidR="00957FAC">
          <w:rPr>
            <w:noProof/>
            <w:webHidden/>
          </w:rPr>
        </w:r>
        <w:r w:rsidR="00957FAC">
          <w:rPr>
            <w:noProof/>
            <w:webHidden/>
          </w:rPr>
          <w:fldChar w:fldCharType="separate"/>
        </w:r>
        <w:r w:rsidR="000D575E">
          <w:rPr>
            <w:noProof/>
            <w:webHidden/>
          </w:rPr>
          <w:t>13</w:t>
        </w:r>
        <w:r w:rsidR="00957FAC">
          <w:rPr>
            <w:noProof/>
            <w:webHidden/>
          </w:rPr>
          <w:fldChar w:fldCharType="end"/>
        </w:r>
      </w:hyperlink>
    </w:p>
    <w:p w:rsidR="00BF1090" w:rsidRPr="008D2941" w:rsidRDefault="007F7092" w:rsidP="00BF1090">
      <w:r w:rsidRPr="008D2941">
        <w:fldChar w:fldCharType="end"/>
      </w: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5" w:name="_Toc318382069"/>
      <w:r w:rsidRPr="008D2941">
        <w:t>ÍNDICE DE FIGURAS</w:t>
      </w:r>
      <w:bookmarkEnd w:id="5"/>
    </w:p>
    <w:p w:rsidR="00BF1090" w:rsidRPr="008D2941" w:rsidRDefault="00BF1090" w:rsidP="00BF1090"/>
    <w:p w:rsidR="00BF1090" w:rsidRPr="008D2941" w:rsidRDefault="00BF1090" w:rsidP="00BF1090">
      <w:pPr>
        <w:pStyle w:val="Normalsininterlineado"/>
        <w:tabs>
          <w:tab w:val="right" w:pos="9129"/>
        </w:tabs>
        <w:spacing w:line="360" w:lineRule="auto"/>
        <w:jc w:val="left"/>
      </w:pPr>
      <w:r w:rsidRPr="008D2941">
        <w:tab/>
      </w:r>
      <w:r w:rsidR="008D2941" w:rsidRPr="008D2941">
        <w:t>Pág.</w:t>
      </w:r>
    </w:p>
    <w:p w:rsidR="005405BE" w:rsidRPr="00C2330D" w:rsidRDefault="007F7092">
      <w:pPr>
        <w:pStyle w:val="Tabladeilustraciones"/>
        <w:tabs>
          <w:tab w:val="right" w:leader="dot" w:pos="9111"/>
        </w:tabs>
        <w:rPr>
          <w:rFonts w:ascii="Calibri" w:eastAsia="Times New Roman" w:hAnsi="Calibri" w:cs="Times New Roman"/>
          <w:noProof/>
          <w:sz w:val="22"/>
          <w:szCs w:val="22"/>
          <w:lang w:eastAsia="es-VE"/>
        </w:rPr>
      </w:pPr>
      <w:r w:rsidRPr="0091532D">
        <w:fldChar w:fldCharType="begin"/>
      </w:r>
      <w:r w:rsidR="00BF1090" w:rsidRPr="008D2941">
        <w:instrText xml:space="preserve"> TOC \h \z \c "Figura" </w:instrText>
      </w:r>
      <w:r w:rsidRPr="0091532D">
        <w:fldChar w:fldCharType="separate"/>
      </w:r>
      <w:hyperlink w:anchor="_Toc316563909" w:history="1">
        <w:r w:rsidR="005405BE" w:rsidRPr="00981877">
          <w:rPr>
            <w:rStyle w:val="Hipervnculo"/>
            <w:noProof/>
          </w:rPr>
          <w:t>Figura 1.1: Interferómetro de Michelson</w:t>
        </w:r>
        <w:r w:rsidR="005405BE">
          <w:rPr>
            <w:noProof/>
            <w:webHidden/>
          </w:rPr>
          <w:tab/>
        </w:r>
        <w:r w:rsidR="005405BE">
          <w:rPr>
            <w:noProof/>
            <w:webHidden/>
          </w:rPr>
          <w:fldChar w:fldCharType="begin"/>
        </w:r>
        <w:r w:rsidR="005405BE">
          <w:rPr>
            <w:noProof/>
            <w:webHidden/>
          </w:rPr>
          <w:instrText xml:space="preserve"> PAGEREF _Toc316563909 \h </w:instrText>
        </w:r>
        <w:r w:rsidR="005405BE">
          <w:rPr>
            <w:noProof/>
            <w:webHidden/>
          </w:rPr>
        </w:r>
        <w:r w:rsidR="005405BE">
          <w:rPr>
            <w:noProof/>
            <w:webHidden/>
          </w:rPr>
          <w:fldChar w:fldCharType="separate"/>
        </w:r>
        <w:r w:rsidR="000D575E">
          <w:rPr>
            <w:noProof/>
            <w:webHidden/>
          </w:rPr>
          <w:t>5</w:t>
        </w:r>
        <w:r w:rsidR="005405BE">
          <w:rPr>
            <w:noProof/>
            <w:webHidden/>
          </w:rPr>
          <w:fldChar w:fldCharType="end"/>
        </w:r>
      </w:hyperlink>
    </w:p>
    <w:p w:rsidR="005405BE" w:rsidRPr="00C2330D" w:rsidRDefault="009A2277">
      <w:pPr>
        <w:pStyle w:val="Tabladeilustraciones"/>
        <w:tabs>
          <w:tab w:val="right" w:leader="dot" w:pos="9111"/>
        </w:tabs>
        <w:rPr>
          <w:rFonts w:ascii="Calibri" w:eastAsia="Times New Roman" w:hAnsi="Calibri" w:cs="Times New Roman"/>
          <w:noProof/>
          <w:sz w:val="22"/>
          <w:szCs w:val="22"/>
          <w:lang w:eastAsia="es-VE"/>
        </w:rPr>
      </w:pPr>
      <w:hyperlink w:anchor="_Toc316563910" w:history="1">
        <w:r w:rsidR="005405BE" w:rsidRPr="00981877">
          <w:rPr>
            <w:rStyle w:val="Hipervnculo"/>
            <w:noProof/>
          </w:rPr>
          <w:t>Figura 1.2: Esquema de interferómetro de Mirau</w:t>
        </w:r>
        <w:r w:rsidR="005405BE">
          <w:rPr>
            <w:noProof/>
            <w:webHidden/>
          </w:rPr>
          <w:tab/>
        </w:r>
        <w:r w:rsidR="005405BE">
          <w:rPr>
            <w:noProof/>
            <w:webHidden/>
          </w:rPr>
          <w:fldChar w:fldCharType="begin"/>
        </w:r>
        <w:r w:rsidR="005405BE">
          <w:rPr>
            <w:noProof/>
            <w:webHidden/>
          </w:rPr>
          <w:instrText xml:space="preserve"> PAGEREF _Toc316563910 \h </w:instrText>
        </w:r>
        <w:r w:rsidR="005405BE">
          <w:rPr>
            <w:noProof/>
            <w:webHidden/>
          </w:rPr>
        </w:r>
        <w:r w:rsidR="005405BE">
          <w:rPr>
            <w:noProof/>
            <w:webHidden/>
          </w:rPr>
          <w:fldChar w:fldCharType="separate"/>
        </w:r>
        <w:r w:rsidR="000D575E">
          <w:rPr>
            <w:noProof/>
            <w:webHidden/>
          </w:rPr>
          <w:t>6</w:t>
        </w:r>
        <w:r w:rsidR="005405BE">
          <w:rPr>
            <w:noProof/>
            <w:webHidden/>
          </w:rPr>
          <w:fldChar w:fldCharType="end"/>
        </w:r>
      </w:hyperlink>
    </w:p>
    <w:p w:rsidR="005405BE" w:rsidRPr="00C2330D" w:rsidRDefault="009A2277">
      <w:pPr>
        <w:pStyle w:val="Tabladeilustraciones"/>
        <w:tabs>
          <w:tab w:val="right" w:leader="dot" w:pos="9111"/>
        </w:tabs>
        <w:rPr>
          <w:rFonts w:ascii="Calibri" w:eastAsia="Times New Roman" w:hAnsi="Calibri" w:cs="Times New Roman"/>
          <w:noProof/>
          <w:sz w:val="22"/>
          <w:szCs w:val="22"/>
          <w:lang w:eastAsia="es-VE"/>
        </w:rPr>
      </w:pPr>
      <w:hyperlink w:anchor="_Toc316563911" w:history="1">
        <w:r w:rsidR="005405BE" w:rsidRPr="00981877">
          <w:rPr>
            <w:rStyle w:val="Hipervnculo"/>
            <w:noProof/>
          </w:rPr>
          <w:t>Figura 1.3: Espacio de color HSL</w:t>
        </w:r>
        <w:r w:rsidR="005405BE">
          <w:rPr>
            <w:noProof/>
            <w:webHidden/>
          </w:rPr>
          <w:tab/>
        </w:r>
        <w:r w:rsidR="005405BE">
          <w:rPr>
            <w:noProof/>
            <w:webHidden/>
          </w:rPr>
          <w:fldChar w:fldCharType="begin"/>
        </w:r>
        <w:r w:rsidR="005405BE">
          <w:rPr>
            <w:noProof/>
            <w:webHidden/>
          </w:rPr>
          <w:instrText xml:space="preserve"> PAGEREF _Toc316563911 \h </w:instrText>
        </w:r>
        <w:r w:rsidR="005405BE">
          <w:rPr>
            <w:noProof/>
            <w:webHidden/>
          </w:rPr>
        </w:r>
        <w:r w:rsidR="005405BE">
          <w:rPr>
            <w:noProof/>
            <w:webHidden/>
          </w:rPr>
          <w:fldChar w:fldCharType="separate"/>
        </w:r>
        <w:r w:rsidR="000D575E">
          <w:rPr>
            <w:noProof/>
            <w:webHidden/>
          </w:rPr>
          <w:t>8</w:t>
        </w:r>
        <w:r w:rsidR="005405BE">
          <w:rPr>
            <w:noProof/>
            <w:webHidden/>
          </w:rPr>
          <w:fldChar w:fldCharType="end"/>
        </w:r>
      </w:hyperlink>
    </w:p>
    <w:p w:rsidR="005405BE" w:rsidRPr="00C2330D" w:rsidRDefault="009A2277">
      <w:pPr>
        <w:pStyle w:val="Tabladeilustraciones"/>
        <w:tabs>
          <w:tab w:val="right" w:leader="dot" w:pos="9111"/>
        </w:tabs>
        <w:rPr>
          <w:rFonts w:ascii="Calibri" w:eastAsia="Times New Roman" w:hAnsi="Calibri" w:cs="Times New Roman"/>
          <w:noProof/>
          <w:sz w:val="22"/>
          <w:szCs w:val="22"/>
          <w:lang w:eastAsia="es-VE"/>
        </w:rPr>
      </w:pPr>
      <w:hyperlink w:anchor="_Toc316563912" w:history="1">
        <w:r w:rsidR="005405BE" w:rsidRPr="00981877">
          <w:rPr>
            <w:rStyle w:val="Hipervnculo"/>
            <w:noProof/>
          </w:rPr>
          <w:t>Figura 2.1: Espectros de RGB de absorción de Canon 10D</w:t>
        </w:r>
        <w:r w:rsidR="005405BE">
          <w:rPr>
            <w:noProof/>
            <w:webHidden/>
          </w:rPr>
          <w:tab/>
        </w:r>
        <w:r w:rsidR="005405BE">
          <w:rPr>
            <w:noProof/>
            <w:webHidden/>
          </w:rPr>
          <w:fldChar w:fldCharType="begin"/>
        </w:r>
        <w:r w:rsidR="005405BE">
          <w:rPr>
            <w:noProof/>
            <w:webHidden/>
          </w:rPr>
          <w:instrText xml:space="preserve"> PAGEREF _Toc316563912 \h </w:instrText>
        </w:r>
        <w:r w:rsidR="005405BE">
          <w:rPr>
            <w:noProof/>
            <w:webHidden/>
          </w:rPr>
        </w:r>
        <w:r w:rsidR="005405BE">
          <w:rPr>
            <w:noProof/>
            <w:webHidden/>
          </w:rPr>
          <w:fldChar w:fldCharType="separate"/>
        </w:r>
        <w:r w:rsidR="000D575E">
          <w:rPr>
            <w:noProof/>
            <w:webHidden/>
          </w:rPr>
          <w:t>10</w:t>
        </w:r>
        <w:r w:rsidR="005405BE">
          <w:rPr>
            <w:noProof/>
            <w:webHidden/>
          </w:rPr>
          <w:fldChar w:fldCharType="end"/>
        </w:r>
      </w:hyperlink>
    </w:p>
    <w:p w:rsidR="005405BE" w:rsidRPr="00C2330D" w:rsidRDefault="009A2277">
      <w:pPr>
        <w:pStyle w:val="Tabladeilustraciones"/>
        <w:tabs>
          <w:tab w:val="right" w:leader="dot" w:pos="9111"/>
        </w:tabs>
        <w:rPr>
          <w:rFonts w:ascii="Calibri" w:eastAsia="Times New Roman" w:hAnsi="Calibri" w:cs="Times New Roman"/>
          <w:noProof/>
          <w:sz w:val="22"/>
          <w:szCs w:val="22"/>
          <w:lang w:eastAsia="es-VE"/>
        </w:rPr>
      </w:pPr>
      <w:hyperlink w:anchor="_Toc316563913" w:history="1">
        <w:r w:rsidR="005405BE" w:rsidRPr="00981877">
          <w:rPr>
            <w:rStyle w:val="Hipervnculo"/>
            <w:noProof/>
          </w:rPr>
          <w:t>Figura 2.2: Interferograma simulado de un plano inclinado iluminado por una fuente puntual a la longitud de onda de un laser de He-Ne</w:t>
        </w:r>
        <w:r w:rsidR="005405BE">
          <w:rPr>
            <w:noProof/>
            <w:webHidden/>
          </w:rPr>
          <w:tab/>
        </w:r>
        <w:r w:rsidR="005405BE">
          <w:rPr>
            <w:noProof/>
            <w:webHidden/>
          </w:rPr>
          <w:fldChar w:fldCharType="begin"/>
        </w:r>
        <w:r w:rsidR="005405BE">
          <w:rPr>
            <w:noProof/>
            <w:webHidden/>
          </w:rPr>
          <w:instrText xml:space="preserve"> PAGEREF _Toc316563913 \h </w:instrText>
        </w:r>
        <w:r w:rsidR="005405BE">
          <w:rPr>
            <w:noProof/>
            <w:webHidden/>
          </w:rPr>
        </w:r>
        <w:r w:rsidR="005405BE">
          <w:rPr>
            <w:noProof/>
            <w:webHidden/>
          </w:rPr>
          <w:fldChar w:fldCharType="separate"/>
        </w:r>
        <w:r w:rsidR="000D575E">
          <w:rPr>
            <w:noProof/>
            <w:webHidden/>
          </w:rPr>
          <w:t>11</w:t>
        </w:r>
        <w:r w:rsidR="005405BE">
          <w:rPr>
            <w:noProof/>
            <w:webHidden/>
          </w:rPr>
          <w:fldChar w:fldCharType="end"/>
        </w:r>
      </w:hyperlink>
    </w:p>
    <w:p w:rsidR="005405BE" w:rsidRPr="00C2330D" w:rsidRDefault="009A2277">
      <w:pPr>
        <w:pStyle w:val="Tabladeilustraciones"/>
        <w:tabs>
          <w:tab w:val="right" w:leader="dot" w:pos="9111"/>
        </w:tabs>
        <w:rPr>
          <w:rFonts w:ascii="Calibri" w:eastAsia="Times New Roman" w:hAnsi="Calibri" w:cs="Times New Roman"/>
          <w:noProof/>
          <w:sz w:val="22"/>
          <w:szCs w:val="22"/>
          <w:lang w:eastAsia="es-VE"/>
        </w:rPr>
      </w:pPr>
      <w:hyperlink w:anchor="_Toc316563914" w:history="1">
        <w:r w:rsidR="005405BE" w:rsidRPr="00981877">
          <w:rPr>
            <w:rStyle w:val="Hipervnculo"/>
            <w:noProof/>
          </w:rPr>
          <w:t>Figura 2.3: Espectro del iluminador estándar A de la CIE</w:t>
        </w:r>
        <w:r w:rsidR="005405BE">
          <w:rPr>
            <w:noProof/>
            <w:webHidden/>
          </w:rPr>
          <w:tab/>
        </w:r>
        <w:r w:rsidR="005405BE">
          <w:rPr>
            <w:noProof/>
            <w:webHidden/>
          </w:rPr>
          <w:fldChar w:fldCharType="begin"/>
        </w:r>
        <w:r w:rsidR="005405BE">
          <w:rPr>
            <w:noProof/>
            <w:webHidden/>
          </w:rPr>
          <w:instrText xml:space="preserve"> PAGEREF _Toc316563914 \h </w:instrText>
        </w:r>
        <w:r w:rsidR="005405BE">
          <w:rPr>
            <w:noProof/>
            <w:webHidden/>
          </w:rPr>
        </w:r>
        <w:r w:rsidR="005405BE">
          <w:rPr>
            <w:noProof/>
            <w:webHidden/>
          </w:rPr>
          <w:fldChar w:fldCharType="separate"/>
        </w:r>
        <w:r w:rsidR="000D575E">
          <w:rPr>
            <w:noProof/>
            <w:webHidden/>
          </w:rPr>
          <w:t>12</w:t>
        </w:r>
        <w:r w:rsidR="005405BE">
          <w:rPr>
            <w:noProof/>
            <w:webHidden/>
          </w:rPr>
          <w:fldChar w:fldCharType="end"/>
        </w:r>
      </w:hyperlink>
    </w:p>
    <w:p w:rsidR="005405BE" w:rsidRPr="00C2330D" w:rsidRDefault="009A2277">
      <w:pPr>
        <w:pStyle w:val="Tabladeilustraciones"/>
        <w:tabs>
          <w:tab w:val="right" w:leader="dot" w:pos="9111"/>
        </w:tabs>
        <w:rPr>
          <w:rFonts w:ascii="Calibri" w:eastAsia="Times New Roman" w:hAnsi="Calibri" w:cs="Times New Roman"/>
          <w:noProof/>
          <w:sz w:val="22"/>
          <w:szCs w:val="22"/>
          <w:lang w:eastAsia="es-VE"/>
        </w:rPr>
      </w:pPr>
      <w:hyperlink w:anchor="_Toc316563915" w:history="1">
        <w:r w:rsidR="005405BE" w:rsidRPr="00981877">
          <w:rPr>
            <w:rStyle w:val="Hipervnculo"/>
            <w:noProof/>
          </w:rPr>
          <w:t>Figura 2.4: Espectro absorbido por sensores RGB de una fuente del iluminador estándar A de la CIE</w:t>
        </w:r>
        <w:r w:rsidR="005405BE">
          <w:rPr>
            <w:noProof/>
            <w:webHidden/>
          </w:rPr>
          <w:tab/>
        </w:r>
        <w:r w:rsidR="005405BE">
          <w:rPr>
            <w:noProof/>
            <w:webHidden/>
          </w:rPr>
          <w:fldChar w:fldCharType="begin"/>
        </w:r>
        <w:r w:rsidR="005405BE">
          <w:rPr>
            <w:noProof/>
            <w:webHidden/>
          </w:rPr>
          <w:instrText xml:space="preserve"> PAGEREF _Toc316563915 \h </w:instrText>
        </w:r>
        <w:r w:rsidR="005405BE">
          <w:rPr>
            <w:noProof/>
            <w:webHidden/>
          </w:rPr>
        </w:r>
        <w:r w:rsidR="005405BE">
          <w:rPr>
            <w:noProof/>
            <w:webHidden/>
          </w:rPr>
          <w:fldChar w:fldCharType="separate"/>
        </w:r>
        <w:r w:rsidR="000D575E">
          <w:rPr>
            <w:noProof/>
            <w:webHidden/>
          </w:rPr>
          <w:t>13</w:t>
        </w:r>
        <w:r w:rsidR="005405BE">
          <w:rPr>
            <w:noProof/>
            <w:webHidden/>
          </w:rPr>
          <w:fldChar w:fldCharType="end"/>
        </w:r>
      </w:hyperlink>
    </w:p>
    <w:p w:rsidR="005405BE" w:rsidRPr="00C2330D" w:rsidRDefault="009A2277">
      <w:pPr>
        <w:pStyle w:val="Tabladeilustraciones"/>
        <w:tabs>
          <w:tab w:val="right" w:leader="dot" w:pos="9111"/>
        </w:tabs>
        <w:rPr>
          <w:rFonts w:ascii="Calibri" w:eastAsia="Times New Roman" w:hAnsi="Calibri" w:cs="Times New Roman"/>
          <w:noProof/>
          <w:sz w:val="22"/>
          <w:szCs w:val="22"/>
          <w:lang w:eastAsia="es-VE"/>
        </w:rPr>
      </w:pPr>
      <w:hyperlink w:anchor="_Toc316563916" w:history="1">
        <w:r w:rsidR="005405BE" w:rsidRPr="00981877">
          <w:rPr>
            <w:rStyle w:val="Hipervnculo"/>
            <w:noProof/>
          </w:rPr>
          <w:t>Figura 2.5: Interferograma simulado con fuente como iluminador estándar A de la CIE</w:t>
        </w:r>
        <w:r w:rsidR="005405BE">
          <w:rPr>
            <w:noProof/>
            <w:webHidden/>
          </w:rPr>
          <w:tab/>
        </w:r>
        <w:r w:rsidR="005405BE">
          <w:rPr>
            <w:noProof/>
            <w:webHidden/>
          </w:rPr>
          <w:fldChar w:fldCharType="begin"/>
        </w:r>
        <w:r w:rsidR="005405BE">
          <w:rPr>
            <w:noProof/>
            <w:webHidden/>
          </w:rPr>
          <w:instrText xml:space="preserve"> PAGEREF _Toc316563916 \h </w:instrText>
        </w:r>
        <w:r w:rsidR="005405BE">
          <w:rPr>
            <w:noProof/>
            <w:webHidden/>
          </w:rPr>
        </w:r>
        <w:r w:rsidR="005405BE">
          <w:rPr>
            <w:noProof/>
            <w:webHidden/>
          </w:rPr>
          <w:fldChar w:fldCharType="separate"/>
        </w:r>
        <w:r w:rsidR="000D575E">
          <w:rPr>
            <w:noProof/>
            <w:webHidden/>
          </w:rPr>
          <w:t>14</w:t>
        </w:r>
        <w:r w:rsidR="005405BE">
          <w:rPr>
            <w:noProof/>
            <w:webHidden/>
          </w:rPr>
          <w:fldChar w:fldCharType="end"/>
        </w:r>
      </w:hyperlink>
    </w:p>
    <w:p w:rsidR="005405BE" w:rsidRPr="00C2330D" w:rsidRDefault="009A2277">
      <w:pPr>
        <w:pStyle w:val="Tabladeilustraciones"/>
        <w:tabs>
          <w:tab w:val="right" w:leader="dot" w:pos="9111"/>
        </w:tabs>
        <w:rPr>
          <w:rFonts w:ascii="Calibri" w:eastAsia="Times New Roman" w:hAnsi="Calibri" w:cs="Times New Roman"/>
          <w:noProof/>
          <w:sz w:val="22"/>
          <w:szCs w:val="22"/>
          <w:lang w:eastAsia="es-VE"/>
        </w:rPr>
      </w:pPr>
      <w:hyperlink w:anchor="_Toc316563917" w:history="1">
        <w:r w:rsidR="005405BE" w:rsidRPr="00981877">
          <w:rPr>
            <w:rStyle w:val="Hipervnculo"/>
            <w:noProof/>
          </w:rPr>
          <w:t>Figura 2.6: Perfil del Pozo hecho con ablación iónica en una superficie de silicio clivado [12]</w:t>
        </w:r>
        <w:r w:rsidR="005405BE">
          <w:rPr>
            <w:noProof/>
            <w:webHidden/>
          </w:rPr>
          <w:tab/>
        </w:r>
        <w:r w:rsidR="005405BE">
          <w:rPr>
            <w:noProof/>
            <w:webHidden/>
          </w:rPr>
          <w:fldChar w:fldCharType="begin"/>
        </w:r>
        <w:r w:rsidR="005405BE">
          <w:rPr>
            <w:noProof/>
            <w:webHidden/>
          </w:rPr>
          <w:instrText xml:space="preserve"> PAGEREF _Toc316563917 \h </w:instrText>
        </w:r>
        <w:r w:rsidR="005405BE">
          <w:rPr>
            <w:noProof/>
            <w:webHidden/>
          </w:rPr>
        </w:r>
        <w:r w:rsidR="005405BE">
          <w:rPr>
            <w:noProof/>
            <w:webHidden/>
          </w:rPr>
          <w:fldChar w:fldCharType="separate"/>
        </w:r>
        <w:r w:rsidR="000D575E">
          <w:rPr>
            <w:noProof/>
            <w:webHidden/>
          </w:rPr>
          <w:t>15</w:t>
        </w:r>
        <w:r w:rsidR="005405BE">
          <w:rPr>
            <w:noProof/>
            <w:webHidden/>
          </w:rPr>
          <w:fldChar w:fldCharType="end"/>
        </w:r>
      </w:hyperlink>
    </w:p>
    <w:p w:rsidR="005405BE" w:rsidRPr="00C2330D" w:rsidRDefault="009A2277">
      <w:pPr>
        <w:pStyle w:val="Tabladeilustraciones"/>
        <w:tabs>
          <w:tab w:val="right" w:leader="dot" w:pos="9111"/>
        </w:tabs>
        <w:rPr>
          <w:rFonts w:ascii="Calibri" w:eastAsia="Times New Roman" w:hAnsi="Calibri" w:cs="Times New Roman"/>
          <w:noProof/>
          <w:sz w:val="22"/>
          <w:szCs w:val="22"/>
          <w:lang w:eastAsia="es-VE"/>
        </w:rPr>
      </w:pPr>
      <w:hyperlink w:anchor="_Toc316563918" w:history="1">
        <w:r w:rsidR="005405BE" w:rsidRPr="00981877">
          <w:rPr>
            <w:rStyle w:val="Hipervnculo"/>
            <w:noProof/>
          </w:rPr>
          <w:t>Figura 2.7: Interferograma real [12]</w:t>
        </w:r>
        <w:r w:rsidR="005405BE">
          <w:rPr>
            <w:noProof/>
            <w:webHidden/>
          </w:rPr>
          <w:tab/>
        </w:r>
        <w:r w:rsidR="005405BE">
          <w:rPr>
            <w:noProof/>
            <w:webHidden/>
          </w:rPr>
          <w:fldChar w:fldCharType="begin"/>
        </w:r>
        <w:r w:rsidR="005405BE">
          <w:rPr>
            <w:noProof/>
            <w:webHidden/>
          </w:rPr>
          <w:instrText xml:space="preserve"> PAGEREF _Toc316563918 \h </w:instrText>
        </w:r>
        <w:r w:rsidR="005405BE">
          <w:rPr>
            <w:noProof/>
            <w:webHidden/>
          </w:rPr>
        </w:r>
        <w:r w:rsidR="005405BE">
          <w:rPr>
            <w:noProof/>
            <w:webHidden/>
          </w:rPr>
          <w:fldChar w:fldCharType="separate"/>
        </w:r>
        <w:r w:rsidR="000D575E">
          <w:rPr>
            <w:noProof/>
            <w:webHidden/>
          </w:rPr>
          <w:t>16</w:t>
        </w:r>
        <w:r w:rsidR="005405BE">
          <w:rPr>
            <w:noProof/>
            <w:webHidden/>
          </w:rPr>
          <w:fldChar w:fldCharType="end"/>
        </w:r>
      </w:hyperlink>
    </w:p>
    <w:p w:rsidR="005405BE" w:rsidRPr="00C2330D" w:rsidRDefault="009A2277">
      <w:pPr>
        <w:pStyle w:val="Tabladeilustraciones"/>
        <w:tabs>
          <w:tab w:val="right" w:leader="dot" w:pos="9111"/>
        </w:tabs>
        <w:rPr>
          <w:rFonts w:ascii="Calibri" w:eastAsia="Times New Roman" w:hAnsi="Calibri" w:cs="Times New Roman"/>
          <w:noProof/>
          <w:sz w:val="22"/>
          <w:szCs w:val="22"/>
          <w:lang w:eastAsia="es-VE"/>
        </w:rPr>
      </w:pPr>
      <w:hyperlink w:anchor="_Toc316563919" w:history="1">
        <w:r w:rsidR="005405BE" w:rsidRPr="00981877">
          <w:rPr>
            <w:rStyle w:val="Hipervnculo"/>
            <w:noProof/>
          </w:rPr>
          <w:t>Figura 2.8: Interferograma simulado</w:t>
        </w:r>
        <w:r w:rsidR="005405BE">
          <w:rPr>
            <w:noProof/>
            <w:webHidden/>
          </w:rPr>
          <w:tab/>
        </w:r>
        <w:r w:rsidR="005405BE">
          <w:rPr>
            <w:noProof/>
            <w:webHidden/>
          </w:rPr>
          <w:fldChar w:fldCharType="begin"/>
        </w:r>
        <w:r w:rsidR="005405BE">
          <w:rPr>
            <w:noProof/>
            <w:webHidden/>
          </w:rPr>
          <w:instrText xml:space="preserve"> PAGEREF _Toc316563919 \h </w:instrText>
        </w:r>
        <w:r w:rsidR="005405BE">
          <w:rPr>
            <w:noProof/>
            <w:webHidden/>
          </w:rPr>
        </w:r>
        <w:r w:rsidR="005405BE">
          <w:rPr>
            <w:noProof/>
            <w:webHidden/>
          </w:rPr>
          <w:fldChar w:fldCharType="separate"/>
        </w:r>
        <w:r w:rsidR="000D575E">
          <w:rPr>
            <w:noProof/>
            <w:webHidden/>
          </w:rPr>
          <w:t>16</w:t>
        </w:r>
        <w:r w:rsidR="005405BE">
          <w:rPr>
            <w:noProof/>
            <w:webHidden/>
          </w:rPr>
          <w:fldChar w:fldCharType="end"/>
        </w:r>
      </w:hyperlink>
    </w:p>
    <w:p w:rsidR="005405BE" w:rsidRPr="00C2330D" w:rsidRDefault="009A2277">
      <w:pPr>
        <w:pStyle w:val="Tabladeilustraciones"/>
        <w:tabs>
          <w:tab w:val="right" w:leader="dot" w:pos="9111"/>
        </w:tabs>
        <w:rPr>
          <w:rFonts w:ascii="Calibri" w:eastAsia="Times New Roman" w:hAnsi="Calibri" w:cs="Times New Roman"/>
          <w:noProof/>
          <w:sz w:val="22"/>
          <w:szCs w:val="22"/>
          <w:lang w:eastAsia="es-VE"/>
        </w:rPr>
      </w:pPr>
      <w:hyperlink w:anchor="_Toc316563920" w:history="1">
        <w:r w:rsidR="005405BE" w:rsidRPr="00981877">
          <w:rPr>
            <w:rStyle w:val="Hipervnculo"/>
            <w:noProof/>
          </w:rPr>
          <w:t>Figura 3.1: Espectro en frecuencia del ruido obtenido con micrófono</w:t>
        </w:r>
        <w:r w:rsidR="005405BE">
          <w:rPr>
            <w:noProof/>
            <w:webHidden/>
          </w:rPr>
          <w:tab/>
        </w:r>
        <w:r w:rsidR="005405BE">
          <w:rPr>
            <w:noProof/>
            <w:webHidden/>
          </w:rPr>
          <w:fldChar w:fldCharType="begin"/>
        </w:r>
        <w:r w:rsidR="005405BE">
          <w:rPr>
            <w:noProof/>
            <w:webHidden/>
          </w:rPr>
          <w:instrText xml:space="preserve"> PAGEREF _Toc316563920 \h </w:instrText>
        </w:r>
        <w:r w:rsidR="005405BE">
          <w:rPr>
            <w:noProof/>
            <w:webHidden/>
          </w:rPr>
        </w:r>
        <w:r w:rsidR="005405BE">
          <w:rPr>
            <w:noProof/>
            <w:webHidden/>
          </w:rPr>
          <w:fldChar w:fldCharType="separate"/>
        </w:r>
        <w:r w:rsidR="000D575E">
          <w:rPr>
            <w:noProof/>
            <w:webHidden/>
          </w:rPr>
          <w:t>3</w:t>
        </w:r>
        <w:r w:rsidR="005405BE">
          <w:rPr>
            <w:noProof/>
            <w:webHidden/>
          </w:rPr>
          <w:fldChar w:fldCharType="end"/>
        </w:r>
      </w:hyperlink>
    </w:p>
    <w:p w:rsidR="005405BE" w:rsidRPr="00C2330D" w:rsidRDefault="009A2277">
      <w:pPr>
        <w:pStyle w:val="Tabladeilustraciones"/>
        <w:tabs>
          <w:tab w:val="right" w:leader="dot" w:pos="9111"/>
        </w:tabs>
        <w:rPr>
          <w:rFonts w:ascii="Calibri" w:eastAsia="Times New Roman" w:hAnsi="Calibri" w:cs="Times New Roman"/>
          <w:noProof/>
          <w:sz w:val="22"/>
          <w:szCs w:val="22"/>
          <w:lang w:eastAsia="es-VE"/>
        </w:rPr>
      </w:pPr>
      <w:hyperlink w:anchor="_Toc316563921" w:history="1">
        <w:r w:rsidR="005405BE" w:rsidRPr="00981877">
          <w:rPr>
            <w:rStyle w:val="Hipervnculo"/>
            <w:noProof/>
          </w:rPr>
          <w:t>Figura 3.2: Ruido simulado según espectro obtenido</w:t>
        </w:r>
        <w:r w:rsidR="005405BE">
          <w:rPr>
            <w:noProof/>
            <w:webHidden/>
          </w:rPr>
          <w:tab/>
        </w:r>
        <w:r w:rsidR="005405BE">
          <w:rPr>
            <w:noProof/>
            <w:webHidden/>
          </w:rPr>
          <w:fldChar w:fldCharType="begin"/>
        </w:r>
        <w:r w:rsidR="005405BE">
          <w:rPr>
            <w:noProof/>
            <w:webHidden/>
          </w:rPr>
          <w:instrText xml:space="preserve"> PAGEREF _Toc316563921 \h </w:instrText>
        </w:r>
        <w:r w:rsidR="005405BE">
          <w:rPr>
            <w:noProof/>
            <w:webHidden/>
          </w:rPr>
        </w:r>
        <w:r w:rsidR="005405BE">
          <w:rPr>
            <w:noProof/>
            <w:webHidden/>
          </w:rPr>
          <w:fldChar w:fldCharType="separate"/>
        </w:r>
        <w:r w:rsidR="000D575E">
          <w:rPr>
            <w:noProof/>
            <w:webHidden/>
          </w:rPr>
          <w:t>4</w:t>
        </w:r>
        <w:r w:rsidR="005405BE">
          <w:rPr>
            <w:noProof/>
            <w:webHidden/>
          </w:rPr>
          <w:fldChar w:fldCharType="end"/>
        </w:r>
      </w:hyperlink>
    </w:p>
    <w:p w:rsidR="005405BE" w:rsidRPr="00C2330D" w:rsidRDefault="009A2277">
      <w:pPr>
        <w:pStyle w:val="Tabladeilustraciones"/>
        <w:tabs>
          <w:tab w:val="right" w:leader="dot" w:pos="9111"/>
        </w:tabs>
        <w:rPr>
          <w:rFonts w:ascii="Calibri" w:eastAsia="Times New Roman" w:hAnsi="Calibri" w:cs="Times New Roman"/>
          <w:noProof/>
          <w:sz w:val="22"/>
          <w:szCs w:val="22"/>
          <w:lang w:eastAsia="es-VE"/>
        </w:rPr>
      </w:pPr>
      <w:hyperlink w:anchor="_Toc316563922" w:history="1">
        <w:r w:rsidR="005405BE" w:rsidRPr="00981877">
          <w:rPr>
            <w:rStyle w:val="Hipervnculo"/>
            <w:noProof/>
          </w:rPr>
          <w:t>Figura 3.3: Señal promedio de la envolvente en los períodos de integración de la cámara</w:t>
        </w:r>
        <w:r w:rsidR="005405BE">
          <w:rPr>
            <w:noProof/>
            <w:webHidden/>
          </w:rPr>
          <w:tab/>
        </w:r>
        <w:r w:rsidR="005405BE">
          <w:rPr>
            <w:noProof/>
            <w:webHidden/>
          </w:rPr>
          <w:fldChar w:fldCharType="begin"/>
        </w:r>
        <w:r w:rsidR="005405BE">
          <w:rPr>
            <w:noProof/>
            <w:webHidden/>
          </w:rPr>
          <w:instrText xml:space="preserve"> PAGEREF _Toc316563922 \h </w:instrText>
        </w:r>
        <w:r w:rsidR="005405BE">
          <w:rPr>
            <w:noProof/>
            <w:webHidden/>
          </w:rPr>
        </w:r>
        <w:r w:rsidR="005405BE">
          <w:rPr>
            <w:noProof/>
            <w:webHidden/>
          </w:rPr>
          <w:fldChar w:fldCharType="separate"/>
        </w:r>
        <w:r w:rsidR="000D575E">
          <w:rPr>
            <w:noProof/>
            <w:webHidden/>
          </w:rPr>
          <w:t>5</w:t>
        </w:r>
        <w:r w:rsidR="005405BE">
          <w:rPr>
            <w:noProof/>
            <w:webHidden/>
          </w:rPr>
          <w:fldChar w:fldCharType="end"/>
        </w:r>
      </w:hyperlink>
    </w:p>
    <w:p w:rsidR="005405BE" w:rsidRPr="00C2330D" w:rsidRDefault="009A2277">
      <w:pPr>
        <w:pStyle w:val="Tabladeilustraciones"/>
        <w:tabs>
          <w:tab w:val="right" w:leader="dot" w:pos="9111"/>
        </w:tabs>
        <w:rPr>
          <w:rFonts w:ascii="Calibri" w:eastAsia="Times New Roman" w:hAnsi="Calibri" w:cs="Times New Roman"/>
          <w:noProof/>
          <w:sz w:val="22"/>
          <w:szCs w:val="22"/>
          <w:lang w:eastAsia="es-VE"/>
        </w:rPr>
      </w:pPr>
      <w:hyperlink w:anchor="_Toc316563923" w:history="1">
        <w:r w:rsidR="005405BE" w:rsidRPr="00981877">
          <w:rPr>
            <w:rStyle w:val="Hipervnculo"/>
            <w:noProof/>
          </w:rPr>
          <w:t>Figura 3.4: Señal de control repetida periódicamente</w:t>
        </w:r>
        <w:r w:rsidR="005405BE">
          <w:rPr>
            <w:noProof/>
            <w:webHidden/>
          </w:rPr>
          <w:tab/>
        </w:r>
        <w:r w:rsidR="005405BE">
          <w:rPr>
            <w:noProof/>
            <w:webHidden/>
          </w:rPr>
          <w:fldChar w:fldCharType="begin"/>
        </w:r>
        <w:r w:rsidR="005405BE">
          <w:rPr>
            <w:noProof/>
            <w:webHidden/>
          </w:rPr>
          <w:instrText xml:space="preserve"> PAGEREF _Toc316563923 \h </w:instrText>
        </w:r>
        <w:r w:rsidR="005405BE">
          <w:rPr>
            <w:noProof/>
            <w:webHidden/>
          </w:rPr>
        </w:r>
        <w:r w:rsidR="005405BE">
          <w:rPr>
            <w:noProof/>
            <w:webHidden/>
          </w:rPr>
          <w:fldChar w:fldCharType="separate"/>
        </w:r>
        <w:r w:rsidR="000D575E">
          <w:rPr>
            <w:noProof/>
            <w:webHidden/>
          </w:rPr>
          <w:t>5</w:t>
        </w:r>
        <w:r w:rsidR="005405BE">
          <w:rPr>
            <w:noProof/>
            <w:webHidden/>
          </w:rPr>
          <w:fldChar w:fldCharType="end"/>
        </w:r>
      </w:hyperlink>
    </w:p>
    <w:p w:rsidR="005405BE" w:rsidRPr="00C2330D" w:rsidRDefault="009A2277">
      <w:pPr>
        <w:pStyle w:val="Tabladeilustraciones"/>
        <w:tabs>
          <w:tab w:val="right" w:leader="dot" w:pos="9111"/>
        </w:tabs>
        <w:rPr>
          <w:rFonts w:ascii="Calibri" w:eastAsia="Times New Roman" w:hAnsi="Calibri" w:cs="Times New Roman"/>
          <w:noProof/>
          <w:sz w:val="22"/>
          <w:szCs w:val="22"/>
          <w:lang w:eastAsia="es-VE"/>
        </w:rPr>
      </w:pPr>
      <w:hyperlink w:anchor="_Toc316563924" w:history="1">
        <w:r w:rsidR="005405BE" w:rsidRPr="00981877">
          <w:rPr>
            <w:rStyle w:val="Hipervnculo"/>
            <w:noProof/>
          </w:rPr>
          <w:t>Figura 3.5: Ruido obtenido luego de la resta de la señal de control</w:t>
        </w:r>
        <w:r w:rsidR="005405BE">
          <w:rPr>
            <w:noProof/>
            <w:webHidden/>
          </w:rPr>
          <w:tab/>
        </w:r>
        <w:r w:rsidR="005405BE">
          <w:rPr>
            <w:noProof/>
            <w:webHidden/>
          </w:rPr>
          <w:fldChar w:fldCharType="begin"/>
        </w:r>
        <w:r w:rsidR="005405BE">
          <w:rPr>
            <w:noProof/>
            <w:webHidden/>
          </w:rPr>
          <w:instrText xml:space="preserve"> PAGEREF _Toc316563924 \h </w:instrText>
        </w:r>
        <w:r w:rsidR="005405BE">
          <w:rPr>
            <w:noProof/>
            <w:webHidden/>
          </w:rPr>
        </w:r>
        <w:r w:rsidR="005405BE">
          <w:rPr>
            <w:noProof/>
            <w:webHidden/>
          </w:rPr>
          <w:fldChar w:fldCharType="separate"/>
        </w:r>
        <w:r w:rsidR="000D575E">
          <w:rPr>
            <w:noProof/>
            <w:webHidden/>
          </w:rPr>
          <w:t>6</w:t>
        </w:r>
        <w:r w:rsidR="005405BE">
          <w:rPr>
            <w:noProof/>
            <w:webHidden/>
          </w:rPr>
          <w:fldChar w:fldCharType="end"/>
        </w:r>
      </w:hyperlink>
    </w:p>
    <w:p w:rsidR="005405BE" w:rsidRPr="00C2330D" w:rsidRDefault="009A2277">
      <w:pPr>
        <w:pStyle w:val="Tabladeilustraciones"/>
        <w:tabs>
          <w:tab w:val="right" w:leader="dot" w:pos="9111"/>
        </w:tabs>
        <w:rPr>
          <w:rFonts w:ascii="Calibri" w:eastAsia="Times New Roman" w:hAnsi="Calibri" w:cs="Times New Roman"/>
          <w:noProof/>
          <w:sz w:val="22"/>
          <w:szCs w:val="22"/>
          <w:lang w:eastAsia="es-VE"/>
        </w:rPr>
      </w:pPr>
      <w:hyperlink w:anchor="_Toc316563925" w:history="1">
        <w:r w:rsidR="005405BE" w:rsidRPr="00981877">
          <w:rPr>
            <w:rStyle w:val="Hipervnculo"/>
            <w:noProof/>
          </w:rPr>
          <w:t>Figura 3.6: Diagrama de flujo del algoritmo de control propuesto</w:t>
        </w:r>
        <w:r w:rsidR="005405BE">
          <w:rPr>
            <w:noProof/>
            <w:webHidden/>
          </w:rPr>
          <w:tab/>
        </w:r>
        <w:r w:rsidR="005405BE">
          <w:rPr>
            <w:noProof/>
            <w:webHidden/>
          </w:rPr>
          <w:fldChar w:fldCharType="begin"/>
        </w:r>
        <w:r w:rsidR="005405BE">
          <w:rPr>
            <w:noProof/>
            <w:webHidden/>
          </w:rPr>
          <w:instrText xml:space="preserve"> PAGEREF _Toc316563925 \h </w:instrText>
        </w:r>
        <w:r w:rsidR="005405BE">
          <w:rPr>
            <w:noProof/>
            <w:webHidden/>
          </w:rPr>
        </w:r>
        <w:r w:rsidR="005405BE">
          <w:rPr>
            <w:noProof/>
            <w:webHidden/>
          </w:rPr>
          <w:fldChar w:fldCharType="separate"/>
        </w:r>
        <w:r w:rsidR="000D575E">
          <w:rPr>
            <w:noProof/>
            <w:webHidden/>
          </w:rPr>
          <w:t>8</w:t>
        </w:r>
        <w:r w:rsidR="005405BE">
          <w:rPr>
            <w:noProof/>
            <w:webHidden/>
          </w:rPr>
          <w:fldChar w:fldCharType="end"/>
        </w:r>
      </w:hyperlink>
    </w:p>
    <w:p w:rsidR="00BF1090" w:rsidRPr="008D2941" w:rsidRDefault="007F7092" w:rsidP="00BF1090">
      <w:r w:rsidRPr="0091532D">
        <w:fldChar w:fldCharType="end"/>
      </w: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6" w:name="_Toc318382070"/>
      <w:r w:rsidRPr="008D2941">
        <w:t>ABREVIATURAS</w:t>
      </w:r>
      <w:bookmarkEnd w:id="6"/>
    </w:p>
    <w:p w:rsidR="00BF1090" w:rsidRPr="008D2941" w:rsidRDefault="00BF1090" w:rsidP="00BF1090"/>
    <w:p w:rsidR="00BF1090" w:rsidRPr="008D2941" w:rsidRDefault="00BF1090" w:rsidP="00BF1090">
      <w:pPr>
        <w:ind w:firstLine="0"/>
      </w:pPr>
    </w:p>
    <w:p w:rsidR="00BF1090" w:rsidRPr="008D2941" w:rsidRDefault="00BF1090" w:rsidP="00BF1090"/>
    <w:p w:rsidR="00BF1090" w:rsidRPr="008D2941" w:rsidRDefault="00BF1090" w:rsidP="00BF1090">
      <w:pPr>
        <w:pStyle w:val="Normalsininterlineado"/>
      </w:pPr>
    </w:p>
    <w:p w:rsidR="00BF1090" w:rsidRPr="008D2941" w:rsidRDefault="00BF1090" w:rsidP="00BF1090">
      <w:pPr>
        <w:pStyle w:val="Normalsininterlineado"/>
        <w:sectPr w:rsidR="00BF1090" w:rsidRPr="008D2941" w:rsidSect="00BF1090">
          <w:headerReference w:type="default" r:id="rId13"/>
          <w:footerReference w:type="even" r:id="rId14"/>
          <w:footerReference w:type="default" r:id="rId15"/>
          <w:headerReference w:type="first" r:id="rId16"/>
          <w:footerReference w:type="first" r:id="rId17"/>
          <w:pgSz w:w="12240" w:h="15840" w:code="1"/>
          <w:pgMar w:top="1418" w:right="1418" w:bottom="1418" w:left="1701" w:header="709" w:footer="709" w:gutter="0"/>
          <w:pgNumType w:fmt="lowerRoman" w:start="1"/>
          <w:cols w:space="708"/>
          <w:titlePg/>
          <w:docGrid w:linePitch="360"/>
        </w:sectPr>
      </w:pPr>
    </w:p>
    <w:p w:rsidR="00BF1090" w:rsidRPr="008D2941" w:rsidRDefault="00BF1090" w:rsidP="00BF1090">
      <w:pPr>
        <w:pStyle w:val="Normalsininterlineado"/>
      </w:pPr>
      <w:bookmarkStart w:id="7" w:name="_Toc264550869"/>
      <w:bookmarkStart w:id="8" w:name="_Toc276051240"/>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9" w:name="_Toc318382071"/>
      <w:r w:rsidRPr="008D2941">
        <w:t>Introducción</w:t>
      </w:r>
      <w:bookmarkEnd w:id="7"/>
      <w:bookmarkEnd w:id="8"/>
      <w:bookmarkEnd w:id="9"/>
    </w:p>
    <w:p w:rsidR="00BF1090" w:rsidRPr="008D2941" w:rsidRDefault="00BF1090" w:rsidP="00BF1090"/>
    <w:p w:rsidR="00BF1090" w:rsidRPr="008D2941" w:rsidRDefault="00BF1090" w:rsidP="00BF1090">
      <w:pPr>
        <w:spacing w:after="0" w:line="240" w:lineRule="auto"/>
        <w:rPr>
          <w:lang w:eastAsia="ar-SA"/>
        </w:rPr>
      </w:pPr>
      <w:r w:rsidRPr="008D2941">
        <w:rPr>
          <w:lang w:eastAsia="ar-SA"/>
        </w:rPr>
        <w:br w:type="page"/>
      </w: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BF1090" w:rsidP="00EB6BBC">
      <w:pPr>
        <w:pStyle w:val="Ttulo1"/>
      </w:pPr>
      <w:bookmarkStart w:id="10" w:name="_Toc318382072"/>
      <w:r w:rsidRPr="008D2941">
        <w:t>CAPITULO I</w:t>
      </w:r>
      <w:r w:rsidRPr="008D2941">
        <w:br/>
      </w:r>
      <w:r w:rsidRPr="008D2941">
        <w:br/>
      </w:r>
      <w:r w:rsidR="00331690" w:rsidRPr="008D2941">
        <w:t>Marco Teórico</w:t>
      </w:r>
      <w:bookmarkEnd w:id="10"/>
    </w:p>
    <w:p w:rsidR="008A1939" w:rsidRPr="008D2941" w:rsidRDefault="008A1939" w:rsidP="008A1939">
      <w:pPr>
        <w:pStyle w:val="Ttulo2"/>
      </w:pPr>
      <w:bookmarkStart w:id="11" w:name="_Toc318382073"/>
      <w:r w:rsidRPr="008D2941">
        <w:t>Índice de refracción</w:t>
      </w:r>
      <w:bookmarkEnd w:id="11"/>
    </w:p>
    <w:p w:rsidR="008A1939" w:rsidRPr="008D2941" w:rsidRDefault="000D575E" w:rsidP="008A1939">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8A1939" w:rsidRPr="008D2941">
        <w:t>El índice de refracción está definido como la proporción entre la velocidad de la luz en el vacío y la velocidad de la luz en un medio</w:t>
      </w:r>
      <w:r w:rsidR="000B13EA">
        <w:t xml:space="preserve"> </w:t>
      </w:r>
      <w:r w:rsidR="007F7092" w:rsidRPr="008D2941">
        <w:fldChar w:fldCharType="begin"/>
      </w:r>
      <w:r w:rsidR="008A1939" w:rsidRPr="008D2941">
        <w:instrText xml:space="preserve"> ADDIN EN.CITE &lt;EndNote&gt;&lt;Cite&gt;&lt;Author&gt;Jenkins&lt;/Author&gt;&lt;Year&gt;2001&lt;/Year&gt;&lt;RecNum&gt;38&lt;/RecNum&gt;&lt;DisplayText&gt;[1]&lt;/DisplayText&gt;&lt;record&gt;&lt;rec-number&gt;38&lt;/rec-number&gt;&lt;foreign-keys&gt;&lt;key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7F7092" w:rsidRPr="008D2941">
        <w:fldChar w:fldCharType="separate"/>
      </w:r>
      <w:r w:rsidR="008A1939" w:rsidRPr="0091532D">
        <w:t>[</w:t>
      </w:r>
      <w:hyperlink w:anchor="_ENREF_1" w:tooltip="Jenkins, 2001 #38" w:history="1">
        <w:r w:rsidR="00F46E81" w:rsidRPr="0091532D">
          <w:t>1</w:t>
        </w:r>
      </w:hyperlink>
      <w:r w:rsidR="008A1939" w:rsidRPr="0091532D">
        <w:t>]</w:t>
      </w:r>
      <w:r w:rsidR="007F7092" w:rsidRPr="008D2941">
        <w:fldChar w:fldCharType="end"/>
      </w:r>
      <w:r w:rsidR="000B13EA">
        <w:t>.</w:t>
      </w:r>
    </w:p>
    <w:p w:rsidR="008A1939" w:rsidRPr="0091532D" w:rsidRDefault="008A1939" w:rsidP="008A1939">
      <w:pPr>
        <w:pStyle w:val="MTDisplayEquation"/>
        <w:rPr>
          <w:lang w:val="es-VE"/>
        </w:rPr>
      </w:pPr>
      <w:r w:rsidRPr="0091532D">
        <w:rPr>
          <w:lang w:val="es-VE"/>
        </w:rPr>
        <w:tab/>
      </w:r>
      <w:r w:rsidRPr="0091532D">
        <w:rPr>
          <w:position w:val="-24"/>
          <w:lang w:val="es-VE"/>
        </w:rPr>
        <w:object w:dxaOrig="580" w:dyaOrig="620">
          <v:shape id="_x0000_i1029" type="#_x0000_t75" style="width:29.25pt;height:31.5pt" o:ole="">
            <v:imagedata r:id="rId18" o:title=""/>
          </v:shape>
          <o:OLEObject Type="Embed" ProgID="Equation.DSMT4" ShapeID="_x0000_i1029" DrawAspect="Content" ObjectID="_1392213413" r:id="rId1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2" w:name="ZEqnNum44488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bookmarkEnd w:id="12"/>
      <w:r w:rsidR="00CF2C7B">
        <w:rPr>
          <w:lang w:val="es-VE"/>
        </w:rPr>
        <w:fldChar w:fldCharType="end"/>
      </w:r>
    </w:p>
    <w:p w:rsidR="008A1939" w:rsidRPr="0091532D" w:rsidRDefault="008A1939" w:rsidP="008A1939">
      <w:r w:rsidRPr="0091532D">
        <w:t xml:space="preserve">Donde </w:t>
      </w:r>
      <w:r w:rsidRPr="0091532D">
        <w:rPr>
          <w:position w:val="-6"/>
        </w:rPr>
        <w:object w:dxaOrig="180" w:dyaOrig="220">
          <v:shape id="_x0000_i1030" type="#_x0000_t75" style="width:9pt;height:12pt" o:ole="">
            <v:imagedata r:id="rId20" o:title=""/>
          </v:shape>
          <o:OLEObject Type="Embed" ProgID="Equation.DSMT4" ShapeID="_x0000_i1030" DrawAspect="Content" ObjectID="_1392213414" r:id="rId21"/>
        </w:object>
      </w:r>
      <w:r w:rsidRPr="0091532D">
        <w:t xml:space="preserve"> es la velocidad de la luz en el vacío, </w:t>
      </w:r>
      <w:r w:rsidRPr="0091532D">
        <w:rPr>
          <w:position w:val="-6"/>
        </w:rPr>
        <w:object w:dxaOrig="180" w:dyaOrig="220">
          <v:shape id="_x0000_i1031" type="#_x0000_t75" style="width:9pt;height:12pt" o:ole="">
            <v:imagedata r:id="rId22" o:title=""/>
          </v:shape>
          <o:OLEObject Type="Embed" ProgID="Equation.DSMT4" ShapeID="_x0000_i1031" DrawAspect="Content" ObjectID="_1392213415" r:id="rId23"/>
        </w:object>
      </w:r>
      <w:r w:rsidRPr="0091532D">
        <w:t xml:space="preserve"> es la velocidad de la luz en el medio y </w:t>
      </w:r>
      <w:r w:rsidRPr="0091532D">
        <w:rPr>
          <w:position w:val="-6"/>
        </w:rPr>
        <w:object w:dxaOrig="200" w:dyaOrig="220">
          <v:shape id="_x0000_i1032" type="#_x0000_t75" style="width:9.75pt;height:12pt" o:ole="">
            <v:imagedata r:id="rId24" o:title=""/>
          </v:shape>
          <o:OLEObject Type="Embed" ProgID="Equation.DSMT4" ShapeID="_x0000_i1032" DrawAspect="Content" ObjectID="_1392213416" r:id="rId25"/>
        </w:object>
      </w:r>
      <w:r w:rsidRPr="0091532D">
        <w:t xml:space="preserve"> es el índice de refracción.</w:t>
      </w:r>
    </w:p>
    <w:p w:rsidR="008A1939" w:rsidRPr="0091532D" w:rsidRDefault="008A1939" w:rsidP="008A1939">
      <w:pPr>
        <w:pStyle w:val="Ttulo2"/>
      </w:pPr>
      <w:bookmarkStart w:id="13" w:name="_Toc318382074"/>
      <w:r w:rsidRPr="0091532D">
        <w:t>Camino óptico</w:t>
      </w:r>
      <w:bookmarkEnd w:id="13"/>
    </w:p>
    <w:p w:rsidR="008A1939" w:rsidRPr="0091532D" w:rsidRDefault="008A1939" w:rsidP="00FF73DC">
      <w:pPr>
        <w:ind w:firstLine="0"/>
      </w:pPr>
      <w:r w:rsidRPr="0091532D">
        <w:t>El camino óptico</w:t>
      </w:r>
      <w:r w:rsidR="00FF73DC">
        <w:t xml:space="preserve"> </w:t>
      </w:r>
      <w:r w:rsidR="000B13EA" w:rsidRPr="0091532D">
        <w:rPr>
          <w:position w:val="-4"/>
        </w:rPr>
        <w:object w:dxaOrig="220" w:dyaOrig="260">
          <v:shape id="_x0000_i1033" type="#_x0000_t75" style="width:12pt;height:12.75pt" o:ole="">
            <v:imagedata r:id="rId26" o:title=""/>
          </v:shape>
          <o:OLEObject Type="Embed" ProgID="Equation.DSMT4" ShapeID="_x0000_i1033" DrawAspect="Content" ObjectID="_1392213417" r:id="rId27"/>
        </w:object>
      </w:r>
      <w:r w:rsidR="000B13EA">
        <w:rPr>
          <w:position w:val="-4"/>
        </w:rPr>
        <w:t xml:space="preserve"> </w:t>
      </w:r>
      <w:r w:rsidR="00FF73DC">
        <w:t xml:space="preserve">se define como </w:t>
      </w:r>
      <w:r w:rsidRPr="0091532D">
        <w:t xml:space="preserve">la distancia </w:t>
      </w:r>
      <w:r w:rsidR="00FF73DC">
        <w:t>recorrida por</w:t>
      </w:r>
      <w:r w:rsidRPr="0091532D">
        <w:t xml:space="preserve"> un haz de luz </w:t>
      </w:r>
      <w:r w:rsidR="000B13EA">
        <w:t>multiplicada</w:t>
      </w:r>
      <w:r w:rsidR="00FF73DC">
        <w:t xml:space="preserve"> por el </w:t>
      </w:r>
      <w:r w:rsidR="000B13EA">
        <w:t>índice</w:t>
      </w:r>
      <w:r w:rsidR="00FF73DC">
        <w:t xml:space="preserve"> de </w:t>
      </w:r>
      <w:r w:rsidR="000B13EA">
        <w:t>refracción</w:t>
      </w:r>
      <w:r w:rsidR="00FF73DC">
        <w:t xml:space="preserve"> del medio en el cual se propaga</w:t>
      </w:r>
      <w:r w:rsidR="000B13EA">
        <w:t xml:space="preserve"> </w:t>
      </w:r>
      <w:r w:rsidR="000B13EA" w:rsidRPr="008D2941">
        <w:fldChar w:fldCharType="begin"/>
      </w:r>
      <w:r w:rsidR="000B13EA" w:rsidRPr="008D2941">
        <w:instrText xml:space="preserve"> ADDIN EN.CITE &lt;EndNote&gt;&lt;Cite&gt;&lt;Author&gt;Jenkins&lt;/Author&gt;&lt;Year&gt;2001&lt;/Year&gt;&lt;RecNum&gt;38&lt;/RecNum&gt;&lt;DisplayText&gt;[1]&lt;/DisplayText&gt;&lt;record&gt;&lt;rec-number&gt;38&lt;/rec-number&gt;&lt;foreign-keys&gt;&lt;key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0B13EA" w:rsidRPr="008D2941">
        <w:fldChar w:fldCharType="separate"/>
      </w:r>
      <w:r w:rsidR="000B13EA" w:rsidRPr="0091532D">
        <w:t>[</w:t>
      </w:r>
      <w:hyperlink w:anchor="_ENREF_1" w:tooltip="Jenkins, 2001 #38" w:history="1">
        <w:r w:rsidR="00F46E81" w:rsidRPr="0091532D">
          <w:t>1</w:t>
        </w:r>
      </w:hyperlink>
      <w:r w:rsidR="000B13EA" w:rsidRPr="0091532D">
        <w:t>]</w:t>
      </w:r>
      <w:r w:rsidR="000B13EA" w:rsidRPr="008D2941">
        <w:fldChar w:fldCharType="end"/>
      </w:r>
      <w:r w:rsidR="000B13EA">
        <w:t>.</w:t>
      </w:r>
    </w:p>
    <w:p w:rsidR="008A1939" w:rsidRPr="0091532D" w:rsidRDefault="008A1939" w:rsidP="008A1939">
      <w:pPr>
        <w:pStyle w:val="MTDisplayEquation"/>
        <w:rPr>
          <w:lang w:val="es-VE"/>
        </w:rPr>
      </w:pPr>
      <w:r w:rsidRPr="0091532D">
        <w:rPr>
          <w:lang w:val="es-VE"/>
        </w:rPr>
        <w:tab/>
      </w:r>
      <w:r w:rsidR="00FF73DC" w:rsidRPr="0091532D">
        <w:rPr>
          <w:position w:val="-6"/>
          <w:lang w:val="es-VE"/>
        </w:rPr>
        <w:object w:dxaOrig="859" w:dyaOrig="279">
          <v:shape id="_x0000_i1034" type="#_x0000_t75" style="width:42.75pt;height:14.25pt" o:ole="">
            <v:imagedata r:id="rId28" o:title=""/>
          </v:shape>
          <o:OLEObject Type="Embed" ProgID="Equation.DSMT4" ShapeID="_x0000_i1034" DrawAspect="Content" ObjectID="_1392213418" r:id="rId2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4" w:name="ZEqnNum648393"/>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bookmarkEnd w:id="14"/>
      <w:r w:rsidR="00CF2C7B">
        <w:rPr>
          <w:lang w:val="es-VE"/>
        </w:rPr>
        <w:fldChar w:fldCharType="end"/>
      </w:r>
    </w:p>
    <w:p w:rsidR="0080060D" w:rsidRPr="008D2941" w:rsidRDefault="00331690" w:rsidP="00EB6BBC">
      <w:pPr>
        <w:pStyle w:val="Ttulo2"/>
      </w:pPr>
      <w:bookmarkStart w:id="15" w:name="_Toc318382075"/>
      <w:r w:rsidRPr="008D2941">
        <w:t>Interferencia de la Luz</w:t>
      </w:r>
      <w:bookmarkEnd w:id="15"/>
    </w:p>
    <w:p w:rsidR="00EE263D" w:rsidRPr="008D2941" w:rsidRDefault="00EB426B">
      <w:r w:rsidRPr="008D2941">
        <w:t>Una onda de luz que se propaga en la dirección z se puede escribir con la siguiente función de onda</w:t>
      </w:r>
    </w:p>
    <w:p w:rsidR="00EB426B" w:rsidRPr="0091532D" w:rsidRDefault="00EB426B" w:rsidP="00EB426B">
      <w:pPr>
        <w:pStyle w:val="MTDisplayEquation"/>
        <w:rPr>
          <w:lang w:val="es-VE"/>
        </w:rPr>
      </w:pPr>
      <w:r w:rsidRPr="0091532D">
        <w:rPr>
          <w:lang w:val="es-VE"/>
        </w:rPr>
        <w:tab/>
      </w:r>
      <w:r w:rsidR="00320096" w:rsidRPr="0091532D">
        <w:rPr>
          <w:position w:val="-30"/>
          <w:lang w:val="es-VE"/>
        </w:rPr>
        <w:object w:dxaOrig="3260" w:dyaOrig="720">
          <v:shape id="_x0000_i1035" type="#_x0000_t75" style="width:163.5pt;height:36pt" o:ole="">
            <v:imagedata r:id="rId30" o:title=""/>
          </v:shape>
          <o:OLEObject Type="Embed" ProgID="Equation.DSMT4" ShapeID="_x0000_i1035" DrawAspect="Content" ObjectID="_1392213419" r:id="rId3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3</w:instrText>
      </w:r>
      <w:r w:rsidR="00CF2C7B">
        <w:rPr>
          <w:lang w:val="es-VE"/>
        </w:rPr>
        <w:fldChar w:fldCharType="end"/>
      </w:r>
      <w:r w:rsidR="00CF2C7B">
        <w:rPr>
          <w:lang w:val="es-VE"/>
        </w:rPr>
        <w:instrText>)</w:instrText>
      </w:r>
      <w:r w:rsidR="00CF2C7B">
        <w:rPr>
          <w:lang w:val="es-VE"/>
        </w:rPr>
        <w:fldChar w:fldCharType="end"/>
      </w:r>
    </w:p>
    <w:p w:rsidR="00EB426B" w:rsidRPr="008D2941" w:rsidRDefault="00EB426B">
      <w:r w:rsidRPr="008D2941">
        <w:t>Donde:</w:t>
      </w:r>
    </w:p>
    <w:p w:rsidR="00EB426B" w:rsidRPr="008D2941" w:rsidRDefault="00EB426B" w:rsidP="00B82B2C">
      <w:pPr>
        <w:pStyle w:val="Prrafodelista"/>
        <w:numPr>
          <w:ilvl w:val="0"/>
          <w:numId w:val="1"/>
        </w:numPr>
      </w:pPr>
      <w:r w:rsidRPr="0091532D">
        <w:rPr>
          <w:position w:val="-6"/>
        </w:rPr>
        <w:object w:dxaOrig="220" w:dyaOrig="279">
          <v:shape id="_x0000_i1036" type="#_x0000_t75" style="width:12pt;height:13.5pt" o:ole="">
            <v:imagedata r:id="rId32" o:title=""/>
          </v:shape>
          <o:OLEObject Type="Embed" ProgID="Equation.DSMT4" ShapeID="_x0000_i1036" DrawAspect="Content" ObjectID="_1392213420" r:id="rId33"/>
        </w:object>
      </w:r>
      <w:r w:rsidRPr="008D2941">
        <w:t xml:space="preserve"> es la longitud de onda</w:t>
      </w:r>
    </w:p>
    <w:p w:rsidR="00EB426B" w:rsidRPr="008D2941" w:rsidRDefault="00EB426B" w:rsidP="00B82B2C">
      <w:pPr>
        <w:pStyle w:val="Prrafodelista"/>
        <w:numPr>
          <w:ilvl w:val="0"/>
          <w:numId w:val="1"/>
        </w:numPr>
      </w:pPr>
      <w:r w:rsidRPr="0091532D">
        <w:rPr>
          <w:position w:val="-6"/>
        </w:rPr>
        <w:object w:dxaOrig="200" w:dyaOrig="220">
          <v:shape id="_x0000_i1037" type="#_x0000_t75" style="width:9.75pt;height:12pt" o:ole="">
            <v:imagedata r:id="rId34" o:title=""/>
          </v:shape>
          <o:OLEObject Type="Embed" ProgID="Equation.DSMT4" ShapeID="_x0000_i1037" DrawAspect="Content" ObjectID="_1392213421" r:id="rId35"/>
        </w:object>
      </w:r>
      <w:r w:rsidRPr="008D2941">
        <w:t xml:space="preserve"> es la frecuencia (número de ondas por unidad de tiempo)</w:t>
      </w:r>
    </w:p>
    <w:p w:rsidR="00EB426B" w:rsidRPr="008D2941" w:rsidRDefault="00320096" w:rsidP="00B82B2C">
      <w:pPr>
        <w:pStyle w:val="Prrafodelista"/>
        <w:numPr>
          <w:ilvl w:val="0"/>
          <w:numId w:val="1"/>
        </w:numPr>
      </w:pPr>
      <w:r w:rsidRPr="0091532D">
        <w:rPr>
          <w:position w:val="-6"/>
        </w:rPr>
        <w:object w:dxaOrig="260" w:dyaOrig="279">
          <v:shape id="_x0000_i1038" type="#_x0000_t75" style="width:13.5pt;height:14.25pt" o:ole="">
            <v:imagedata r:id="rId36" o:title=""/>
          </v:shape>
          <o:OLEObject Type="Embed" ProgID="Equation.DSMT4" ShapeID="_x0000_i1038" DrawAspect="Content" ObjectID="_1392213422" r:id="rId37"/>
        </w:object>
      </w:r>
      <w:r w:rsidR="00EB426B" w:rsidRPr="008D2941">
        <w:t xml:space="preserve"> es la amplitud </w:t>
      </w:r>
    </w:p>
    <w:p w:rsidR="00B82B2C" w:rsidRPr="008D2941" w:rsidRDefault="00B82B2C" w:rsidP="00B82B2C">
      <w:pPr>
        <w:pStyle w:val="Prrafodelista"/>
        <w:numPr>
          <w:ilvl w:val="0"/>
          <w:numId w:val="1"/>
        </w:numPr>
      </w:pPr>
      <w:r w:rsidRPr="0091532D">
        <w:rPr>
          <w:position w:val="-6"/>
        </w:rPr>
        <w:object w:dxaOrig="1020" w:dyaOrig="279">
          <v:shape id="_x0000_i1039" type="#_x0000_t75" style="width:50.25pt;height:13.5pt" o:ole="">
            <v:imagedata r:id="rId38" o:title=""/>
          </v:shape>
          <o:OLEObject Type="Embed" ProgID="Equation.DSMT4" ShapeID="_x0000_i1039" DrawAspect="Content" ObjectID="_1392213423" r:id="rId39"/>
        </w:object>
      </w:r>
      <w:r w:rsidRPr="008D2941">
        <w:t xml:space="preserve"> es el número de onda</w:t>
      </w:r>
    </w:p>
    <w:p w:rsidR="00EB426B" w:rsidRPr="008D2941" w:rsidRDefault="00EB426B" w:rsidP="00B82B2C">
      <w:pPr>
        <w:pStyle w:val="Prrafodelista"/>
        <w:numPr>
          <w:ilvl w:val="0"/>
          <w:numId w:val="1"/>
        </w:numPr>
      </w:pPr>
      <w:r w:rsidRPr="0091532D">
        <w:rPr>
          <w:position w:val="-6"/>
        </w:rPr>
        <w:object w:dxaOrig="220" w:dyaOrig="279">
          <v:shape id="_x0000_i1040" type="#_x0000_t75" style="width:12pt;height:13.5pt" o:ole="">
            <v:imagedata r:id="rId40" o:title=""/>
          </v:shape>
          <o:OLEObject Type="Embed" ProgID="Equation.DSMT4" ShapeID="_x0000_i1040" DrawAspect="Content" ObjectID="_1392213424" r:id="rId41"/>
        </w:object>
      </w:r>
      <w:r w:rsidRPr="008D2941">
        <w:t xml:space="preserve"> </w:t>
      </w:r>
      <w:r w:rsidR="00FF73DC" w:rsidRPr="008D2941">
        <w:t>es</w:t>
      </w:r>
      <w:r w:rsidR="00FF73DC">
        <w:t xml:space="preserve"> un término de </w:t>
      </w:r>
      <w:r w:rsidRPr="008D2941">
        <w:t>fase</w:t>
      </w:r>
      <w:r w:rsidR="00FF73DC">
        <w:t xml:space="preserve"> que depende de la fuente del campo, que supondremos </w:t>
      </w:r>
      <w:r w:rsidRPr="008D2941">
        <w:t>constante</w:t>
      </w:r>
    </w:p>
    <w:p w:rsidR="00B82B2C" w:rsidRPr="008D2941" w:rsidRDefault="00B82B2C">
      <w:r w:rsidRPr="008D2941">
        <w:t xml:space="preserve">La fase de la onda es el </w:t>
      </w:r>
      <w:r w:rsidR="00FF73DC">
        <w:t xml:space="preserve">argumento </w:t>
      </w:r>
      <w:r w:rsidRPr="008D2941">
        <w:t>del coseno</w:t>
      </w:r>
      <w:proofErr w:type="gramStart"/>
      <w:r w:rsidRPr="008D2941">
        <w:t>,</w:t>
      </w:r>
      <w:r w:rsidR="00262774" w:rsidRPr="008D2941">
        <w:t xml:space="preserve"> </w:t>
      </w:r>
      <w:r w:rsidRPr="008D2941">
        <w:rPr>
          <w:position w:val="-28"/>
        </w:rPr>
        <w:object w:dxaOrig="1939" w:dyaOrig="680">
          <v:shape id="_x0000_i1041" type="#_x0000_t75" style="width:96pt;height:33.75pt" o:ole="">
            <v:imagedata r:id="rId42" o:title=""/>
          </v:shape>
          <o:OLEObject Type="Embed" ProgID="Equation.DSMT4" ShapeID="_x0000_i1041" DrawAspect="Content" ObjectID="_1392213425" r:id="rId43"/>
        </w:object>
      </w:r>
      <w:r w:rsidRPr="008D2941">
        <w:t>,</w:t>
      </w:r>
      <w:proofErr w:type="gramEnd"/>
      <w:r w:rsidRPr="008D2941">
        <w:t xml:space="preserve"> escrito de otra forma tenemos que  </w:t>
      </w:r>
    </w:p>
    <w:p w:rsidR="00EB426B" w:rsidRPr="0091532D" w:rsidRDefault="00B82B2C" w:rsidP="00B82B2C">
      <w:pPr>
        <w:pStyle w:val="MTDisplayEquation"/>
        <w:rPr>
          <w:lang w:val="es-VE"/>
        </w:rPr>
      </w:pPr>
      <w:r w:rsidRPr="0091532D">
        <w:rPr>
          <w:lang w:val="es-VE"/>
        </w:rPr>
        <w:tab/>
      </w:r>
      <w:r w:rsidRPr="0091532D">
        <w:rPr>
          <w:position w:val="-10"/>
          <w:lang w:val="es-VE"/>
        </w:rPr>
        <w:object w:dxaOrig="1700" w:dyaOrig="320">
          <v:shape id="_x0000_i1042" type="#_x0000_t75" style="width:85.5pt;height:16.5pt" o:ole="">
            <v:imagedata r:id="rId44" o:title=""/>
          </v:shape>
          <o:OLEObject Type="Embed" ProgID="Equation.DSMT4" ShapeID="_x0000_i1042" DrawAspect="Content" ObjectID="_1392213426" r:id="rId4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4</w:instrText>
      </w:r>
      <w:r w:rsidR="00CF2C7B">
        <w:rPr>
          <w:lang w:val="es-VE"/>
        </w:rPr>
        <w:fldChar w:fldCharType="end"/>
      </w:r>
      <w:r w:rsidR="00CF2C7B">
        <w:rPr>
          <w:lang w:val="es-VE"/>
        </w:rPr>
        <w:instrText>)</w:instrText>
      </w:r>
      <w:r w:rsidR="00CF2C7B">
        <w:rPr>
          <w:lang w:val="es-VE"/>
        </w:rPr>
        <w:fldChar w:fldCharType="end"/>
      </w:r>
    </w:p>
    <w:p w:rsidR="00B82B2C" w:rsidRPr="008D2941" w:rsidRDefault="00B82B2C">
      <w:r w:rsidRPr="008D2941">
        <w:t xml:space="preserve">En dos puntos distintos, </w:t>
      </w:r>
      <w:r w:rsidRPr="008D2941">
        <w:rPr>
          <w:position w:val="-12"/>
        </w:rPr>
        <w:object w:dxaOrig="240" w:dyaOrig="360">
          <v:shape id="_x0000_i1043" type="#_x0000_t75" style="width:12pt;height:18.75pt" o:ole="">
            <v:imagedata r:id="rId46" o:title=""/>
          </v:shape>
          <o:OLEObject Type="Embed" ProgID="Equation.DSMT4" ShapeID="_x0000_i1043" DrawAspect="Content" ObjectID="_1392213427" r:id="rId47"/>
        </w:object>
      </w:r>
      <w:r w:rsidRPr="008D2941">
        <w:t xml:space="preserve"> y </w:t>
      </w:r>
      <w:r w:rsidRPr="008D2941">
        <w:rPr>
          <w:position w:val="-12"/>
        </w:rPr>
        <w:object w:dxaOrig="260" w:dyaOrig="360">
          <v:shape id="_x0000_i1044" type="#_x0000_t75" style="width:13.5pt;height:18.75pt" o:ole="">
            <v:imagedata r:id="rId48" o:title=""/>
          </v:shape>
          <o:OLEObject Type="Embed" ProgID="Equation.DSMT4" ShapeID="_x0000_i1044" DrawAspect="Content" ObjectID="_1392213428" r:id="rId49"/>
        </w:object>
      </w:r>
      <w:r w:rsidRPr="008D2941">
        <w:t xml:space="preserve">, a lo largo de la dirección de propagación de la onda, las fases serán </w:t>
      </w:r>
      <w:r w:rsidRPr="008D2941">
        <w:rPr>
          <w:position w:val="-12"/>
        </w:rPr>
        <w:object w:dxaOrig="1800" w:dyaOrig="360">
          <v:shape id="_x0000_i1045" type="#_x0000_t75" style="width:90.75pt;height:18.75pt" o:ole="">
            <v:imagedata r:id="rId50" o:title=""/>
          </v:shape>
          <o:OLEObject Type="Embed" ProgID="Equation.DSMT4" ShapeID="_x0000_i1045" DrawAspect="Content" ObjectID="_1392213429" r:id="rId51"/>
        </w:object>
      </w:r>
      <w:r w:rsidRPr="008D2941">
        <w:t xml:space="preserve"> y </w:t>
      </w:r>
      <w:r w:rsidRPr="008D2941">
        <w:rPr>
          <w:position w:val="-12"/>
        </w:rPr>
        <w:object w:dxaOrig="1860" w:dyaOrig="360">
          <v:shape id="_x0000_i1046" type="#_x0000_t75" style="width:93pt;height:18.75pt" o:ole="">
            <v:imagedata r:id="rId52" o:title=""/>
          </v:shape>
          <o:OLEObject Type="Embed" ProgID="Equation.DSMT4" ShapeID="_x0000_i1046" DrawAspect="Content" ObjectID="_1392213430" r:id="rId53"/>
        </w:object>
      </w:r>
      <w:r w:rsidRPr="008D2941">
        <w:t xml:space="preserve">. </w:t>
      </w:r>
    </w:p>
    <w:p w:rsidR="00B82B2C" w:rsidRPr="0091532D" w:rsidRDefault="00B82B2C" w:rsidP="00B82B2C">
      <w:pPr>
        <w:pStyle w:val="MTDisplayEquation"/>
        <w:rPr>
          <w:lang w:val="es-VE"/>
        </w:rPr>
      </w:pPr>
      <w:r w:rsidRPr="0091532D">
        <w:rPr>
          <w:lang w:val="es-VE"/>
        </w:rPr>
        <w:tab/>
      </w:r>
      <w:r w:rsidRPr="0091532D">
        <w:rPr>
          <w:position w:val="-14"/>
          <w:lang w:val="es-VE"/>
        </w:rPr>
        <w:object w:dxaOrig="2980" w:dyaOrig="400">
          <v:shape id="_x0000_i1047" type="#_x0000_t75" style="width:148.5pt;height:20.25pt" o:ole="">
            <v:imagedata r:id="rId54" o:title=""/>
          </v:shape>
          <o:OLEObject Type="Embed" ProgID="Equation.DSMT4" ShapeID="_x0000_i1047" DrawAspect="Content" ObjectID="_1392213431" r:id="rId5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5</w:instrText>
      </w:r>
      <w:r w:rsidR="00CF2C7B">
        <w:rPr>
          <w:lang w:val="es-VE"/>
        </w:rPr>
        <w:fldChar w:fldCharType="end"/>
      </w:r>
      <w:r w:rsidR="00CF2C7B">
        <w:rPr>
          <w:lang w:val="es-VE"/>
        </w:rPr>
        <w:instrText>)</w:instrText>
      </w:r>
      <w:r w:rsidR="00CF2C7B">
        <w:rPr>
          <w:lang w:val="es-VE"/>
        </w:rPr>
        <w:fldChar w:fldCharType="end"/>
      </w:r>
    </w:p>
    <w:p w:rsidR="00B82B2C" w:rsidRPr="008D2941" w:rsidRDefault="005457FB">
      <w:r w:rsidRPr="008D2941">
        <w:t>La diferencia de fase entre estos puntos será igual a la diferencia de caminos ópticos multiplicada por el número de onda.</w:t>
      </w:r>
      <w:r w:rsidR="007F7092" w:rsidRPr="008D2941">
        <w:fldChar w:fldCharType="begin"/>
      </w:r>
      <w:r w:rsidR="008A1939" w:rsidRPr="008D2941">
        <w:instrText xml:space="preserve"> ADDIN EN.CITE &lt;EndNote&gt;&lt;Cite&gt;&lt;Author&gt;Gåsvik&lt;/Author&gt;&lt;Year&gt;2002&lt;/Year&gt;&lt;RecNum&gt;17&lt;/RecNum&gt;&lt;DisplayText&gt;[2]&lt;/DisplayText&gt;&lt;record&gt;&lt;rec-number&gt;17&lt;/rec-number&gt;&lt;foreign-keys&gt;&lt;key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7F7092" w:rsidRPr="008D2941">
        <w:fldChar w:fldCharType="separate"/>
      </w:r>
      <w:r w:rsidR="008A1939" w:rsidRPr="0091532D">
        <w:t>[</w:t>
      </w:r>
      <w:hyperlink w:anchor="_ENREF_2" w:tooltip="Gåsvik, 2002 #17" w:history="1">
        <w:r w:rsidR="00F46E81" w:rsidRPr="0091532D">
          <w:t>2</w:t>
        </w:r>
      </w:hyperlink>
      <w:r w:rsidR="008A1939" w:rsidRPr="0091532D">
        <w:t>]</w:t>
      </w:r>
      <w:r w:rsidR="007F7092" w:rsidRPr="008D2941">
        <w:fldChar w:fldCharType="end"/>
      </w:r>
    </w:p>
    <w:p w:rsidR="006E0ECA" w:rsidRPr="008D2941" w:rsidRDefault="006E0ECA" w:rsidP="006E0ECA">
      <w:r w:rsidRPr="008D2941">
        <w:t xml:space="preserve">Si tenemos dos ondas planas que inciden en un mismo detector y </w:t>
      </w:r>
      <w:r w:rsidR="008E3419" w:rsidRPr="008D2941">
        <w:t xml:space="preserve">se escriben </w:t>
      </w:r>
      <w:r w:rsidRPr="008D2941">
        <w:t xml:space="preserve">los campos eléctricos en notación compleja tal que </w:t>
      </w:r>
    </w:p>
    <w:p w:rsidR="006E0ECA" w:rsidRPr="0091532D" w:rsidRDefault="006E0ECA" w:rsidP="006E0ECA">
      <w:pPr>
        <w:pStyle w:val="MTDisplayEquation"/>
        <w:rPr>
          <w:lang w:val="es-VE"/>
        </w:rPr>
      </w:pPr>
      <w:r w:rsidRPr="0091532D">
        <w:rPr>
          <w:lang w:val="es-VE"/>
        </w:rPr>
        <w:tab/>
      </w:r>
      <w:r w:rsidRPr="0091532D">
        <w:rPr>
          <w:position w:val="-32"/>
          <w:lang w:val="es-VE"/>
        </w:rPr>
        <w:object w:dxaOrig="1100" w:dyaOrig="760">
          <v:shape id="_x0000_i1048" type="#_x0000_t75" style="width:54.75pt;height:38.25pt" o:ole="">
            <v:imagedata r:id="rId56" o:title=""/>
          </v:shape>
          <o:OLEObject Type="Embed" ProgID="Equation.DSMT4" ShapeID="_x0000_i1048" DrawAspect="Content" ObjectID="_1392213432" r:id="rId57"/>
        </w:object>
      </w:r>
    </w:p>
    <w:p w:rsidR="006E0ECA" w:rsidRPr="008D2941" w:rsidRDefault="006E0ECA" w:rsidP="006E0ECA">
      <w:r w:rsidRPr="008D2941">
        <w:t>La intensidad obtenida será igual al cuadrado de la suma de los campos eléctricos.</w:t>
      </w:r>
    </w:p>
    <w:p w:rsidR="006E0ECA" w:rsidRPr="0091532D" w:rsidRDefault="006E0ECA" w:rsidP="006E0ECA">
      <w:pPr>
        <w:pStyle w:val="MTDisplayEquation"/>
        <w:rPr>
          <w:lang w:val="es-VE"/>
        </w:rPr>
      </w:pPr>
      <w:r w:rsidRPr="0091532D">
        <w:rPr>
          <w:lang w:val="es-VE"/>
        </w:rPr>
        <w:tab/>
      </w:r>
      <w:r w:rsidRPr="0091532D">
        <w:rPr>
          <w:position w:val="-14"/>
          <w:lang w:val="es-VE"/>
        </w:rPr>
        <w:object w:dxaOrig="4500" w:dyaOrig="440">
          <v:shape id="_x0000_i1049" type="#_x0000_t75" style="width:225pt;height:21.75pt" o:ole="">
            <v:imagedata r:id="rId58" o:title=""/>
          </v:shape>
          <o:OLEObject Type="Embed" ProgID="Equation.DSMT4" ShapeID="_x0000_i1049" DrawAspect="Content" ObjectID="_1392213433" r:id="rId59"/>
        </w:object>
      </w:r>
    </w:p>
    <w:p w:rsidR="006E0ECA" w:rsidRPr="0091532D" w:rsidRDefault="006E0ECA" w:rsidP="006E0ECA">
      <w:pPr>
        <w:pStyle w:val="MTDisplayEquation"/>
        <w:rPr>
          <w:lang w:val="es-VE"/>
        </w:rPr>
      </w:pPr>
      <w:r w:rsidRPr="0091532D">
        <w:rPr>
          <w:lang w:val="es-VE"/>
        </w:rPr>
        <w:tab/>
      </w:r>
      <w:r w:rsidRPr="0091532D">
        <w:rPr>
          <w:position w:val="-14"/>
          <w:lang w:val="es-VE"/>
        </w:rPr>
        <w:object w:dxaOrig="2840" w:dyaOrig="420">
          <v:shape id="_x0000_i1050" type="#_x0000_t75" style="width:143.25pt;height:21.75pt" o:ole="">
            <v:imagedata r:id="rId60" o:title=""/>
          </v:shape>
          <o:OLEObject Type="Embed" ProgID="Equation.DSMT4" ShapeID="_x0000_i1050" DrawAspect="Content" ObjectID="_1392213434" r:id="rId6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6" w:name="ZEqnNum884393"/>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6</w:instrText>
      </w:r>
      <w:r w:rsidR="00CF2C7B">
        <w:rPr>
          <w:lang w:val="es-VE"/>
        </w:rPr>
        <w:fldChar w:fldCharType="end"/>
      </w:r>
      <w:r w:rsidR="00CF2C7B">
        <w:rPr>
          <w:lang w:val="es-VE"/>
        </w:rPr>
        <w:instrText>)</w:instrText>
      </w:r>
      <w:bookmarkEnd w:id="16"/>
      <w:r w:rsidR="00CF2C7B">
        <w:rPr>
          <w:lang w:val="es-VE"/>
        </w:rPr>
        <w:fldChar w:fldCharType="end"/>
      </w:r>
    </w:p>
    <w:p w:rsidR="006E0ECA" w:rsidRPr="008D2941" w:rsidRDefault="007F5501" w:rsidP="00727B63">
      <w:r w:rsidRPr="008D2941">
        <w:lastRenderedPageBreak/>
        <w:t>Dónde</w:t>
      </w:r>
      <w:r w:rsidR="006E0ECA" w:rsidRPr="008D2941">
        <w:t xml:space="preserve"> </w:t>
      </w:r>
      <w:r w:rsidR="006E0ECA" w:rsidRPr="008D2941">
        <w:rPr>
          <w:position w:val="-12"/>
        </w:rPr>
        <w:object w:dxaOrig="1180" w:dyaOrig="360">
          <v:shape id="_x0000_i1051" type="#_x0000_t75" style="width:58.5pt;height:18.75pt" o:ole="">
            <v:imagedata r:id="rId62" o:title=""/>
          </v:shape>
          <o:OLEObject Type="Embed" ProgID="Equation.DSMT4" ShapeID="_x0000_i1051" DrawAspect="Content" ObjectID="_1392213435" r:id="rId63"/>
        </w:object>
      </w:r>
      <w:r w:rsidR="00727B63" w:rsidRPr="008D2941">
        <w:t xml:space="preserve">. De la ecuación </w:t>
      </w:r>
      <w:r w:rsidR="007F7092" w:rsidRPr="008D2941">
        <w:fldChar w:fldCharType="begin"/>
      </w:r>
      <w:r w:rsidR="00727B63" w:rsidRPr="008D2941">
        <w:instrText xml:space="preserve"> GOTOBUTTON ZEqnNum884393  \* MERGEFORMAT </w:instrText>
      </w:r>
      <w:r w:rsidR="007F7092" w:rsidRPr="008D2941">
        <w:fldChar w:fldCharType="begin"/>
      </w:r>
      <w:r w:rsidR="00727B63" w:rsidRPr="008D2941">
        <w:instrText xml:space="preserve"> REF ZEqnNum884393 \* Charformat \! \* MERGEFORMAT </w:instrText>
      </w:r>
      <w:r w:rsidR="007F7092" w:rsidRPr="008D2941">
        <w:fldChar w:fldCharType="separate"/>
      </w:r>
      <w:r w:rsidR="000D575E">
        <w:instrText>(1.6)</w:instrText>
      </w:r>
      <w:r w:rsidR="007F7092" w:rsidRPr="008D2941">
        <w:fldChar w:fldCharType="end"/>
      </w:r>
      <w:r w:rsidR="007F7092" w:rsidRPr="008D2941">
        <w:fldChar w:fldCharType="end"/>
      </w:r>
      <w:r w:rsidR="00727B63" w:rsidRPr="008D2941">
        <w:t xml:space="preserve"> se puede observar que la intensidad en el receptor no</w:t>
      </w:r>
      <w:r w:rsidR="00FF73DC">
        <w:t xml:space="preserve"> es</w:t>
      </w:r>
      <w:r w:rsidR="00727B63" w:rsidRPr="008D2941">
        <w:t xml:space="preserve"> simplemente la suma de las intensidades de cada onda incidente, </w:t>
      </w:r>
      <w:r w:rsidR="00FF73DC">
        <w:t xml:space="preserve">sino que posee </w:t>
      </w:r>
      <w:r w:rsidR="00727B63" w:rsidRPr="008D2941">
        <w:t>un término de interferencia que viene modulado por la diferencia de caminos ópticos.</w:t>
      </w:r>
      <w:r w:rsidR="006E0ECA" w:rsidRPr="008D2941">
        <w:t xml:space="preserve"> </w:t>
      </w:r>
      <w:r w:rsidR="007F7092" w:rsidRPr="008D2941">
        <w:fldChar w:fldCharType="begin"/>
      </w:r>
      <w:r w:rsidR="008A1939" w:rsidRPr="008D2941">
        <w:instrText xml:space="preserve"> ADDIN EN.CITE &lt;EndNote&gt;&lt;Cite&gt;&lt;Author&gt;Gåsvik&lt;/Author&gt;&lt;Year&gt;2002&lt;/Year&gt;&lt;RecNum&gt;17&lt;/RecNum&gt;&lt;DisplayText&gt;[2]&lt;/DisplayText&gt;&lt;record&gt;&lt;rec-number&gt;17&lt;/rec-number&gt;&lt;foreign-keys&gt;&lt;key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7F7092" w:rsidRPr="008D2941">
        <w:fldChar w:fldCharType="separate"/>
      </w:r>
      <w:r w:rsidR="008A1939" w:rsidRPr="0091532D">
        <w:t>[</w:t>
      </w:r>
      <w:hyperlink w:anchor="_ENREF_2" w:tooltip="Gåsvik, 2002 #17" w:history="1">
        <w:r w:rsidR="00F46E81" w:rsidRPr="0091532D">
          <w:t>2</w:t>
        </w:r>
      </w:hyperlink>
      <w:r w:rsidR="008A1939" w:rsidRPr="0091532D">
        <w:t>]</w:t>
      </w:r>
      <w:r w:rsidR="007F7092" w:rsidRPr="008D2941">
        <w:fldChar w:fldCharType="end"/>
      </w:r>
    </w:p>
    <w:p w:rsidR="0080060D" w:rsidRPr="008D2941" w:rsidRDefault="003E58D0" w:rsidP="00EB6BBC">
      <w:pPr>
        <w:pStyle w:val="Ttulo2"/>
      </w:pPr>
      <w:bookmarkStart w:id="17" w:name="_Toc318382076"/>
      <w:r w:rsidRPr="008D2941">
        <w:t>Interferómetro</w:t>
      </w:r>
      <w:bookmarkEnd w:id="17"/>
    </w:p>
    <w:p w:rsidR="003E58D0" w:rsidRPr="008D2941" w:rsidRDefault="003E58D0">
      <w:r w:rsidRPr="008D2941">
        <w:t xml:space="preserve">Un interferómetro es un dispositivo que hace </w:t>
      </w:r>
      <w:r w:rsidR="00FF73DC">
        <w:t>co</w:t>
      </w:r>
      <w:r w:rsidRPr="008D2941">
        <w:t xml:space="preserve">incidir en </w:t>
      </w:r>
      <w:r w:rsidR="00FF73DC">
        <w:t>un volumen de espacio</w:t>
      </w:r>
      <w:r w:rsidRPr="008D2941">
        <w:t>, dos haces de luz que recorren caminos ópticos diferentes. Dependiendo de la diferencia de caminos ópticos entre los haces</w:t>
      </w:r>
      <w:r w:rsidR="00FF73DC">
        <w:t xml:space="preserve">, diferencia que puede tener una funcionalidad espacial y temporal, </w:t>
      </w:r>
      <w:r w:rsidRPr="008D2941">
        <w:t xml:space="preserve">existirá interferencia constructiva o destructiva. El patrón de interferencia generado </w:t>
      </w:r>
      <w:r w:rsidR="00FF73DC">
        <w:t xml:space="preserve">y visualizado en un plano de observación </w:t>
      </w:r>
      <w:r w:rsidRPr="008D2941">
        <w:t>es llamado interferograma.</w:t>
      </w:r>
    </w:p>
    <w:p w:rsidR="0080060D" w:rsidRPr="008D2941" w:rsidRDefault="003E58D0" w:rsidP="00EB6BBC">
      <w:pPr>
        <w:pStyle w:val="Ttulo3"/>
      </w:pPr>
      <w:bookmarkStart w:id="18" w:name="_Toc318382077"/>
      <w:r w:rsidRPr="008D2941">
        <w:t>Interferómetro de Michelson</w:t>
      </w:r>
      <w:bookmarkEnd w:id="18"/>
    </w:p>
    <w:p w:rsidR="004871A6" w:rsidRPr="008D2941" w:rsidRDefault="003E58D0">
      <w:r w:rsidRPr="008D2941">
        <w:t xml:space="preserve">Uno de los más comunes y simples </w:t>
      </w:r>
      <w:r w:rsidR="00FF73DC">
        <w:t xml:space="preserve">dispositivos para producir interferencia controlada, </w:t>
      </w:r>
      <w:r w:rsidRPr="008D2941">
        <w:t>es el interferómetro de Michelson</w:t>
      </w:r>
      <w:r w:rsidR="00FF73DC">
        <w:t>;</w:t>
      </w:r>
      <w:r w:rsidRPr="008D2941">
        <w:t xml:space="preserve"> consta de un divisor de haz</w:t>
      </w:r>
      <w:r w:rsidR="00172B25" w:rsidRPr="008D2941">
        <w:t>,</w:t>
      </w:r>
      <w:r w:rsidR="00A76539" w:rsidRPr="008D2941">
        <w:t xml:space="preserve"> dos espejos</w:t>
      </w:r>
      <w:r w:rsidR="00172B25" w:rsidRPr="008D2941">
        <w:t xml:space="preserve"> y una fuente de luz (</w:t>
      </w:r>
      <w:r w:rsidR="00CF2C7B">
        <w:fldChar w:fldCharType="begin"/>
      </w:r>
      <w:r w:rsidR="00CF2C7B">
        <w:instrText xml:space="preserve"> REF _Ref316482673 \h </w:instrText>
      </w:r>
      <w:r w:rsidR="00CF2C7B">
        <w:fldChar w:fldCharType="separate"/>
      </w:r>
      <w:r w:rsidR="000D575E">
        <w:t xml:space="preserve">Figura </w:t>
      </w:r>
      <w:r w:rsidR="000D575E">
        <w:rPr>
          <w:noProof/>
        </w:rPr>
        <w:t>1</w:t>
      </w:r>
      <w:r w:rsidR="000D575E">
        <w:t>.</w:t>
      </w:r>
      <w:r w:rsidR="000D575E">
        <w:rPr>
          <w:noProof/>
        </w:rPr>
        <w:t>1</w:t>
      </w:r>
      <w:r w:rsidR="00CF2C7B">
        <w:fldChar w:fldCharType="end"/>
      </w:r>
      <w:r w:rsidR="00172B25" w:rsidRPr="008D2941">
        <w:t xml:space="preserve">). El divisor de haz </w:t>
      </w:r>
      <w:r w:rsidRPr="008D2941">
        <w:t xml:space="preserve">divide el haz que proviene de la fuente en </w:t>
      </w:r>
      <w:r w:rsidR="00172B25" w:rsidRPr="008D2941">
        <w:t>dos</w:t>
      </w:r>
      <w:r w:rsidR="00FF73DC">
        <w:t>. Uno de los haces se toma como referencia, el otro se le llama haz de muestra porque interactúa directamente con el sistema a estudiar.</w:t>
      </w:r>
    </w:p>
    <w:p w:rsidR="003E58D0" w:rsidRPr="008D2941" w:rsidRDefault="004871A6">
      <w:r w:rsidRPr="008D2941">
        <w:t>El haz de referencia rebota en un espejo y vuelve a chocar con el divisor del haz que divide el haz nuevamente, uno que atraviesa el divisor y otro que se desvía hacia un campo donde se formará el interferograma.</w:t>
      </w:r>
    </w:p>
    <w:p w:rsidR="00172B25" w:rsidRPr="008D2941" w:rsidRDefault="004871A6">
      <w:r w:rsidRPr="008D2941">
        <w:t>Si las distancias entre el divisor de haz y los espejos son diferentes, cada haz habrá viajado longitudes distintas</w:t>
      </w:r>
      <w:r w:rsidR="00172B25" w:rsidRPr="008D2941">
        <w:t>.</w:t>
      </w:r>
    </w:p>
    <w:p w:rsidR="00172B25" w:rsidRPr="008D2941" w:rsidRDefault="00172B25" w:rsidP="00172B25">
      <w:r w:rsidRPr="008D2941">
        <w:t>El interferómetro de Michelson se puede utilizar como un interferómetro de transmisión, ya que si entre uno de los haces, por ejemplo el de muestra se atraviesa un objeto, el haz atravesará el objeto y si éste tiene un índice de refracción distinto al aire, el camino óptico de éste haz habrá cambiado y esto se reflejará en el interferograma.</w:t>
      </w:r>
    </w:p>
    <w:p w:rsidR="004E1A5E" w:rsidRPr="008D2941" w:rsidRDefault="004E1A5E"/>
    <w:tbl>
      <w:tblPr>
        <w:tblW w:w="0" w:type="auto"/>
        <w:jc w:val="center"/>
        <w:tblLook w:val="04A0" w:firstRow="1" w:lastRow="0" w:firstColumn="1" w:lastColumn="0" w:noHBand="0" w:noVBand="1"/>
      </w:tblPr>
      <w:tblGrid>
        <w:gridCol w:w="9261"/>
      </w:tblGrid>
      <w:tr w:rsidR="00E17FEA" w:rsidRPr="00AF0007" w:rsidTr="00AF0007">
        <w:trPr>
          <w:trHeight w:val="3256"/>
          <w:jc w:val="center"/>
        </w:trPr>
        <w:tc>
          <w:tcPr>
            <w:tcW w:w="9261" w:type="dxa"/>
            <w:shd w:val="clear" w:color="auto" w:fill="auto"/>
            <w:vAlign w:val="center"/>
          </w:tcPr>
          <w:p w:rsidR="00CF2C7B" w:rsidRDefault="009A2277" w:rsidP="00CF2C7B">
            <w:pPr>
              <w:pStyle w:val="Imagenes"/>
            </w:pPr>
            <w:r>
              <w:rPr>
                <w:lang w:eastAsia="es-VE"/>
              </w:rPr>
              <w:lastRenderedPageBreak/>
              <w:pict>
                <v:shape id="0 Imagen" o:spid="_x0000_i1052" type="#_x0000_t75" style="width:225pt;height:210pt;visibility:visible">
                  <v:imagedata r:id="rId64" o:title=""/>
                </v:shape>
              </w:pict>
            </w:r>
          </w:p>
          <w:p w:rsidR="00E17FEA" w:rsidRPr="00AF0007" w:rsidRDefault="00CF2C7B" w:rsidP="00CF2C7B">
            <w:pPr>
              <w:pStyle w:val="Epgrafe"/>
            </w:pPr>
            <w:bookmarkStart w:id="19" w:name="_Ref316482673"/>
            <w:bookmarkStart w:id="20" w:name="_Toc316563909"/>
            <w:r>
              <w:t xml:space="preserve">Figura </w:t>
            </w:r>
            <w:fldSimple w:instr=" STYLEREF 1 \s ">
              <w:r w:rsidR="000D575E">
                <w:rPr>
                  <w:noProof/>
                </w:rPr>
                <w:t>1</w:t>
              </w:r>
            </w:fldSimple>
            <w:r w:rsidR="000C530C">
              <w:t>.</w:t>
            </w:r>
            <w:fldSimple w:instr=" SEQ Figura \* ARABIC \s 1 ">
              <w:r w:rsidR="000D575E">
                <w:rPr>
                  <w:noProof/>
                </w:rPr>
                <w:t>1</w:t>
              </w:r>
            </w:fldSimple>
            <w:bookmarkEnd w:id="19"/>
            <w:r>
              <w:t xml:space="preserve">: </w:t>
            </w:r>
            <w:r w:rsidRPr="00E740C5">
              <w:t>Interferómetro de Michelson</w:t>
            </w:r>
            <w:bookmarkEnd w:id="20"/>
          </w:p>
        </w:tc>
      </w:tr>
    </w:tbl>
    <w:p w:rsidR="0080060D" w:rsidRPr="008D2941" w:rsidRDefault="003E58D0" w:rsidP="00EB6BBC">
      <w:pPr>
        <w:pStyle w:val="Ttulo3"/>
      </w:pPr>
      <w:bookmarkStart w:id="21" w:name="_Toc318382078"/>
      <w:r w:rsidRPr="008D2941">
        <w:t>Interferómetro de Mirau</w:t>
      </w:r>
      <w:bookmarkEnd w:id="21"/>
    </w:p>
    <w:p w:rsidR="00FF73DC" w:rsidRPr="008D2941" w:rsidRDefault="004E1A5E" w:rsidP="00727B63">
      <w:r w:rsidRPr="008D2941">
        <w:t xml:space="preserve">El interferómetro de Mirau es un </w:t>
      </w:r>
      <w:r w:rsidR="00FF73DC">
        <w:t xml:space="preserve">tipo de dispositivo interferencial, en donde el haz de referencia y el de muestra son </w:t>
      </w:r>
      <w:proofErr w:type="spellStart"/>
      <w:r w:rsidR="00FF73DC">
        <w:t>colineales</w:t>
      </w:r>
      <w:proofErr w:type="spellEnd"/>
      <w:r w:rsidR="00FF73DC">
        <w:t xml:space="preserve">, de tal manera que es susceptible de ser </w:t>
      </w:r>
      <w:r w:rsidRPr="008D2941">
        <w:t>ubicado dentro de un objetivo de microscopio</w:t>
      </w:r>
      <w:r w:rsidR="00FF73DC">
        <w:t xml:space="preserve">. </w:t>
      </w:r>
    </w:p>
    <w:p w:rsidR="00A76539" w:rsidRPr="0091532D" w:rsidRDefault="00CF2C7B" w:rsidP="00727B63">
      <w:pPr>
        <w:rPr>
          <w:lang w:eastAsia="es-VE"/>
        </w:rPr>
      </w:pPr>
      <w:r>
        <w:t xml:space="preserve">En la </w:t>
      </w:r>
      <w:r>
        <w:fldChar w:fldCharType="begin"/>
      </w:r>
      <w:r>
        <w:instrText xml:space="preserve"> REF _Ref316482755 \h </w:instrText>
      </w:r>
      <w:r>
        <w:fldChar w:fldCharType="separate"/>
      </w:r>
      <w:r w:rsidR="000D575E">
        <w:t xml:space="preserve">Figura </w:t>
      </w:r>
      <w:r w:rsidR="000D575E">
        <w:rPr>
          <w:noProof/>
        </w:rPr>
        <w:t>1</w:t>
      </w:r>
      <w:r w:rsidR="000D575E">
        <w:t>.</w:t>
      </w:r>
      <w:r w:rsidR="000D575E">
        <w:rPr>
          <w:noProof/>
        </w:rPr>
        <w:t>2</w:t>
      </w:r>
      <w:r>
        <w:fldChar w:fldCharType="end"/>
      </w:r>
      <w:r>
        <w:t xml:space="preserve"> se muestra un esquema de un interferómetro de Mirau. </w:t>
      </w:r>
      <w:r w:rsidR="004E1A5E" w:rsidRPr="008D2941">
        <w:t xml:space="preserve">Un haz </w:t>
      </w:r>
      <w:r w:rsidR="00A76539" w:rsidRPr="008D2941">
        <w:t>incidente</w:t>
      </w:r>
      <w:r>
        <w:t xml:space="preserve"> </w:t>
      </w:r>
      <w:r w:rsidR="00A76539" w:rsidRPr="008D2941">
        <w:t xml:space="preserve">atraviesa el </w:t>
      </w:r>
      <w:r w:rsidR="00FF73DC">
        <w:t xml:space="preserve">objetivo </w:t>
      </w:r>
      <w:r w:rsidR="004E1A5E" w:rsidRPr="008D2941">
        <w:t xml:space="preserve"> del microscopio</w:t>
      </w:r>
      <w:r>
        <w:t xml:space="preserve"> (1)</w:t>
      </w:r>
      <w:r w:rsidR="004E1A5E" w:rsidRPr="008D2941">
        <w:t xml:space="preserve">, luego pasa por un espejo semitransparente </w:t>
      </w:r>
      <w:r>
        <w:t xml:space="preserve">(2) </w:t>
      </w:r>
      <w:r w:rsidR="004E1A5E" w:rsidRPr="008D2941">
        <w:t>que funciona como un divisor de haz, un haz contin</w:t>
      </w:r>
      <w:r w:rsidR="00FF73DC">
        <w:t>ú</w:t>
      </w:r>
      <w:r w:rsidR="004E1A5E" w:rsidRPr="008D2941">
        <w:t xml:space="preserve">a su camino hacia el objeto </w:t>
      </w:r>
      <w:r w:rsidR="00A76539" w:rsidRPr="008D2941">
        <w:t xml:space="preserve">de muestra </w:t>
      </w:r>
      <w:r>
        <w:t xml:space="preserve">(7) </w:t>
      </w:r>
      <w:r w:rsidR="00A76539" w:rsidRPr="008D2941">
        <w:t>que reflecta</w:t>
      </w:r>
      <w:r>
        <w:t xml:space="preserve"> (3)</w:t>
      </w:r>
      <w:r w:rsidR="00A76539" w:rsidRPr="008D2941">
        <w:t xml:space="preserve"> y nuevamente atraviesa el espejo semitransparente hacia el lente del microscopio; el otro haz, que se puede llamar haz de referencia es el que se refleja en el espejo semitransparente</w:t>
      </w:r>
      <w:r>
        <w:t xml:space="preserve"> (5)</w:t>
      </w:r>
      <w:r w:rsidR="00A76539" w:rsidRPr="008D2941">
        <w:t xml:space="preserve"> hacia un espejo de referencia</w:t>
      </w:r>
      <w:r>
        <w:t xml:space="preserve"> (4)</w:t>
      </w:r>
      <w:r w:rsidR="00FF73DC">
        <w:t>,</w:t>
      </w:r>
      <w:r w:rsidR="00A76539" w:rsidRPr="008D2941">
        <w:t xml:space="preserve"> que lo devuelve hacia el espejo semitransparente para que vuelva a ser reflejado</w:t>
      </w:r>
      <w:r>
        <w:t xml:space="preserve"> (6)</w:t>
      </w:r>
      <w:r w:rsidR="00A76539" w:rsidRPr="008D2941">
        <w:t xml:space="preserve"> hacia el </w:t>
      </w:r>
      <w:r w:rsidR="00FF73DC">
        <w:t>objetivo</w:t>
      </w:r>
      <w:r w:rsidR="00A76539" w:rsidRPr="008D2941">
        <w:t xml:space="preserve"> del microscopio.</w:t>
      </w:r>
    </w:p>
    <w:tbl>
      <w:tblPr>
        <w:tblW w:w="0" w:type="auto"/>
        <w:jc w:val="center"/>
        <w:tblLook w:val="04A0" w:firstRow="1" w:lastRow="0" w:firstColumn="1" w:lastColumn="0" w:noHBand="0" w:noVBand="1"/>
      </w:tblPr>
      <w:tblGrid>
        <w:gridCol w:w="9261"/>
      </w:tblGrid>
      <w:tr w:rsidR="00E17FEA" w:rsidRPr="00AF0007" w:rsidTr="00AF0007">
        <w:trPr>
          <w:trHeight w:val="3787"/>
          <w:jc w:val="center"/>
        </w:trPr>
        <w:tc>
          <w:tcPr>
            <w:tcW w:w="9261" w:type="dxa"/>
            <w:shd w:val="clear" w:color="auto" w:fill="auto"/>
          </w:tcPr>
          <w:p w:rsidR="00CF2C7B" w:rsidRDefault="009A2277" w:rsidP="00CF2C7B">
            <w:pPr>
              <w:pStyle w:val="Imagenes"/>
            </w:pPr>
            <w:r>
              <w:rPr>
                <w:lang w:eastAsia="es-VE"/>
              </w:rPr>
              <w:lastRenderedPageBreak/>
              <w:pict>
                <v:shape id="_x0000_i1053" type="#_x0000_t75" style="width:215.25pt;height:241.5pt;visibility:visible">
                  <v:imagedata r:id="rId65" o:title=""/>
                </v:shape>
              </w:pict>
            </w:r>
          </w:p>
          <w:p w:rsidR="00E17FEA" w:rsidRPr="00AF0007" w:rsidRDefault="00CF2C7B" w:rsidP="00CF2C7B">
            <w:pPr>
              <w:pStyle w:val="Epgrafe"/>
            </w:pPr>
            <w:bookmarkStart w:id="22" w:name="_Ref316482755"/>
            <w:bookmarkStart w:id="23" w:name="_Toc316563910"/>
            <w:r>
              <w:t xml:space="preserve">Figura </w:t>
            </w:r>
            <w:fldSimple w:instr=" STYLEREF 1 \s ">
              <w:r w:rsidR="000D575E">
                <w:rPr>
                  <w:noProof/>
                </w:rPr>
                <w:t>1</w:t>
              </w:r>
            </w:fldSimple>
            <w:r w:rsidR="000C530C">
              <w:t>.</w:t>
            </w:r>
            <w:fldSimple w:instr=" SEQ Figura \* ARABIC \s 1 ">
              <w:r w:rsidR="000D575E">
                <w:rPr>
                  <w:noProof/>
                </w:rPr>
                <w:t>2</w:t>
              </w:r>
            </w:fldSimple>
            <w:bookmarkEnd w:id="22"/>
            <w:r>
              <w:t xml:space="preserve">: </w:t>
            </w:r>
            <w:r w:rsidRPr="00F83848">
              <w:t>Esquema de interferómetro de Mirau</w:t>
            </w:r>
            <w:bookmarkEnd w:id="23"/>
          </w:p>
        </w:tc>
      </w:tr>
    </w:tbl>
    <w:p w:rsidR="0080060D" w:rsidRPr="008D2941" w:rsidRDefault="00331690" w:rsidP="00EB6BBC">
      <w:pPr>
        <w:pStyle w:val="Ttulo2"/>
      </w:pPr>
      <w:bookmarkStart w:id="24" w:name="_Toc289948775"/>
      <w:bookmarkStart w:id="25" w:name="_Toc289968997"/>
      <w:bookmarkStart w:id="26" w:name="_Toc314559929"/>
      <w:bookmarkStart w:id="27" w:name="_Toc289948776"/>
      <w:bookmarkStart w:id="28" w:name="_Toc289968998"/>
      <w:bookmarkStart w:id="29" w:name="_Toc314559930"/>
      <w:bookmarkStart w:id="30" w:name="_Toc318382079"/>
      <w:bookmarkEnd w:id="24"/>
      <w:bookmarkEnd w:id="25"/>
      <w:bookmarkEnd w:id="26"/>
      <w:bookmarkEnd w:id="27"/>
      <w:bookmarkEnd w:id="28"/>
      <w:bookmarkEnd w:id="29"/>
      <w:r w:rsidRPr="008D2941">
        <w:t>Teoría del Color</w:t>
      </w:r>
      <w:bookmarkEnd w:id="30"/>
    </w:p>
    <w:p w:rsidR="0080060D" w:rsidRPr="008D2941" w:rsidRDefault="00926E4E" w:rsidP="00EB6BBC">
      <w:r w:rsidRPr="008D2941">
        <w:t>El sistema visual humano</w:t>
      </w:r>
      <w:r w:rsidR="008035CB" w:rsidRPr="008D2941">
        <w:t xml:space="preserve"> (HVS)</w:t>
      </w:r>
      <w:r w:rsidRPr="008D2941">
        <w:t xml:space="preserve"> es </w:t>
      </w:r>
      <w:r w:rsidR="00FF73DC">
        <w:t>sensible a u</w:t>
      </w:r>
      <w:r w:rsidRPr="008D2941">
        <w:t xml:space="preserve">na parte del espectro electromagnético, aproximadamente entre </w:t>
      </w:r>
      <w:r w:rsidR="008D2941" w:rsidRPr="0091532D">
        <w:rPr>
          <w:position w:val="-6"/>
        </w:rPr>
        <w:object w:dxaOrig="720" w:dyaOrig="279">
          <v:shape id="_x0000_i1054" type="#_x0000_t75" style="width:36pt;height:14.25pt" o:ole="">
            <v:imagedata r:id="rId66" o:title=""/>
          </v:shape>
          <o:OLEObject Type="Embed" ProgID="Equation.DSMT4" ShapeID="_x0000_i1054" DrawAspect="Content" ObjectID="_1392213436" r:id="rId67"/>
        </w:object>
      </w:r>
      <w:r w:rsidR="008D2941" w:rsidRPr="008D2941">
        <w:t xml:space="preserve"> </w:t>
      </w:r>
      <w:r w:rsidRPr="008D2941">
        <w:t xml:space="preserve">y </w:t>
      </w:r>
      <w:r w:rsidR="008D2941" w:rsidRPr="0091532D">
        <w:rPr>
          <w:position w:val="-6"/>
        </w:rPr>
        <w:object w:dxaOrig="720" w:dyaOrig="279">
          <v:shape id="_x0000_i1055" type="#_x0000_t75" style="width:36pt;height:14.25pt" o:ole="">
            <v:imagedata r:id="rId68" o:title=""/>
          </v:shape>
          <o:OLEObject Type="Embed" ProgID="Equation.DSMT4" ShapeID="_x0000_i1055" DrawAspect="Content" ObjectID="_1392213437" r:id="rId69"/>
        </w:object>
      </w:r>
      <w:r w:rsidR="00FF73DC">
        <w:rPr>
          <w:position w:val="-6"/>
        </w:rPr>
        <w:t>;</w:t>
      </w:r>
      <w:r w:rsidR="00FF73DC">
        <w:t xml:space="preserve"> </w:t>
      </w:r>
      <w:r w:rsidR="00CB3349" w:rsidRPr="008D2941">
        <w:t xml:space="preserve">como no es posible ver cada </w:t>
      </w:r>
      <w:r w:rsidR="00FF73DC">
        <w:t>“color” por separado</w:t>
      </w:r>
      <w:r w:rsidR="00CB3349" w:rsidRPr="008D2941">
        <w:t xml:space="preserve">, el ser humano tiende a </w:t>
      </w:r>
      <w:r w:rsidR="00FF73DC">
        <w:t>zonas espectrales en</w:t>
      </w:r>
      <w:r w:rsidR="00CB3349" w:rsidRPr="008D2941">
        <w:t xml:space="preserve"> colores.</w:t>
      </w:r>
    </w:p>
    <w:p w:rsidR="0080060D" w:rsidRPr="008D2941" w:rsidRDefault="0031309C" w:rsidP="00EB6BBC">
      <w:r w:rsidRPr="008D2941">
        <w:t>Los espacios de color son una notación que se utiliza para especificar los colores. Los espacios de colores se pueden dividir en los siguientes tipos</w:t>
      </w:r>
      <w:r w:rsidR="003D0AE3" w:rsidRPr="008D2941">
        <w:t xml:space="preserve"> </w:t>
      </w:r>
      <w:r w:rsidR="007F7092" w:rsidRPr="008D2941">
        <w:fldChar w:fldCharType="begin"/>
      </w:r>
      <w:r w:rsidR="008A1939" w:rsidRPr="008D2941">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8D2941">
        <w:fldChar w:fldCharType="separate"/>
      </w:r>
      <w:r w:rsidR="008A1939" w:rsidRPr="0091532D">
        <w:t>[</w:t>
      </w:r>
      <w:hyperlink w:anchor="_ENREF_3" w:tooltip="Tkalčič, 2003 #21" w:history="1">
        <w:r w:rsidR="00F46E81" w:rsidRPr="0091532D">
          <w:t>3</w:t>
        </w:r>
      </w:hyperlink>
      <w:r w:rsidR="008A1939" w:rsidRPr="0091532D">
        <w:t>]</w:t>
      </w:r>
      <w:r w:rsidR="007F7092" w:rsidRPr="008D2941">
        <w:fldChar w:fldCharType="end"/>
      </w:r>
      <w:r w:rsidRPr="008D2941">
        <w:t>:</w:t>
      </w:r>
    </w:p>
    <w:p w:rsidR="0080060D" w:rsidRPr="008D2941" w:rsidRDefault="007F7092" w:rsidP="00EB6BBC">
      <w:pPr>
        <w:pStyle w:val="Prrafodelista"/>
        <w:numPr>
          <w:ilvl w:val="0"/>
          <w:numId w:val="46"/>
        </w:numPr>
      </w:pPr>
      <w:r w:rsidRPr="008D2941">
        <w:rPr>
          <w:b/>
        </w:rPr>
        <w:t>Espacios basados en HVS:</w:t>
      </w:r>
      <w:r w:rsidR="0031309C" w:rsidRPr="008D2941">
        <w:t xml:space="preserve"> son los espacios que se basan en las propiedades del HVS, entre estos está el espacio de colores RGB, HS</w:t>
      </w:r>
      <w:r w:rsidR="00C235F7" w:rsidRPr="008D2941">
        <w:t>I</w:t>
      </w:r>
      <w:r w:rsidR="0031309C" w:rsidRPr="008D2941">
        <w:t>, HS</w:t>
      </w:r>
      <w:r w:rsidR="00C235F7" w:rsidRPr="008D2941">
        <w:t>V</w:t>
      </w:r>
      <w:r w:rsidR="0031309C" w:rsidRPr="008D2941">
        <w:t>, entre otros.</w:t>
      </w:r>
    </w:p>
    <w:p w:rsidR="0080060D" w:rsidRPr="008D2941" w:rsidRDefault="007F7092" w:rsidP="00EB6BBC">
      <w:pPr>
        <w:pStyle w:val="Prrafodelista"/>
        <w:numPr>
          <w:ilvl w:val="0"/>
          <w:numId w:val="46"/>
        </w:numPr>
      </w:pPr>
      <w:r w:rsidRPr="008D2941">
        <w:rPr>
          <w:b/>
        </w:rPr>
        <w:t>Espacios específicos de aplicaciones:</w:t>
      </w:r>
      <w:r w:rsidR="0031309C" w:rsidRPr="008D2941">
        <w:t xml:space="preserve"> son los desarrollados o adoptados para aplicaciones como la televisión, los sistemas fotográficos y los sistemas de impresión. E</w:t>
      </w:r>
      <w:r w:rsidR="003D0AE3" w:rsidRPr="008D2941">
        <w:t>ntre estos se encuentran e</w:t>
      </w:r>
      <w:r w:rsidR="0031309C" w:rsidRPr="008D2941">
        <w:t xml:space="preserve">l espacio </w:t>
      </w:r>
      <w:proofErr w:type="gramStart"/>
      <w:r w:rsidR="0031309C" w:rsidRPr="008D2941">
        <w:t>CMY(</w:t>
      </w:r>
      <w:proofErr w:type="gramEnd"/>
      <w:r w:rsidR="0031309C" w:rsidRPr="008D2941">
        <w:t>K), el K</w:t>
      </w:r>
      <w:r w:rsidR="003D0AE3" w:rsidRPr="008D2941">
        <w:t xml:space="preserve">odak </w:t>
      </w:r>
      <w:proofErr w:type="spellStart"/>
      <w:r w:rsidR="003D0AE3" w:rsidRPr="008D2941">
        <w:t>Photo</w:t>
      </w:r>
      <w:proofErr w:type="spellEnd"/>
      <w:r w:rsidR="003D0AE3" w:rsidRPr="008D2941">
        <w:t xml:space="preserve"> YCC, el YUV, YIQ, </w:t>
      </w:r>
      <w:commentRangeStart w:id="31"/>
      <w:r w:rsidR="008D2941" w:rsidRPr="008D2941">
        <w:t>etc</w:t>
      </w:r>
      <w:commentRangeEnd w:id="31"/>
      <w:r w:rsidR="00FF73DC">
        <w:rPr>
          <w:rStyle w:val="Refdecomentario"/>
        </w:rPr>
        <w:commentReference w:id="31"/>
      </w:r>
      <w:r w:rsidR="008D2941" w:rsidRPr="008D2941">
        <w:t>.</w:t>
      </w:r>
    </w:p>
    <w:p w:rsidR="0080060D" w:rsidRPr="008D2941" w:rsidRDefault="007F7092" w:rsidP="00EB6BBC">
      <w:pPr>
        <w:pStyle w:val="Prrafodelista"/>
        <w:numPr>
          <w:ilvl w:val="0"/>
          <w:numId w:val="46"/>
        </w:numPr>
      </w:pPr>
      <w:r w:rsidRPr="008D2941">
        <w:rPr>
          <w:b/>
        </w:rPr>
        <w:t>Espacios de colores CIE:</w:t>
      </w:r>
      <w:r w:rsidR="003D0AE3" w:rsidRPr="008D2941">
        <w:t xml:space="preserve"> Son espacios propuestos por la Comisión Internacional en Iluminación (CIE por sus siglas en francés) y tienen propiedades que los hacen independientes a los dispositivos. Entre estos están el CIE XYZ, </w:t>
      </w:r>
      <w:proofErr w:type="spellStart"/>
      <w:r w:rsidR="003D0AE3" w:rsidRPr="008D2941">
        <w:t>Lab</w:t>
      </w:r>
      <w:proofErr w:type="spellEnd"/>
      <w:r w:rsidR="003D0AE3" w:rsidRPr="008D2941">
        <w:t xml:space="preserve"> y </w:t>
      </w:r>
      <w:commentRangeStart w:id="32"/>
      <w:proofErr w:type="spellStart"/>
      <w:r w:rsidR="003D0AE3" w:rsidRPr="008D2941">
        <w:t>Luv</w:t>
      </w:r>
      <w:commentRangeEnd w:id="32"/>
      <w:proofErr w:type="spellEnd"/>
      <w:r w:rsidR="00BC7569">
        <w:rPr>
          <w:rStyle w:val="Refdecomentario"/>
        </w:rPr>
        <w:commentReference w:id="32"/>
      </w:r>
      <w:r w:rsidR="003D0AE3" w:rsidRPr="008D2941">
        <w:t>.</w:t>
      </w:r>
    </w:p>
    <w:p w:rsidR="000735E9" w:rsidRPr="008D2941" w:rsidRDefault="003D0AE3">
      <w:pPr>
        <w:pStyle w:val="Ttulo3"/>
      </w:pPr>
      <w:bookmarkStart w:id="33" w:name="_Toc318382080"/>
      <w:r w:rsidRPr="008D2941">
        <w:lastRenderedPageBreak/>
        <w:t>Espacio de color RGB</w:t>
      </w:r>
      <w:bookmarkEnd w:id="33"/>
    </w:p>
    <w:p w:rsidR="0080060D" w:rsidRPr="008D2941" w:rsidRDefault="003D0AE3" w:rsidP="00EB6BBC">
      <w:r w:rsidRPr="008D2941">
        <w:t xml:space="preserve">La idea se basa en </w:t>
      </w:r>
      <w:r w:rsidR="00BC7569">
        <w:t>representar</w:t>
      </w:r>
      <w:r w:rsidRPr="008D2941">
        <w:t xml:space="preserve"> el espectro visible de forma que simule el método de recepción del ojo humano</w:t>
      </w:r>
      <w:r w:rsidR="00BC7569">
        <w:t>,</w:t>
      </w:r>
      <w:r w:rsidRPr="008D2941">
        <w:t xml:space="preserve"> de modo que se posea toda la información necesaria para almacenar, procesar y </w:t>
      </w:r>
      <w:r w:rsidR="00BC7569">
        <w:t>generar un espectro equivalente</w:t>
      </w:r>
      <w:r w:rsidRPr="008D2941">
        <w:t xml:space="preserve"> </w:t>
      </w:r>
      <w:r w:rsidR="007F7092" w:rsidRPr="008D2941">
        <w:fldChar w:fldCharType="begin"/>
      </w:r>
      <w:r w:rsidR="008A1939" w:rsidRPr="008D2941">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8D2941">
        <w:fldChar w:fldCharType="separate"/>
      </w:r>
      <w:r w:rsidR="008A1939" w:rsidRPr="0091532D">
        <w:t>[</w:t>
      </w:r>
      <w:hyperlink w:anchor="_ENREF_3" w:tooltip="Tkalčič, 2003 #21" w:history="1">
        <w:r w:rsidR="00F46E81" w:rsidRPr="0091532D">
          <w:t>3</w:t>
        </w:r>
      </w:hyperlink>
      <w:r w:rsidR="008A1939" w:rsidRPr="0091532D">
        <w:t>]</w:t>
      </w:r>
      <w:r w:rsidR="007F7092" w:rsidRPr="008D2941">
        <w:fldChar w:fldCharType="end"/>
      </w:r>
      <w:r w:rsidR="00BC7569">
        <w:t>.</w:t>
      </w:r>
      <w:r w:rsidRPr="008D2941">
        <w:t xml:space="preserve"> </w:t>
      </w:r>
    </w:p>
    <w:p w:rsidR="0080060D" w:rsidRPr="008D2941" w:rsidRDefault="00755834" w:rsidP="00EB6BBC">
      <w:r w:rsidRPr="008D2941">
        <w:t>Según la teoría tric</w:t>
      </w:r>
      <w:r w:rsidR="003D0AE3" w:rsidRPr="008D2941">
        <w:t>romática</w:t>
      </w:r>
      <w:r w:rsidR="003E2B5B" w:rsidRPr="008D2941">
        <w:t xml:space="preserve"> propuesta por Thomas Young y </w:t>
      </w:r>
      <w:proofErr w:type="spellStart"/>
      <w:r w:rsidR="003E2B5B" w:rsidRPr="008D2941">
        <w:t>Hermann</w:t>
      </w:r>
      <w:proofErr w:type="spellEnd"/>
      <w:r w:rsidR="003E2B5B" w:rsidRPr="008D2941">
        <w:t xml:space="preserve"> von </w:t>
      </w:r>
      <w:proofErr w:type="spellStart"/>
      <w:r w:rsidR="003E2B5B" w:rsidRPr="008D2941">
        <w:t>Helmholtz</w:t>
      </w:r>
      <w:proofErr w:type="spellEnd"/>
      <w:r w:rsidR="003E2B5B" w:rsidRPr="008D2941">
        <w:t xml:space="preserve"> en 1802</w:t>
      </w:r>
      <w:r w:rsidR="00BC7569">
        <w:t>, se</w:t>
      </w:r>
      <w:r w:rsidR="003E2B5B" w:rsidRPr="008D2941">
        <w:t xml:space="preserve"> postula que</w:t>
      </w:r>
      <w:r w:rsidR="003D0AE3" w:rsidRPr="008D2941">
        <w:t xml:space="preserve"> existen tres tipos de</w:t>
      </w:r>
      <w:r w:rsidR="003E2B5B" w:rsidRPr="008D2941">
        <w:t xml:space="preserve"> células </w:t>
      </w:r>
      <w:r w:rsidR="003D0AE3" w:rsidRPr="008D2941">
        <w:t>foto</w:t>
      </w:r>
      <w:r w:rsidR="00F86F56" w:rsidRPr="008D2941">
        <w:t>-</w:t>
      </w:r>
      <w:r w:rsidR="003D0AE3" w:rsidRPr="008D2941">
        <w:t>detector</w:t>
      </w:r>
      <w:r w:rsidR="003E2B5B" w:rsidRPr="008D2941">
        <w:t xml:space="preserve">as en el ojo humano, </w:t>
      </w:r>
      <w:r w:rsidR="003D0AE3" w:rsidRPr="008D2941">
        <w:t>sensibles aproximadamente al rojo, verde y azul, de hecho hay tres tip</w:t>
      </w:r>
      <w:r w:rsidR="00BC7569">
        <w:t xml:space="preserve">os de conos en el ojo, L, M y S, </w:t>
      </w:r>
      <w:r w:rsidR="003D0AE3" w:rsidRPr="008D2941">
        <w:t>cada uno responde a una part</w:t>
      </w:r>
      <w:r w:rsidR="003E2B5B" w:rsidRPr="008D2941">
        <w:t>e del espectro</w:t>
      </w:r>
      <w:r w:rsidR="00BC7569">
        <w:t>:</w:t>
      </w:r>
      <w:r w:rsidR="003E2B5B" w:rsidRPr="008D2941">
        <w:t xml:space="preserve"> el cono L responde a las longitudes de onda </w:t>
      </w:r>
      <w:r w:rsidR="00F86F56" w:rsidRPr="008D2941">
        <w:t>más</w:t>
      </w:r>
      <w:r w:rsidR="003E2B5B" w:rsidRPr="008D2941">
        <w:t xml:space="preserve"> largas (Long), el M responde a las longitudes de onda medias (Medium) y el S responde a las longitudes de onda corta (Short)</w:t>
      </w:r>
      <w:r w:rsidR="00B372A5" w:rsidRPr="008D2941">
        <w:t xml:space="preserve"> </w:t>
      </w:r>
      <w:r w:rsidR="007F7092" w:rsidRPr="008D2941">
        <w:fldChar w:fldCharType="begin"/>
      </w:r>
      <w:r w:rsidR="008A1939" w:rsidRPr="008D2941">
        <w:instrText xml:space="preserve"> ADDIN EN.CITE &lt;EndNote&gt;&lt;Cite&gt;&lt;Author&gt;Svaetichin&lt;/Author&gt;&lt;Year&gt;1956&lt;/Year&gt;&lt;RecNum&gt;20&lt;/RecNum&gt;&lt;DisplayText&gt;[4]&lt;/DisplayText&gt;&lt;record&gt;&lt;rec-number&gt;20&lt;/rec-number&gt;&lt;foreign-keys&gt;&lt;key app="EN" db-id="0ffrw0ef80w99be5pxfpfrpvrx0pptxtadwp"&gt;20&lt;/key&gt;&lt;/foreign-keys&gt;&lt;ref-type name="Book"&gt;6&lt;/ref-type&gt;&lt;contributors&gt;&lt;authors&gt;&lt;author&gt;Svaetichin, G.&lt;/author&gt;&lt;/authors&gt;&lt;/contributors&gt;&lt;titles&gt;&lt;title&gt;Spectral response curves from single cones&lt;/title&gt;&lt;/titles&gt;&lt;dates&gt;&lt;year&gt;1956&lt;/year&gt;&lt;/dates&gt;&lt;publisher&gt;acta physiologica&lt;/publisher&gt;&lt;urls&gt;&lt;related-urls&gt;&lt;url&gt;http://books.google.com/books?id=7bYgGwAACAAJ&lt;/url&gt;&lt;/related-urls&gt;&lt;/urls&gt;&lt;/record&gt;&lt;/Cite&gt;&lt;/EndNote&gt;</w:instrText>
      </w:r>
      <w:r w:rsidR="007F7092" w:rsidRPr="008D2941">
        <w:fldChar w:fldCharType="separate"/>
      </w:r>
      <w:r w:rsidR="008A1939" w:rsidRPr="0091532D">
        <w:t>[</w:t>
      </w:r>
      <w:hyperlink w:anchor="_ENREF_4" w:tooltip="Svaetichin, 1956 #20" w:history="1">
        <w:r w:rsidR="00F46E81" w:rsidRPr="0091532D">
          <w:t>4</w:t>
        </w:r>
      </w:hyperlink>
      <w:r w:rsidR="008A1939" w:rsidRPr="0091532D">
        <w:t>]</w:t>
      </w:r>
      <w:r w:rsidR="007F7092" w:rsidRPr="008D2941">
        <w:fldChar w:fldCharType="end"/>
      </w:r>
    </w:p>
    <w:p w:rsidR="0080060D" w:rsidRPr="008D2941" w:rsidRDefault="000735E9" w:rsidP="00EB6BBC">
      <w:r w:rsidRPr="008D2941">
        <w:t xml:space="preserve">La mayoría de los dispositivos que capturan imágenes tienen sensores RGB que funcionan de una forma similar a los conos L, M y S. El color es descrito en tres componentes, rojo (R), verde (G)  y azul (B). Cada </w:t>
      </w:r>
      <w:r w:rsidR="00BC7569">
        <w:t xml:space="preserve">una de estas </w:t>
      </w:r>
      <w:r w:rsidRPr="008D2941">
        <w:t>componente</w:t>
      </w:r>
      <w:r w:rsidR="00BC7569">
        <w:t>s</w:t>
      </w:r>
      <w:r w:rsidRPr="008D2941">
        <w:t xml:space="preserve"> viene dada por: </w:t>
      </w:r>
    </w:p>
    <w:p w:rsidR="0080060D" w:rsidRPr="0091532D" w:rsidRDefault="000735E9" w:rsidP="00EB6BBC">
      <w:pPr>
        <w:pStyle w:val="MTDisplayEquation"/>
        <w:rPr>
          <w:lang w:val="es-VE"/>
        </w:rPr>
      </w:pPr>
      <w:r w:rsidRPr="0091532D">
        <w:rPr>
          <w:lang w:val="es-VE"/>
        </w:rPr>
        <w:tab/>
      </w:r>
      <w:r w:rsidRPr="0091532D">
        <w:rPr>
          <w:position w:val="-72"/>
          <w:lang w:val="es-VE"/>
        </w:rPr>
        <w:object w:dxaOrig="2420" w:dyaOrig="1600">
          <v:shape id="_x0000_i1056" type="#_x0000_t75" style="width:120.75pt;height:79.5pt" o:ole="">
            <v:imagedata r:id="rId71" o:title=""/>
          </v:shape>
          <o:OLEObject Type="Embed" ProgID="Equation.DSMT4" ShapeID="_x0000_i1056" DrawAspect="Content" ObjectID="_1392213438" r:id="rId72"/>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7</w:instrText>
      </w:r>
      <w:r w:rsidR="00CF2C7B">
        <w:rPr>
          <w:lang w:val="es-VE"/>
        </w:rPr>
        <w:fldChar w:fldCharType="end"/>
      </w:r>
      <w:r w:rsidR="00CF2C7B">
        <w:rPr>
          <w:lang w:val="es-VE"/>
        </w:rPr>
        <w:instrText>)</w:instrText>
      </w:r>
      <w:r w:rsidR="00CF2C7B">
        <w:rPr>
          <w:lang w:val="es-VE"/>
        </w:rPr>
        <w:fldChar w:fldCharType="end"/>
      </w:r>
    </w:p>
    <w:p w:rsidR="0080060D" w:rsidRPr="0091532D" w:rsidRDefault="00BD042F" w:rsidP="00EB6BBC">
      <w:r w:rsidRPr="0091532D">
        <w:t xml:space="preserve">Donde </w:t>
      </w:r>
      <w:r w:rsidRPr="0091532D">
        <w:rPr>
          <w:position w:val="-14"/>
        </w:rPr>
        <w:object w:dxaOrig="580" w:dyaOrig="400">
          <v:shape id="_x0000_i1057" type="#_x0000_t75" style="width:29.25pt;height:20.25pt" o:ole="">
            <v:imagedata r:id="rId73" o:title=""/>
          </v:shape>
          <o:OLEObject Type="Embed" ProgID="Equation.DSMT4" ShapeID="_x0000_i1057" DrawAspect="Content" ObjectID="_1392213439" r:id="rId74"/>
        </w:object>
      </w:r>
      <w:r w:rsidRPr="0091532D">
        <w:t xml:space="preserve"> es el espectro de la luz</w:t>
      </w:r>
      <w:r w:rsidR="00343A63" w:rsidRPr="0091532D">
        <w:t xml:space="preserve">. </w:t>
      </w:r>
      <w:r w:rsidRPr="0091532D">
        <w:rPr>
          <w:position w:val="-14"/>
        </w:rPr>
        <w:object w:dxaOrig="600" w:dyaOrig="400">
          <v:shape id="_x0000_i1058" type="#_x0000_t75" style="width:30pt;height:20.25pt" o:ole="">
            <v:imagedata r:id="rId75" o:title=""/>
          </v:shape>
          <o:OLEObject Type="Embed" ProgID="Equation.DSMT4" ShapeID="_x0000_i1058" DrawAspect="Content" ObjectID="_1392213440" r:id="rId76"/>
        </w:object>
      </w:r>
      <w:r w:rsidRPr="0091532D">
        <w:t xml:space="preserve">, </w:t>
      </w:r>
      <w:r w:rsidRPr="0091532D">
        <w:rPr>
          <w:position w:val="-14"/>
        </w:rPr>
        <w:object w:dxaOrig="620" w:dyaOrig="400">
          <v:shape id="_x0000_i1059" type="#_x0000_t75" style="width:31.5pt;height:20.25pt" o:ole="">
            <v:imagedata r:id="rId77" o:title=""/>
          </v:shape>
          <o:OLEObject Type="Embed" ProgID="Equation.DSMT4" ShapeID="_x0000_i1059" DrawAspect="Content" ObjectID="_1392213441" r:id="rId78"/>
        </w:object>
      </w:r>
      <w:r w:rsidRPr="0091532D">
        <w:t xml:space="preserve"> y </w:t>
      </w:r>
      <w:r w:rsidRPr="0091532D">
        <w:rPr>
          <w:position w:val="-14"/>
        </w:rPr>
        <w:object w:dxaOrig="600" w:dyaOrig="400">
          <v:shape id="_x0000_i1060" type="#_x0000_t75" style="width:30pt;height:20.25pt" o:ole="">
            <v:imagedata r:id="rId79" o:title=""/>
          </v:shape>
          <o:OLEObject Type="Embed" ProgID="Equation.DSMT4" ShapeID="_x0000_i1060" DrawAspect="Content" ObjectID="_1392213442" r:id="rId80"/>
        </w:object>
      </w:r>
      <w:r w:rsidR="00343A63" w:rsidRPr="0091532D">
        <w:t>son las funciones de sensibilidad de los sensores R, G y B</w:t>
      </w:r>
      <w:r w:rsidR="00BC7569">
        <w:t xml:space="preserve"> respectivamente</w:t>
      </w:r>
      <w:r w:rsidR="00343A63" w:rsidRPr="0091532D">
        <w:t xml:space="preserve">. </w:t>
      </w:r>
    </w:p>
    <w:p w:rsidR="0080060D" w:rsidRPr="0091532D" w:rsidRDefault="00343A63" w:rsidP="00EB6BBC">
      <w:r w:rsidRPr="0091532D">
        <w:t>El uso del espacio de colores RGB permite una transformación del espectro a un vector tridimensional que puede ser utilizado para dispositivos de pantallas o impresiones.</w:t>
      </w:r>
    </w:p>
    <w:p w:rsidR="005C13E7" w:rsidRPr="0091532D" w:rsidRDefault="00AA4836">
      <w:pPr>
        <w:pStyle w:val="Ttulo3"/>
      </w:pPr>
      <w:bookmarkStart w:id="34" w:name="_Toc318382081"/>
      <w:r w:rsidRPr="0091532D">
        <w:t xml:space="preserve">Espacio de color </w:t>
      </w:r>
      <w:r w:rsidR="00243CA4" w:rsidRPr="0091532D">
        <w:t>HSL</w:t>
      </w:r>
      <w:bookmarkEnd w:id="34"/>
    </w:p>
    <w:p w:rsidR="0080060D" w:rsidRPr="0091532D" w:rsidRDefault="00AA4836" w:rsidP="00EB6BBC">
      <w:r w:rsidRPr="0091532D">
        <w:t>El espacio de color HS</w:t>
      </w:r>
      <w:r w:rsidR="00755834" w:rsidRPr="0091532D">
        <w:t>L</w:t>
      </w:r>
      <w:r w:rsidRPr="0091532D">
        <w:t xml:space="preserve"> (Hue – Saturation – </w:t>
      </w:r>
      <w:r w:rsidR="00243CA4" w:rsidRPr="0091532D">
        <w:t>Lightness</w:t>
      </w:r>
      <w:r w:rsidRPr="0091532D">
        <w:t xml:space="preserve">) es una </w:t>
      </w:r>
      <w:r w:rsidR="00243CA4" w:rsidRPr="0091532D">
        <w:t xml:space="preserve">transformación de coordenadas del sistema RGB. </w:t>
      </w:r>
    </w:p>
    <w:p w:rsidR="0080060D" w:rsidRPr="0091532D" w:rsidRDefault="00E33F8C" w:rsidP="00EB6BBC">
      <w:r w:rsidRPr="0091532D">
        <w:lastRenderedPageBreak/>
        <w:t xml:space="preserve">Este espacio de color trata de </w:t>
      </w:r>
      <w:r w:rsidR="00BC7569">
        <w:t>organizar los colores de</w:t>
      </w:r>
      <w:r w:rsidRPr="0091532D">
        <w:t xml:space="preserve"> una forma similar a</w:t>
      </w:r>
      <w:r w:rsidR="00BC7569">
        <w:t>l</w:t>
      </w:r>
      <w:r w:rsidRPr="0091532D">
        <w:t xml:space="preserve"> cerebro humano </w:t>
      </w:r>
      <w:r w:rsidR="007F7092" w:rsidRPr="0091532D">
        <w:fldChar w:fldCharType="begin"/>
      </w:r>
      <w:r w:rsidR="008A1939" w:rsidRPr="0091532D">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91532D">
        <w:fldChar w:fldCharType="separate"/>
      </w:r>
      <w:r w:rsidR="008A1939" w:rsidRPr="0091532D">
        <w:t>[</w:t>
      </w:r>
      <w:hyperlink w:anchor="_ENREF_3" w:tooltip="Tkalčič, 2003 #21" w:history="1">
        <w:r w:rsidR="00F46E81" w:rsidRPr="0091532D">
          <w:t>3</w:t>
        </w:r>
      </w:hyperlink>
      <w:r w:rsidR="008A1939" w:rsidRPr="0091532D">
        <w:t>]</w:t>
      </w:r>
      <w:r w:rsidR="007F7092" w:rsidRPr="0091532D">
        <w:fldChar w:fldCharType="end"/>
      </w:r>
      <w:r w:rsidRPr="0091532D">
        <w:t>. Esta organización se hace en base a 3 parámetros:</w:t>
      </w:r>
    </w:p>
    <w:p w:rsidR="0080060D" w:rsidRPr="0091532D" w:rsidRDefault="00E33F8C" w:rsidP="00EB6BBC">
      <w:pPr>
        <w:pStyle w:val="Prrafodelista"/>
        <w:numPr>
          <w:ilvl w:val="0"/>
          <w:numId w:val="47"/>
        </w:numPr>
      </w:pPr>
      <w:r w:rsidRPr="0091532D">
        <w:t>Matiz (Hue)</w:t>
      </w:r>
      <w:r w:rsidR="00C235F7" w:rsidRPr="0091532D">
        <w:t>:</w:t>
      </w:r>
      <w:r w:rsidRPr="0091532D">
        <w:t xml:space="preserve"> es lo que dice que color </w:t>
      </w:r>
      <w:r w:rsidR="00C235F7" w:rsidRPr="0091532D">
        <w:t>es, rojo, verde, amarillo, azul, etc…</w:t>
      </w:r>
    </w:p>
    <w:p w:rsidR="0080060D" w:rsidRPr="0091532D" w:rsidRDefault="007F7092" w:rsidP="00EB6BBC">
      <w:pPr>
        <w:pStyle w:val="Prrafodelista"/>
        <w:numPr>
          <w:ilvl w:val="0"/>
          <w:numId w:val="47"/>
        </w:numPr>
      </w:pPr>
      <w:r w:rsidRPr="0091532D">
        <w:t>Saturación: es un nivel de pureza del color, un color muy saturado es un color puro y vivido, tiene un espectro muy fino, mientras que un color no saturado tiene mucho blanco agregado.</w:t>
      </w:r>
    </w:p>
    <w:p w:rsidR="00CF2C7B" w:rsidRDefault="00243CA4" w:rsidP="00CF2C7B">
      <w:pPr>
        <w:pStyle w:val="Prrafodelista"/>
        <w:numPr>
          <w:ilvl w:val="0"/>
          <w:numId w:val="47"/>
        </w:numPr>
      </w:pPr>
      <w:r w:rsidRPr="0091532D">
        <w:t>Luminancia (Lightness): es el nivel de brillo del color.</w:t>
      </w:r>
      <w:r w:rsidR="007F7092" w:rsidRPr="0091532D">
        <w:t xml:space="preserve"> </w:t>
      </w:r>
    </w:p>
    <w:p w:rsidR="00CF2C7B" w:rsidRPr="0091532D" w:rsidRDefault="00CF2C7B" w:rsidP="00CF2C7B">
      <w:r>
        <w:t xml:space="preserve">En la </w:t>
      </w:r>
      <w:r>
        <w:fldChar w:fldCharType="begin"/>
      </w:r>
      <w:r>
        <w:instrText xml:space="preserve"> REF _Ref316482950 \h </w:instrText>
      </w:r>
      <w:r>
        <w:fldChar w:fldCharType="separate"/>
      </w:r>
      <w:r w:rsidR="000D575E">
        <w:t xml:space="preserve">Figura </w:t>
      </w:r>
      <w:r w:rsidR="000D575E">
        <w:rPr>
          <w:noProof/>
        </w:rPr>
        <w:t>1</w:t>
      </w:r>
      <w:r w:rsidR="000D575E">
        <w:t>.</w:t>
      </w:r>
      <w:r w:rsidR="000D575E">
        <w:rPr>
          <w:noProof/>
        </w:rPr>
        <w:t>3</w:t>
      </w:r>
      <w:r>
        <w:fldChar w:fldCharType="end"/>
      </w:r>
      <w:r>
        <w:t xml:space="preserve"> se puede observar un cilindro donde se observa como varían los colores de acuerdo a cada uno de estos parámetros.</w:t>
      </w:r>
    </w:p>
    <w:tbl>
      <w:tblPr>
        <w:tblW w:w="0" w:type="auto"/>
        <w:tblInd w:w="397" w:type="dxa"/>
        <w:tblLook w:val="04A0" w:firstRow="1" w:lastRow="0" w:firstColumn="1" w:lastColumn="0" w:noHBand="0" w:noVBand="1"/>
      </w:tblPr>
      <w:tblGrid>
        <w:gridCol w:w="8940"/>
      </w:tblGrid>
      <w:tr w:rsidR="001370C0" w:rsidRPr="00AF0007" w:rsidTr="00AF0007">
        <w:tc>
          <w:tcPr>
            <w:tcW w:w="8940" w:type="dxa"/>
            <w:shd w:val="clear" w:color="auto" w:fill="auto"/>
          </w:tcPr>
          <w:p w:rsidR="00CF2C7B" w:rsidRDefault="009A2277" w:rsidP="00CF2C7B">
            <w:pPr>
              <w:pStyle w:val="Imagenes"/>
            </w:pPr>
            <w:r>
              <w:rPr>
                <w:lang w:eastAsia="es-VE"/>
              </w:rPr>
              <w:pict>
                <v:shape id="_x0000_i1061" type="#_x0000_t75" alt="Descripción: HSL_color_solid_cylinder-licensed.png" style="width:291.75pt;height:219pt;visibility:visible" o:bordertopcolor="black" o:borderleftcolor="black" o:borderbottomcolor="black" o:borderrightcolor="black">
                  <v:imagedata r:id="rId81" o:title="HSL_color_solid_cylinder-licensed"/>
                  <w10:bordertop type="single" width="8"/>
                  <w10:borderleft type="single" width="8"/>
                  <w10:borderbottom type="single" width="8"/>
                  <w10:borderright type="single" width="8"/>
                </v:shape>
              </w:pict>
            </w:r>
          </w:p>
          <w:p w:rsidR="0080060D" w:rsidRPr="00AF0007" w:rsidRDefault="00CF2C7B" w:rsidP="00CF2C7B">
            <w:pPr>
              <w:pStyle w:val="Epgrafe"/>
            </w:pPr>
            <w:bookmarkStart w:id="35" w:name="_Ref316482950"/>
            <w:bookmarkStart w:id="36" w:name="_Toc316563911"/>
            <w:r>
              <w:t xml:space="preserve">Figura </w:t>
            </w:r>
            <w:fldSimple w:instr=" STYLEREF 1 \s ">
              <w:r w:rsidR="000D575E">
                <w:rPr>
                  <w:noProof/>
                </w:rPr>
                <w:t>1</w:t>
              </w:r>
            </w:fldSimple>
            <w:r w:rsidR="000C530C">
              <w:t>.</w:t>
            </w:r>
            <w:fldSimple w:instr=" SEQ Figura \* ARABIC \s 1 ">
              <w:r w:rsidR="000D575E">
                <w:rPr>
                  <w:noProof/>
                </w:rPr>
                <w:t>3</w:t>
              </w:r>
            </w:fldSimple>
            <w:bookmarkEnd w:id="35"/>
            <w:r>
              <w:t xml:space="preserve">: </w:t>
            </w:r>
            <w:r w:rsidRPr="006A1023">
              <w:t>Espacio de color HSL</w:t>
            </w:r>
            <w:bookmarkEnd w:id="36"/>
          </w:p>
        </w:tc>
      </w:tr>
    </w:tbl>
    <w:p w:rsidR="0080060D" w:rsidRPr="0091532D" w:rsidRDefault="00755834" w:rsidP="00EB6BBC">
      <w:pPr>
        <w:pStyle w:val="Ttulo2"/>
      </w:pPr>
      <w:bookmarkStart w:id="37" w:name="_Toc318382082"/>
      <w:r w:rsidRPr="0091532D">
        <w:t xml:space="preserve">Dispositivos </w:t>
      </w:r>
      <w:r w:rsidR="006967DF" w:rsidRPr="0091532D">
        <w:t xml:space="preserve">digitales </w:t>
      </w:r>
      <w:r w:rsidRPr="0091532D">
        <w:t>de</w:t>
      </w:r>
      <w:r w:rsidR="008A1939" w:rsidRPr="0091532D">
        <w:t xml:space="preserve"> detección de i</w:t>
      </w:r>
      <w:r w:rsidR="003E58D0" w:rsidRPr="0091532D">
        <w:t>mágenes</w:t>
      </w:r>
      <w:bookmarkEnd w:id="37"/>
    </w:p>
    <w:p w:rsidR="0080060D" w:rsidRPr="0091532D" w:rsidRDefault="00364DFE" w:rsidP="00EB6BBC">
      <w:r w:rsidRPr="0091532D">
        <w:t>Los dispositivos digitales de detección de imágenes se basan en convertir los fotones incidentes en cargas eléctricas</w:t>
      </w:r>
      <w:r w:rsidR="00BC7569">
        <w:t>;</w:t>
      </w:r>
      <w:r w:rsidRPr="0091532D">
        <w:t xml:space="preserve"> existen diversos dispositivos que realizan esta tarea, estos dispositivos son llamados </w:t>
      </w:r>
      <w:r w:rsidR="008D2941" w:rsidRPr="0091532D">
        <w:t>foto-detectores</w:t>
      </w:r>
      <w:r w:rsidRPr="0091532D">
        <w:t>.</w:t>
      </w:r>
    </w:p>
    <w:p w:rsidR="0080060D" w:rsidRPr="0091532D" w:rsidRDefault="008D2941" w:rsidP="00EB6BBC">
      <w:r w:rsidRPr="0091532D">
        <w:t>Entre los foto-detectores mas utilizados se encuentran los que están construidos a base de silicio, los mas populares son los fotodiodos, fot</w:t>
      </w:r>
      <w:r w:rsidR="00BC7569">
        <w:t>otransistores y foto-compuertas. L</w:t>
      </w:r>
      <w:r w:rsidRPr="0091532D">
        <w:t xml:space="preserve">a operación </w:t>
      </w:r>
      <w:r w:rsidRPr="0091532D">
        <w:lastRenderedPageBreak/>
        <w:t xml:space="preserve">básica de los foto-detectores se basa en: (a) generación de pares electrón-hueco debido a la luz incidente; (b) separación y recolección de los electrones y huecos; y (c) producción de señales </w:t>
      </w:r>
      <w:r w:rsidR="00BC7569">
        <w:t xml:space="preserve">electrónicas </w:t>
      </w:r>
      <w:r w:rsidRPr="0091532D">
        <w:fldChar w:fldCharType="begin"/>
      </w:r>
      <w:r w:rsidRPr="0091532D">
        <w:instrText xml:space="preserve"> ADDIN EN.CITE &lt;EndNote&gt;&lt;Cite&gt;&lt;Author&gt;Yadid-Pecht&lt;/Author&gt;&lt;Year&gt;2004&lt;/Year&gt;&lt;RecNum&gt;39&lt;/RecNum&gt;&lt;DisplayText&gt;[5]&lt;/DisplayText&gt;&lt;record&gt;&lt;rec-number&gt;39&lt;/rec-number&gt;&lt;foreign-keys&gt;&lt;key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Pr="0091532D">
        <w:fldChar w:fldCharType="separate"/>
      </w:r>
      <w:r w:rsidRPr="0091532D">
        <w:t>[</w:t>
      </w:r>
      <w:hyperlink w:anchor="_ENREF_5" w:tooltip="Yadid-Pecht, 2004 #39" w:history="1">
        <w:r w:rsidR="00F46E81" w:rsidRPr="0091532D">
          <w:t>5</w:t>
        </w:r>
      </w:hyperlink>
      <w:r w:rsidRPr="0091532D">
        <w:t>]</w:t>
      </w:r>
      <w:r w:rsidRPr="0091532D">
        <w:fldChar w:fldCharType="end"/>
      </w:r>
      <w:r w:rsidR="00BC7569">
        <w:t>.</w:t>
      </w:r>
    </w:p>
    <w:p w:rsidR="00D76767" w:rsidRPr="0091532D" w:rsidRDefault="00D76767" w:rsidP="00D76767">
      <w:r w:rsidRPr="0091532D">
        <w:t>Cuando la luz incide sobre un semiconductor, parte de la potencia</w:t>
      </w:r>
      <w:r w:rsidR="00BC7569">
        <w:t xml:space="preserve"> luminosa </w:t>
      </w:r>
      <w:r w:rsidR="004D2937" w:rsidRPr="0091532D">
        <w:t xml:space="preserve">incidente es reflejada y otra parte </w:t>
      </w:r>
      <w:r w:rsidR="00BC7569">
        <w:t>es absorbida por el</w:t>
      </w:r>
      <w:r w:rsidR="004D2937" w:rsidRPr="0091532D">
        <w:t xml:space="preserve"> material. La potencia óptica que viaja a través de un semiconductor decae exponencialmente de la forma:</w:t>
      </w:r>
    </w:p>
    <w:p w:rsidR="0080060D" w:rsidRPr="0091532D" w:rsidRDefault="004D2937" w:rsidP="00EB6BBC">
      <w:pPr>
        <w:pStyle w:val="MTDisplayEquation"/>
        <w:rPr>
          <w:lang w:val="es-VE"/>
        </w:rPr>
      </w:pPr>
      <w:r w:rsidRPr="0091532D">
        <w:rPr>
          <w:lang w:val="es-VE"/>
        </w:rPr>
        <w:tab/>
      </w:r>
      <w:r w:rsidRPr="0091532D">
        <w:rPr>
          <w:position w:val="-14"/>
          <w:lang w:val="es-VE"/>
        </w:rPr>
        <w:object w:dxaOrig="1980" w:dyaOrig="400">
          <v:shape id="_x0000_i1062" type="#_x0000_t75" style="width:99pt;height:20.25pt" o:ole="">
            <v:imagedata r:id="rId82" o:title=""/>
          </v:shape>
          <o:OLEObject Type="Embed" ProgID="Equation.DSMT4" ShapeID="_x0000_i1062" DrawAspect="Content" ObjectID="_1392213443" r:id="rId8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8</w:instrText>
      </w:r>
      <w:r w:rsidR="00CF2C7B">
        <w:rPr>
          <w:lang w:val="es-VE"/>
        </w:rPr>
        <w:fldChar w:fldCharType="end"/>
      </w:r>
      <w:r w:rsidR="00CF2C7B">
        <w:rPr>
          <w:lang w:val="es-VE"/>
        </w:rPr>
        <w:instrText>)</w:instrText>
      </w:r>
      <w:r w:rsidR="00CF2C7B">
        <w:rPr>
          <w:lang w:val="es-VE"/>
        </w:rPr>
        <w:fldChar w:fldCharType="end"/>
      </w:r>
    </w:p>
    <w:p w:rsidR="0080060D" w:rsidRPr="0091532D" w:rsidRDefault="004D2937" w:rsidP="00EB6BBC">
      <w:r w:rsidRPr="0091532D">
        <w:t xml:space="preserve">Donde </w:t>
      </w:r>
      <w:r w:rsidRPr="0091532D">
        <w:rPr>
          <w:position w:val="-6"/>
        </w:rPr>
        <w:object w:dxaOrig="240" w:dyaOrig="220">
          <v:shape id="_x0000_i1063" type="#_x0000_t75" style="width:12pt;height:12pt" o:ole="">
            <v:imagedata r:id="rId84" o:title=""/>
          </v:shape>
          <o:OLEObject Type="Embed" ProgID="Equation.DSMT4" ShapeID="_x0000_i1063" DrawAspect="Content" ObjectID="_1392213444" r:id="rId85"/>
        </w:object>
      </w:r>
      <w:r w:rsidRPr="0091532D">
        <w:t xml:space="preserve">es el coeficiente de absorción del material y </w:t>
      </w:r>
      <w:r w:rsidRPr="0091532D">
        <w:rPr>
          <w:position w:val="-14"/>
        </w:rPr>
        <w:object w:dxaOrig="700" w:dyaOrig="400">
          <v:shape id="_x0000_i1064" type="#_x0000_t75" style="width:35.25pt;height:20.25pt" o:ole="">
            <v:imagedata r:id="rId86" o:title=""/>
          </v:shape>
          <o:OLEObject Type="Embed" ProgID="Equation.DSMT4" ShapeID="_x0000_i1064" DrawAspect="Content" ObjectID="_1392213445" r:id="rId87"/>
        </w:object>
      </w:r>
      <w:r w:rsidRPr="0091532D">
        <w:t xml:space="preserve"> es la potencia óptica en la </w:t>
      </w:r>
      <w:r w:rsidR="008D2941" w:rsidRPr="0091532D">
        <w:t>superficie</w:t>
      </w:r>
      <w:r w:rsidRPr="0091532D">
        <w:t xml:space="preserve">. </w:t>
      </w:r>
      <w:r w:rsidR="007F7092" w:rsidRPr="0091532D">
        <w:fldChar w:fldCharType="begin"/>
      </w:r>
      <w:r w:rsidR="00EB6BBC" w:rsidRPr="0091532D">
        <w:instrText xml:space="preserve"> ADDIN EN.CITE &lt;EndNote&gt;&lt;Cite&gt;&lt;Author&gt;Yadid-Pecht&lt;/Author&gt;&lt;Year&gt;2004&lt;/Year&gt;&lt;RecNum&gt;39&lt;/RecNum&gt;&lt;DisplayText&gt;[5]&lt;/DisplayText&gt;&lt;record&gt;&lt;rec-number&gt;39&lt;/rec-number&gt;&lt;foreign-keys&gt;&lt;key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007F7092" w:rsidRPr="0091532D">
        <w:fldChar w:fldCharType="separate"/>
      </w:r>
      <w:r w:rsidR="00EB6BBC" w:rsidRPr="0091532D">
        <w:t>[</w:t>
      </w:r>
      <w:hyperlink w:anchor="_ENREF_5" w:tooltip="Yadid-Pecht, 2004 #39" w:history="1">
        <w:r w:rsidR="00F46E81" w:rsidRPr="0091532D">
          <w:t>5</w:t>
        </w:r>
      </w:hyperlink>
      <w:r w:rsidR="00EB6BBC" w:rsidRPr="0091532D">
        <w:t>]</w:t>
      </w:r>
      <w:r w:rsidR="007F7092" w:rsidRPr="0091532D">
        <w:fldChar w:fldCharType="end"/>
      </w:r>
    </w:p>
    <w:p w:rsidR="004D2937" w:rsidRPr="0091532D" w:rsidRDefault="004D2937">
      <w:r w:rsidRPr="0091532D">
        <w:t xml:space="preserve">El número de fotones absorbidos a una distancia </w:t>
      </w:r>
      <w:r w:rsidRPr="0091532D">
        <w:rPr>
          <w:position w:val="-4"/>
        </w:rPr>
        <w:object w:dxaOrig="220" w:dyaOrig="260">
          <v:shape id="_x0000_i1065" type="#_x0000_t75" style="width:12pt;height:12.75pt" o:ole="">
            <v:imagedata r:id="rId88" o:title=""/>
          </v:shape>
          <o:OLEObject Type="Embed" ProgID="Equation.DSMT4" ShapeID="_x0000_i1065" DrawAspect="Content" ObjectID="_1392213446" r:id="rId89"/>
        </w:object>
      </w:r>
      <w:r w:rsidRPr="0091532D">
        <w:t xml:space="preserve"> es </w:t>
      </w:r>
    </w:p>
    <w:p w:rsidR="0080060D" w:rsidRPr="0091532D" w:rsidRDefault="004D2937" w:rsidP="00EB6BBC">
      <w:pPr>
        <w:pStyle w:val="MTDisplayEquation"/>
        <w:rPr>
          <w:lang w:val="es-VE"/>
        </w:rPr>
      </w:pPr>
      <w:r w:rsidRPr="0091532D">
        <w:rPr>
          <w:lang w:val="es-VE"/>
        </w:rPr>
        <w:tab/>
      </w:r>
      <w:r w:rsidRPr="0091532D">
        <w:rPr>
          <w:position w:val="-24"/>
          <w:lang w:val="es-VE"/>
        </w:rPr>
        <w:object w:dxaOrig="2079" w:dyaOrig="680">
          <v:shape id="_x0000_i1066" type="#_x0000_t75" style="width:104.25pt;height:33.75pt" o:ole="">
            <v:imagedata r:id="rId90" o:title=""/>
          </v:shape>
          <o:OLEObject Type="Embed" ProgID="Equation.DSMT4" ShapeID="_x0000_i1066" DrawAspect="Content" ObjectID="_1392213447" r:id="rId9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9</w:instrText>
      </w:r>
      <w:r w:rsidR="00CF2C7B">
        <w:rPr>
          <w:lang w:val="es-VE"/>
        </w:rPr>
        <w:fldChar w:fldCharType="end"/>
      </w:r>
      <w:r w:rsidR="00CF2C7B">
        <w:rPr>
          <w:lang w:val="es-VE"/>
        </w:rPr>
        <w:instrText>)</w:instrText>
      </w:r>
      <w:r w:rsidR="00CF2C7B">
        <w:rPr>
          <w:lang w:val="es-VE"/>
        </w:rPr>
        <w:fldChar w:fldCharType="end"/>
      </w:r>
    </w:p>
    <w:p w:rsidR="0080060D" w:rsidRPr="0091532D" w:rsidRDefault="00A47840" w:rsidP="00EB6BBC">
      <w:r w:rsidRPr="0091532D">
        <w:t xml:space="preserve">Entre los dispositivos </w:t>
      </w:r>
      <w:r w:rsidR="00C91524" w:rsidRPr="0091532D">
        <w:t xml:space="preserve">digitales </w:t>
      </w:r>
      <w:r w:rsidRPr="0091532D">
        <w:t>de detección de imágenes se encuentran el CCD</w:t>
      </w:r>
      <w:r w:rsidR="00C91524" w:rsidRPr="0091532D">
        <w:t xml:space="preserve"> </w:t>
      </w:r>
      <w:r w:rsidR="00C91524" w:rsidRPr="008D2941">
        <w:t>(</w:t>
      </w:r>
      <w:proofErr w:type="spellStart"/>
      <w:r w:rsidR="00C91524" w:rsidRPr="00AF0007">
        <w:rPr>
          <w:rFonts w:ascii="Calibri" w:hAnsi="Calibri"/>
          <w:i/>
        </w:rPr>
        <w:t>Charge-Coupled</w:t>
      </w:r>
      <w:proofErr w:type="spellEnd"/>
      <w:r w:rsidR="00C91524" w:rsidRPr="00AF0007">
        <w:rPr>
          <w:rFonts w:ascii="Calibri" w:hAnsi="Calibri"/>
          <w:i/>
        </w:rPr>
        <w:t xml:space="preserve"> </w:t>
      </w:r>
      <w:proofErr w:type="spellStart"/>
      <w:r w:rsidR="00C91524" w:rsidRPr="00AF0007">
        <w:rPr>
          <w:rFonts w:ascii="Calibri" w:hAnsi="Calibri"/>
          <w:i/>
        </w:rPr>
        <w:t>Device</w:t>
      </w:r>
      <w:proofErr w:type="spellEnd"/>
      <w:r w:rsidR="00C91524" w:rsidRPr="008D2941">
        <w:t>)</w:t>
      </w:r>
      <w:r w:rsidRPr="0091532D">
        <w:t xml:space="preserve"> y l</w:t>
      </w:r>
      <w:r w:rsidR="00C91524" w:rsidRPr="0091532D">
        <w:t>os APS (</w:t>
      </w:r>
      <w:r w:rsidR="007F7092" w:rsidRPr="0091532D">
        <w:rPr>
          <w:i/>
        </w:rPr>
        <w:t>Active Pixel Sensor</w:t>
      </w:r>
      <w:r w:rsidR="00C91524" w:rsidRPr="0091532D">
        <w:t xml:space="preserve">) basado en la tecnología </w:t>
      </w:r>
      <w:r w:rsidRPr="0091532D">
        <w:t>CMOS</w:t>
      </w:r>
      <w:r w:rsidR="00C91524" w:rsidRPr="0091532D">
        <w:t>.</w:t>
      </w:r>
    </w:p>
    <w:p w:rsidR="0080060D" w:rsidRPr="0091532D" w:rsidRDefault="00C91524" w:rsidP="00EB6BBC">
      <w:r w:rsidRPr="0091532D">
        <w:t xml:space="preserve">La principal diferencia radica que en las cámaras CCD se tiene un arreglo muy unido de </w:t>
      </w:r>
      <w:r w:rsidR="008D2941" w:rsidRPr="008D2941">
        <w:t>estructuras</w:t>
      </w:r>
      <w:r w:rsidRPr="0091532D">
        <w:t xml:space="preserve"> MOS que captan los fotones y generan pares </w:t>
      </w:r>
      <w:r w:rsidR="008D2941" w:rsidRPr="008D2941">
        <w:t>electrón</w:t>
      </w:r>
      <w:r w:rsidRPr="0091532D">
        <w:t xml:space="preserve">-hueco, estas cargas luego son transferidas a través de todo el arreglo hasta un conversor análogo digital que se encarga de convertir las cargas en señales digitales. Por su parte las cámaras basadas en tecnología CMOS tienen una matriz de </w:t>
      </w:r>
      <w:r w:rsidR="008D2941" w:rsidRPr="0091532D">
        <w:t>foto-detectores</w:t>
      </w:r>
      <w:r w:rsidRPr="0091532D">
        <w:t xml:space="preserve"> que </w:t>
      </w:r>
      <w:proofErr w:type="gramStart"/>
      <w:r w:rsidRPr="0091532D">
        <w:t>poseen</w:t>
      </w:r>
      <w:proofErr w:type="gramEnd"/>
      <w:r w:rsidRPr="0091532D">
        <w:t xml:space="preserve"> una circuitería que amplifica y sirve como buffer para transmitir la información a través de la matriz.</w:t>
      </w:r>
    </w:p>
    <w:p w:rsidR="0080060D" w:rsidRPr="0091532D" w:rsidRDefault="00C91524" w:rsidP="00EB6BBC">
      <w:r w:rsidRPr="0091532D">
        <w:t>Ya sea en las cámaras CCD o en las CMOS</w:t>
      </w:r>
      <w:r w:rsidR="00BC7569">
        <w:t>,</w:t>
      </w:r>
      <w:r w:rsidRPr="0091532D">
        <w:t xml:space="preserve"> la imagen est</w:t>
      </w:r>
      <w:r w:rsidR="00BC7569">
        <w:t>á</w:t>
      </w:r>
      <w:r w:rsidRPr="0091532D">
        <w:t xml:space="preserve"> espacialmente muestreada por pixeles, cada pixel se puede </w:t>
      </w:r>
      <w:r w:rsidR="00BC7569">
        <w:t>concebir co</w:t>
      </w:r>
      <w:r w:rsidRPr="0091532D">
        <w:t>mo un pozo que capta fotones</w:t>
      </w:r>
      <w:r w:rsidR="00BC7569">
        <w:t xml:space="preserve">, </w:t>
      </w:r>
      <w:commentRangeStart w:id="38"/>
      <w:r w:rsidR="00BC7569">
        <w:t>el tamaño de cada pixel está entre los diez micrones</w:t>
      </w:r>
      <w:r w:rsidRPr="0091532D">
        <w:t xml:space="preserve">, </w:t>
      </w:r>
      <w:commentRangeEnd w:id="38"/>
      <w:r w:rsidR="00BC7569">
        <w:rPr>
          <w:rStyle w:val="Refdecomentario"/>
        </w:rPr>
        <w:commentReference w:id="38"/>
      </w:r>
      <w:r w:rsidRPr="0091532D">
        <w:t>la cantidad de fotones en cada pixel será traducida</w:t>
      </w:r>
      <w:r w:rsidR="00BC7569">
        <w:t xml:space="preserve"> a</w:t>
      </w:r>
      <w:r w:rsidRPr="0091532D">
        <w:t xml:space="preserve"> </w:t>
      </w:r>
      <w:r w:rsidR="00364DFE" w:rsidRPr="0091532D">
        <w:t xml:space="preserve">cargas y luego a </w:t>
      </w:r>
      <w:r w:rsidRPr="0091532D">
        <w:t>voltajes, para finalmente pasar a un</w:t>
      </w:r>
      <w:r w:rsidR="00BC7569">
        <w:t>a señal</w:t>
      </w:r>
      <w:r w:rsidRPr="0091532D">
        <w:t xml:space="preserve"> digital</w:t>
      </w:r>
      <w:r w:rsidR="00364DFE" w:rsidRPr="0091532D">
        <w:t xml:space="preserve"> a través de un conver</w:t>
      </w:r>
      <w:r w:rsidR="00BC7569">
        <w:t>tidor</w:t>
      </w:r>
      <w:r w:rsidR="00364DFE" w:rsidRPr="0091532D">
        <w:t xml:space="preserve"> analógico-digital (ADC)</w:t>
      </w:r>
      <w:r w:rsidRPr="0091532D">
        <w:t>.</w:t>
      </w:r>
    </w:p>
    <w:p w:rsidR="005C13E7" w:rsidRPr="008D2941" w:rsidRDefault="00252ABD">
      <w:pPr>
        <w:pStyle w:val="Ttulo3"/>
      </w:pPr>
      <w:bookmarkStart w:id="39" w:name="_Toc318382083"/>
      <w:r w:rsidRPr="008D2941">
        <w:lastRenderedPageBreak/>
        <w:t>Cámaras CCD</w:t>
      </w:r>
      <w:bookmarkEnd w:id="39"/>
    </w:p>
    <w:p w:rsidR="00104944" w:rsidRPr="008D2941" w:rsidRDefault="00252ABD" w:rsidP="00104944">
      <w:r w:rsidRPr="008D2941">
        <w:t xml:space="preserve">Una cámara CCD </w:t>
      </w:r>
      <w:r w:rsidR="000776FB" w:rsidRPr="008D2941">
        <w:t>(</w:t>
      </w:r>
      <w:proofErr w:type="spellStart"/>
      <w:r w:rsidR="007F7092" w:rsidRPr="00AF0007">
        <w:rPr>
          <w:rFonts w:ascii="Calibri" w:hAnsi="Calibri"/>
          <w:i/>
        </w:rPr>
        <w:t>Charge-Coupled</w:t>
      </w:r>
      <w:proofErr w:type="spellEnd"/>
      <w:r w:rsidR="007F7092" w:rsidRPr="00AF0007">
        <w:rPr>
          <w:rFonts w:ascii="Calibri" w:hAnsi="Calibri"/>
          <w:i/>
        </w:rPr>
        <w:t xml:space="preserve"> </w:t>
      </w:r>
      <w:proofErr w:type="spellStart"/>
      <w:r w:rsidR="007F7092" w:rsidRPr="00AF0007">
        <w:rPr>
          <w:rFonts w:ascii="Calibri" w:hAnsi="Calibri"/>
          <w:i/>
        </w:rPr>
        <w:t>Device</w:t>
      </w:r>
      <w:proofErr w:type="spellEnd"/>
      <w:r w:rsidR="000776FB" w:rsidRPr="008D2941">
        <w:t xml:space="preserve">) </w:t>
      </w:r>
      <w:r w:rsidR="00BC7569">
        <w:t>es</w:t>
      </w:r>
      <w:r w:rsidR="000776FB" w:rsidRPr="008D2941">
        <w:t xml:space="preserve"> básicamente </w:t>
      </w:r>
      <w:r w:rsidR="00BC7569">
        <w:t>un detector de fotones</w:t>
      </w:r>
      <w:r w:rsidR="000776FB" w:rsidRPr="008D2941">
        <w:t xml:space="preserve"> </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F46E81" w:rsidRPr="0091532D">
          <w:t>6</w:t>
        </w:r>
      </w:hyperlink>
      <w:r w:rsidR="00EB6BBC" w:rsidRPr="0091532D">
        <w:t>]</w:t>
      </w:r>
      <w:r w:rsidR="007F7092" w:rsidRPr="008D2941">
        <w:fldChar w:fldCharType="end"/>
      </w:r>
      <w:r w:rsidR="00BC7569">
        <w:t>.</w:t>
      </w:r>
    </w:p>
    <w:p w:rsidR="00104944" w:rsidRPr="008D2941" w:rsidRDefault="00104944" w:rsidP="00104944">
      <w:r w:rsidRPr="008D2941">
        <w:t>Un CCD tiene tres funciones básicas: colectar carga, transferir carga y convertir la carga a un voltaje medible.</w:t>
      </w:r>
    </w:p>
    <w:p w:rsidR="00104944" w:rsidRPr="008D2941" w:rsidRDefault="00104944" w:rsidP="00104944">
      <w:r w:rsidRPr="008D2941">
        <w:t xml:space="preserve">La estructura básica de un CCD es un capacitor MOS (Metal – Oxido – Semiconductor). Esta estructura es capaz de absorber un </w:t>
      </w:r>
      <w:r w:rsidR="00A030EB" w:rsidRPr="008D2941">
        <w:t>fotón</w:t>
      </w:r>
      <w:r w:rsidRPr="008D2941">
        <w:t xml:space="preserve"> y crear un par </w:t>
      </w:r>
      <w:r w:rsidR="008D2941" w:rsidRPr="008D2941">
        <w:t>electrón</w:t>
      </w:r>
      <w:r w:rsidRPr="008D2941">
        <w:t>-hueco, los cuales pueden ser recolectados y transferidos.</w:t>
      </w:r>
      <w:r w:rsidR="00A030EB" w:rsidRPr="008D2941">
        <w:t xml:space="preserve"> Usualmente los portadores de carga son llamados fotoelectrones. </w:t>
      </w:r>
      <w:r w:rsidR="007F7092" w:rsidRPr="008D2941">
        <w:fldChar w:fldCharType="begin"/>
      </w:r>
      <w:r w:rsidR="00EB6BBC" w:rsidRPr="008D2941">
        <w:instrText xml:space="preserve"> ADDIN EN.CITE &lt;EndNote&gt;&lt;Cite&gt;&lt;Author&gt;Holst&lt;/Author&gt;&lt;Year&gt;1998&lt;/Year&gt;&lt;RecNum&gt;18&lt;/RecNum&gt;&lt;DisplayText&gt;[6, 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Cite&gt;&lt;Author&gt;Murphy&lt;/Author&gt;&lt;Year&gt;2001&lt;/Year&gt;&lt;RecNum&gt;19&lt;/RecNum&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F46E81" w:rsidRPr="0091532D">
          <w:t>6</w:t>
        </w:r>
      </w:hyperlink>
      <w:r w:rsidR="00EB6BBC" w:rsidRPr="0091532D">
        <w:t xml:space="preserve">, </w:t>
      </w:r>
      <w:hyperlink w:anchor="_ENREF_7" w:tooltip="Holst, 1998 #18" w:history="1">
        <w:r w:rsidR="00F46E81" w:rsidRPr="0091532D">
          <w:t>7</w:t>
        </w:r>
      </w:hyperlink>
      <w:r w:rsidR="00EB6BBC" w:rsidRPr="0091532D">
        <w:t>]</w:t>
      </w:r>
      <w:r w:rsidR="007F7092" w:rsidRPr="008D2941">
        <w:fldChar w:fldCharType="end"/>
      </w:r>
    </w:p>
    <w:p w:rsidR="00A030EB" w:rsidRPr="008D2941" w:rsidRDefault="00A030EB" w:rsidP="00104944">
      <w:commentRangeStart w:id="40"/>
      <w:r w:rsidRPr="008D2941">
        <w:t>En l</w:t>
      </w:r>
      <w:r w:rsidR="00BC7569">
        <w:t>a</w:t>
      </w:r>
      <w:r w:rsidRPr="008D2941">
        <w:t xml:space="preserve"> estructura MOS se crea una zona vacía de portadores o zona de depleción en el semiconductor</w:t>
      </w:r>
      <w:r w:rsidR="00301519" w:rsidRPr="008D2941">
        <w:t>. Si se utiliza un semiconductor tipo P, al aplicar un voltaje positivo entre el metal (</w:t>
      </w:r>
      <w:proofErr w:type="spellStart"/>
      <w:r w:rsidR="008D2941" w:rsidRPr="008D2941">
        <w:t>Gate</w:t>
      </w:r>
      <w:proofErr w:type="spellEnd"/>
      <w:r w:rsidR="00301519" w:rsidRPr="008D2941">
        <w:t xml:space="preserve">) y el semiconductor las cargas móviles positivas del semiconductor (huecos) serán repelidas hacia el electrodo de tierra, esto hará que la zona de depleción aumente. Si un fotón con energía mayor al band gap del semiconductor es absorbido, este creara un par electrón-hueco. El electrón será atraído hacia la interfaz del óxido-semiconductor, mientras que el hueco será repelido hacia el electrodo negativo. La cantidad de electrones que puede almacenar en la zona de depleción se conoce como la capacidad del pozo y viene dado por el voltaje aplicado, el ancho del óxido, el dopaje del semiconductor y el área del electrodo. </w:t>
      </w:r>
      <w:r w:rsidR="007F7092" w:rsidRPr="008D2941">
        <w:fldChar w:fldCharType="begin"/>
      </w:r>
      <w:r w:rsidR="00EB6BBC" w:rsidRPr="008D2941">
        <w:instrText xml:space="preserve"> ADDIN EN.CITE &lt;EndNote&gt;&lt;Cite&gt;&lt;Author&gt;Holst&lt;/Author&gt;&lt;Year&gt;1998&lt;/Year&gt;&lt;RecNum&gt;18&lt;/RecNum&gt;&lt;DisplayText&gt;[7]&lt;/DisplayText&gt;&lt;record&gt;&lt;rec-number&gt;18&lt;/rec-number&gt;&lt;foreign-keys&gt;&lt;key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7F7092" w:rsidRPr="008D2941">
        <w:fldChar w:fldCharType="separate"/>
      </w:r>
      <w:r w:rsidR="00EB6BBC" w:rsidRPr="0091532D">
        <w:t>[</w:t>
      </w:r>
      <w:hyperlink w:anchor="_ENREF_7" w:tooltip="Holst, 1998 #18" w:history="1">
        <w:r w:rsidR="00F46E81" w:rsidRPr="0091532D">
          <w:t>7</w:t>
        </w:r>
      </w:hyperlink>
      <w:r w:rsidR="00EB6BBC" w:rsidRPr="0091532D">
        <w:t>]</w:t>
      </w:r>
      <w:r w:rsidR="007F7092" w:rsidRPr="008D2941">
        <w:fldChar w:fldCharType="end"/>
      </w:r>
      <w:commentRangeEnd w:id="40"/>
      <w:r w:rsidR="00BC7569">
        <w:rPr>
          <w:rStyle w:val="Refdecomentario"/>
        </w:rPr>
        <w:commentReference w:id="40"/>
      </w:r>
    </w:p>
    <w:p w:rsidR="00301519" w:rsidRPr="008D2941" w:rsidRDefault="00BC7569" w:rsidP="00104944">
      <w:r>
        <w:t>Un registro CCD está</w:t>
      </w:r>
      <w:r w:rsidR="00301519" w:rsidRPr="008D2941">
        <w:t xml:space="preserve"> conformado por una serie de compuertas </w:t>
      </w:r>
      <w:r w:rsidR="00FE4C9E" w:rsidRPr="008D2941">
        <w:t xml:space="preserve">en una estructura MOS. Si se manipula en una forma sistemática los voltajes entre las compuertas se puede lograr transferir la carga de los distintos pozos como una cinta transportadora. </w:t>
      </w:r>
      <w:r w:rsidR="007F7092" w:rsidRPr="008D2941">
        <w:fldChar w:fldCharType="begin"/>
      </w:r>
      <w:r w:rsidR="00EB6BBC" w:rsidRPr="008D2941">
        <w:instrText xml:space="preserve"> ADDIN EN.CITE &lt;EndNote&gt;&lt;Cite&gt;&lt;Author&gt;Holst&lt;/Author&gt;&lt;Year&gt;1998&lt;/Year&gt;&lt;RecNum&gt;18&lt;/RecNum&gt;&lt;DisplayText&gt;[7]&lt;/DisplayText&gt;&lt;record&gt;&lt;rec-number&gt;18&lt;/rec-number&gt;&lt;foreign-keys&gt;&lt;key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7F7092" w:rsidRPr="008D2941">
        <w:fldChar w:fldCharType="separate"/>
      </w:r>
      <w:r w:rsidR="00EB6BBC" w:rsidRPr="0091532D">
        <w:t>[</w:t>
      </w:r>
      <w:hyperlink w:anchor="_ENREF_7" w:tooltip="Holst, 1998 #18" w:history="1">
        <w:r w:rsidR="00F46E81" w:rsidRPr="0091532D">
          <w:t>7</w:t>
        </w:r>
      </w:hyperlink>
      <w:r w:rsidR="00EB6BBC" w:rsidRPr="0091532D">
        <w:t>]</w:t>
      </w:r>
      <w:r w:rsidR="007F7092" w:rsidRPr="008D2941">
        <w:fldChar w:fldCharType="end"/>
      </w:r>
    </w:p>
    <w:p w:rsidR="005C13E7" w:rsidRPr="008D2941" w:rsidRDefault="00FE4C9E">
      <w:r w:rsidRPr="008D2941">
        <w:t>Un pixel est</w:t>
      </w:r>
      <w:r w:rsidR="00BC7569">
        <w:t>á</w:t>
      </w:r>
      <w:r w:rsidRPr="008D2941">
        <w:t xml:space="preserve"> conformado por una o </w:t>
      </w:r>
      <w:r w:rsidR="008D2941" w:rsidRPr="008D2941">
        <w:t>más</w:t>
      </w:r>
      <w:r w:rsidRPr="008D2941">
        <w:t xml:space="preserve"> compuertas que permiten el almacenamiento y transferencia de la carga almacenada en el pozo sin interferir con los demás pixeles adyacentes.</w:t>
      </w:r>
    </w:p>
    <w:p w:rsidR="00FE4C9E" w:rsidRPr="008D2941" w:rsidRDefault="00FE4C9E" w:rsidP="00104944">
      <w:r w:rsidRPr="008D2941">
        <w:t>Las cámaras CCD se pueden clasificar dependiendo de la forma como se transfiere y se lee la información almacenada en cada pixel.</w:t>
      </w:r>
    </w:p>
    <w:p w:rsidR="0080060D" w:rsidRPr="008D2941" w:rsidRDefault="00FE4C9E" w:rsidP="00EB6BBC">
      <w:pPr>
        <w:pStyle w:val="Ttulo4"/>
      </w:pPr>
      <w:r w:rsidRPr="008D2941">
        <w:lastRenderedPageBreak/>
        <w:t xml:space="preserve">Full-Frame CCD </w:t>
      </w:r>
    </w:p>
    <w:p w:rsidR="00FE4C9E" w:rsidRPr="008D2941" w:rsidRDefault="00FE4C9E" w:rsidP="00FE4C9E">
      <w:r w:rsidRPr="008D2941">
        <w:t xml:space="preserve">En una </w:t>
      </w:r>
      <w:r w:rsidR="00364DFE" w:rsidRPr="008D2941">
        <w:t>cámara</w:t>
      </w:r>
      <w:r w:rsidRPr="008D2941">
        <w:t xml:space="preserve"> CCD full-frame</w:t>
      </w:r>
      <w:r w:rsidR="00261A68">
        <w:t>,</w:t>
      </w:r>
      <w:r w:rsidRPr="008D2941">
        <w:t xml:space="preserve"> se tiene un arreglo de pixeles que conforman el registro paralelo que es la superficie que acumula y guarda los fotoelectrones,  un registro serial capaz de almacenar una fila del registro paralelo y un convertidor análogo-digital (ADC).</w:t>
      </w:r>
    </w:p>
    <w:p w:rsidR="00FE4C9E" w:rsidRPr="008D2941" w:rsidRDefault="00FE4C9E" w:rsidP="00FE4C9E">
      <w:r w:rsidRPr="008D2941">
        <w:t xml:space="preserve">Durante </w:t>
      </w:r>
      <w:r w:rsidR="00261A68">
        <w:t xml:space="preserve">el </w:t>
      </w:r>
      <w:r w:rsidRPr="008D2941">
        <w:t>tiempo de exposición el registro paralelo está acumulando fotoelectrones, luego de este tiempo el obturador de la cámara se cierra para evitar que sigan llegando fotones a la superficie del CCD</w:t>
      </w:r>
      <w:r w:rsidR="00261A68">
        <w:t>,</w:t>
      </w:r>
      <w:r w:rsidRPr="008D2941">
        <w:t xml:space="preserve"> y se aplica una secuencia de voltaje a las compuertas de los pixeles para transferir una fila a la vez</w:t>
      </w:r>
      <w:r w:rsidR="00261A68">
        <w:t>;</w:t>
      </w:r>
      <w:r w:rsidRPr="008D2941">
        <w:t xml:space="preserve"> la carga almacenada en cada pozo hacia el registro serial el cual transferirá cada pixel al ADC para digitalizar la información de cada pixel. </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F46E81" w:rsidRPr="0091532D">
          <w:t>6</w:t>
        </w:r>
      </w:hyperlink>
      <w:r w:rsidR="00EB6BBC" w:rsidRPr="0091532D">
        <w:t>]</w:t>
      </w:r>
      <w:r w:rsidR="007F7092" w:rsidRPr="008D2941">
        <w:fldChar w:fldCharType="end"/>
      </w:r>
    </w:p>
    <w:p w:rsidR="0080060D" w:rsidRPr="008D2941" w:rsidRDefault="00FE4C9E" w:rsidP="00EB6BBC">
      <w:pPr>
        <w:pStyle w:val="Ttulo4"/>
      </w:pPr>
      <w:r w:rsidRPr="008D2941">
        <w:t>Frame-Transfer CCD</w:t>
      </w:r>
    </w:p>
    <w:p w:rsidR="00FE4C9E" w:rsidRPr="008D2941" w:rsidRDefault="00FE4C9E" w:rsidP="00FE4C9E">
      <w:r w:rsidRPr="008D2941">
        <w:t xml:space="preserve">Este tipo de cámaras son rápidas porque la exposición y la lectura ocurren simultáneamente.  La mitad del CCD rectangular está tapada con una cubierta opaca que sirve como buffer de almacenamiento, mientras que la otra mitad es la que está expuesta (área de imagen). </w:t>
      </w:r>
    </w:p>
    <w:p w:rsidR="00FE4C9E" w:rsidRPr="008D2941" w:rsidRDefault="00FE4C9E" w:rsidP="00FE4C9E">
      <w:r w:rsidRPr="008D2941">
        <w:t xml:space="preserve">Durante el tiempo de exposición el área de imagen recibe los fotones, luego por una transferencia paralela todos los pixeles de éste área son transferidos al buffer de almacenamiento donde es transferido a un registro serial y al ADC de igual manera que las cámaras Full-Frame. Mientras esta </w:t>
      </w:r>
      <w:r w:rsidR="008D2941" w:rsidRPr="008D2941">
        <w:t>lectura</w:t>
      </w:r>
      <w:r w:rsidRPr="008D2941">
        <w:t xml:space="preserve"> del buffer de almacenamiento está ocurriendo el área de imagen está recibiendo los nuevos fotoelectrones de la nueva imagen. </w:t>
      </w:r>
    </w:p>
    <w:p w:rsidR="00FE4C9E" w:rsidRPr="008D2941" w:rsidRDefault="00FE4C9E" w:rsidP="00FE4C9E">
      <w:r w:rsidRPr="008D2941">
        <w:t>La ventaja de este tipo de cámaras es que no necesitan un obturador electromecánico, sin embargo solo la mitad del sensor es utilizado para obtener imagen.</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F46E81" w:rsidRPr="0091532D">
          <w:t>6</w:t>
        </w:r>
      </w:hyperlink>
      <w:r w:rsidR="00EB6BBC" w:rsidRPr="0091532D">
        <w:t>]</w:t>
      </w:r>
      <w:r w:rsidR="007F7092" w:rsidRPr="008D2941">
        <w:fldChar w:fldCharType="end"/>
      </w:r>
    </w:p>
    <w:p w:rsidR="0080060D" w:rsidRPr="008D2941" w:rsidRDefault="00A97389" w:rsidP="00EB6BBC">
      <w:pPr>
        <w:pStyle w:val="Ttulo4"/>
      </w:pPr>
      <w:proofErr w:type="spellStart"/>
      <w:r w:rsidRPr="008D2941">
        <w:t>Interline</w:t>
      </w:r>
      <w:proofErr w:type="spellEnd"/>
      <w:r w:rsidRPr="008D2941">
        <w:t xml:space="preserve"> transfer CCD</w:t>
      </w:r>
    </w:p>
    <w:p w:rsidR="00A97389" w:rsidRPr="008D2941" w:rsidRDefault="00A97389" w:rsidP="00A97389">
      <w:r w:rsidRPr="008D2941">
        <w:t xml:space="preserve">En las cámaras CCD de transferencia interlineada se alternan filas de pixeles de imagen con filas de pixeles de almacenamiento, lo que resulta un patrón </w:t>
      </w:r>
      <w:r w:rsidR="00261A68">
        <w:t>d</w:t>
      </w:r>
      <w:r w:rsidRPr="008D2941">
        <w:t>e tiras en todo el CCD.</w:t>
      </w:r>
    </w:p>
    <w:p w:rsidR="00A97389" w:rsidRPr="008D2941" w:rsidRDefault="00A97389" w:rsidP="00A97389">
      <w:r w:rsidRPr="008D2941">
        <w:lastRenderedPageBreak/>
        <w:t>Luego de una exposición todos los píxeles de todas</w:t>
      </w:r>
      <w:r w:rsidR="00261A68">
        <w:t xml:space="preserve"> las</w:t>
      </w:r>
      <w:r w:rsidRPr="008D2941">
        <w:t xml:space="preserve"> tiras de imagen</w:t>
      </w:r>
      <w:r w:rsidR="00261A68">
        <w:t>,</w:t>
      </w:r>
      <w:r w:rsidRPr="008D2941">
        <w:t xml:space="preserve"> son transferidos de un solo paso hacia las tiras de almacenamiento, las cuales van a ser </w:t>
      </w:r>
      <w:r w:rsidR="008D2941" w:rsidRPr="008D2941">
        <w:t>leídas</w:t>
      </w:r>
      <w:r w:rsidRPr="008D2941">
        <w:t xml:space="preserve"> mientras que las tiras de imagen vuelven a estar disponibles para exponerse a los fotones.</w:t>
      </w:r>
    </w:p>
    <w:p w:rsidR="00A97389" w:rsidRPr="008D2941" w:rsidRDefault="00A97389" w:rsidP="00A97389">
      <w:r w:rsidRPr="008D2941">
        <w:t xml:space="preserve">Para este tipo de cámaras se utiliza un pixel </w:t>
      </w:r>
      <w:commentRangeStart w:id="41"/>
      <w:r w:rsidRPr="008D2941">
        <w:t xml:space="preserve">muy pequeño </w:t>
      </w:r>
      <w:commentRangeEnd w:id="41"/>
      <w:r w:rsidR="00261A68">
        <w:rPr>
          <w:rStyle w:val="Refdecomentario"/>
        </w:rPr>
        <w:commentReference w:id="41"/>
      </w:r>
      <w:r w:rsidRPr="008D2941">
        <w:t xml:space="preserve">y </w:t>
      </w:r>
      <w:r w:rsidR="008D2941" w:rsidRPr="008D2941">
        <w:t>micro lentes</w:t>
      </w:r>
      <w:r w:rsidRPr="008D2941">
        <w:t xml:space="preserve"> que cubren los pixeles de almacenamiento e imagen para que los fotones incidentes en el pixel de almacenamiento sean redirigidos hacia el pixel de imagen. </w:t>
      </w:r>
      <w:r w:rsidR="007F7092" w:rsidRPr="008D2941">
        <w:fldChar w:fldCharType="begin"/>
      </w:r>
      <w:r w:rsidR="00FD7C40"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FD7C40" w:rsidRPr="0091532D">
        <w:t>[</w:t>
      </w:r>
      <w:hyperlink w:anchor="_ENREF_6" w:tooltip="Murphy, 2001 #19" w:history="1">
        <w:r w:rsidR="00F46E81" w:rsidRPr="0091532D">
          <w:t>6</w:t>
        </w:r>
      </w:hyperlink>
      <w:r w:rsidR="00FD7C40" w:rsidRPr="0091532D">
        <w:t>]</w:t>
      </w:r>
      <w:r w:rsidR="007F7092" w:rsidRPr="008D2941">
        <w:fldChar w:fldCharType="end"/>
      </w:r>
    </w:p>
    <w:p w:rsidR="00FE4C9E" w:rsidRPr="008D2941" w:rsidRDefault="00FE4C9E" w:rsidP="00FE4C9E"/>
    <w:p w:rsidR="0080060D" w:rsidRPr="008D2941" w:rsidRDefault="0080060D" w:rsidP="00EB6BBC">
      <w:bookmarkStart w:id="42" w:name="_Toc289940462"/>
      <w:bookmarkStart w:id="43" w:name="_Toc289948781"/>
      <w:bookmarkStart w:id="44" w:name="_Toc289969003"/>
      <w:bookmarkStart w:id="45" w:name="_Toc314559938"/>
      <w:bookmarkEnd w:id="42"/>
      <w:bookmarkEnd w:id="43"/>
      <w:bookmarkEnd w:id="44"/>
      <w:bookmarkEnd w:id="45"/>
    </w:p>
    <w:p w:rsidR="00825AF9" w:rsidRPr="008D2941" w:rsidRDefault="00825AF9" w:rsidP="0091587C">
      <w:pPr>
        <w:pStyle w:val="Normalsininterlineado"/>
        <w:sectPr w:rsidR="00825AF9" w:rsidRPr="008D2941" w:rsidSect="0091587C">
          <w:headerReference w:type="default" r:id="rId92"/>
          <w:footerReference w:type="default" r:id="rId93"/>
          <w:pgSz w:w="12240" w:h="15840" w:code="1"/>
          <w:pgMar w:top="1418" w:right="1418" w:bottom="1418" w:left="1701" w:header="709" w:footer="709" w:gutter="0"/>
          <w:pgNumType w:start="1"/>
          <w:cols w:space="708"/>
          <w:docGrid w:linePitch="360"/>
        </w:sectPr>
      </w:pPr>
      <w:bookmarkStart w:id="46" w:name="_Toc276051294"/>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Ttulo1"/>
        <w:numPr>
          <w:ilvl w:val="0"/>
          <w:numId w:val="2"/>
        </w:numPr>
      </w:pPr>
      <w:bookmarkStart w:id="47" w:name="_Toc282134886"/>
      <w:bookmarkStart w:id="48" w:name="_Toc318382084"/>
      <w:r w:rsidRPr="008D2941">
        <w:t>Capítulo II</w:t>
      </w:r>
      <w:r w:rsidRPr="008D2941">
        <w:br/>
      </w:r>
      <w:r w:rsidRPr="008D2941">
        <w:br/>
      </w:r>
      <w:bookmarkEnd w:id="46"/>
      <w:bookmarkEnd w:id="47"/>
      <w:r w:rsidR="00825AF9" w:rsidRPr="008D2941">
        <w:t>SIMULADOR</w:t>
      </w:r>
      <w:bookmarkEnd w:id="48"/>
    </w:p>
    <w:p w:rsidR="00784905" w:rsidRPr="008D2941" w:rsidRDefault="000D575E" w:rsidP="00784905">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EB6BBC" w:rsidRPr="008D2941">
        <w:t xml:space="preserve">Se realizó un simulador </w:t>
      </w:r>
      <w:r w:rsidR="00EE6000">
        <w:t xml:space="preserve">en lenguaje C++ </w:t>
      </w:r>
      <w:r w:rsidR="00EB6BBC" w:rsidRPr="008D2941">
        <w:t xml:space="preserve">para obtener un entorno </w:t>
      </w:r>
      <w:r w:rsidR="00261A68">
        <w:t xml:space="preserve">o sistema </w:t>
      </w:r>
      <w:r w:rsidR="00EB6BBC" w:rsidRPr="008D2941">
        <w:t xml:space="preserve">teórico donde se pudiesen ejecutar pruebas de una manera eficiente antes de implementar el algoritmo propuesto en el sistema </w:t>
      </w:r>
      <w:r w:rsidR="00344C8A" w:rsidRPr="008D2941">
        <w:t>real.</w:t>
      </w:r>
    </w:p>
    <w:p w:rsidR="008C2D29" w:rsidRPr="008D2941" w:rsidRDefault="008C2D29" w:rsidP="008C2D29">
      <w:pPr>
        <w:pStyle w:val="Ttulo2"/>
      </w:pPr>
      <w:bookmarkStart w:id="49" w:name="_Toc318382085"/>
      <w:r w:rsidRPr="008D2941">
        <w:t>Módulos del simulador</w:t>
      </w:r>
      <w:bookmarkEnd w:id="49"/>
    </w:p>
    <w:p w:rsidR="0080060D" w:rsidRPr="008D2941" w:rsidRDefault="00825AF9" w:rsidP="00784905">
      <w:r w:rsidRPr="008D2941">
        <w:t xml:space="preserve">El simulador desarrollado consta de varios </w:t>
      </w:r>
      <w:r w:rsidR="008A16F0" w:rsidRPr="008D2941">
        <w:t>módulos</w:t>
      </w:r>
      <w:r w:rsidRPr="008D2941">
        <w:t xml:space="preserve"> que simulan los distintos componentes de un sistema interferométrico. Durante el proceso de creación se </w:t>
      </w:r>
      <w:r w:rsidR="00D91FBF" w:rsidRPr="008D2941">
        <w:t xml:space="preserve">realizó el análisis matemático </w:t>
      </w:r>
      <w:r w:rsidR="00261A68">
        <w:t xml:space="preserve">teniendo en cuenta varios parámetros de interés: </w:t>
      </w:r>
      <w:r w:rsidR="00D91FBF" w:rsidRPr="008D2941">
        <w:t xml:space="preserve">las ecuaciones de interferencia de la luz con espectros no puntuales, las ecuaciones de tiempos de respuesta de las cámaras, </w:t>
      </w:r>
      <w:r w:rsidR="00261A68">
        <w:t>los</w:t>
      </w:r>
      <w:r w:rsidR="00D91FBF" w:rsidRPr="008D2941">
        <w:t xml:space="preserve"> espectros de las fuentes de luz, </w:t>
      </w:r>
      <w:r w:rsidR="008D2941" w:rsidRPr="008D2941">
        <w:t>así</w:t>
      </w:r>
      <w:r w:rsidR="00D91FBF" w:rsidRPr="008D2941">
        <w:t xml:space="preserve"> como generación de ruido a partir de espectros en frecuencia. Finalmente se integraron todos los </w:t>
      </w:r>
      <w:r w:rsidR="008A16F0" w:rsidRPr="008D2941">
        <w:t>módulos</w:t>
      </w:r>
      <w:r w:rsidR="00D91FBF" w:rsidRPr="008D2941">
        <w:t xml:space="preserve"> en un sistema </w:t>
      </w:r>
      <w:r w:rsidR="00261A68">
        <w:t>generador de</w:t>
      </w:r>
      <w:r w:rsidR="00D91FBF" w:rsidRPr="008D2941">
        <w:t xml:space="preserve"> </w:t>
      </w:r>
      <w:r w:rsidR="00261A68">
        <w:t xml:space="preserve">imágenes y </w:t>
      </w:r>
      <w:r w:rsidR="00D91FBF" w:rsidRPr="008D2941">
        <w:t>videos tal como lo haría una cámara conectada a un interferómetro.</w:t>
      </w:r>
    </w:p>
    <w:p w:rsidR="0080060D" w:rsidRPr="008D2941" w:rsidRDefault="003B6EA6" w:rsidP="008C2D29">
      <w:pPr>
        <w:pStyle w:val="Ttulo3"/>
      </w:pPr>
      <w:bookmarkStart w:id="50" w:name="_Toc318382086"/>
      <w:r w:rsidRPr="008D2941">
        <w:t>Módulo de espectros</w:t>
      </w:r>
      <w:bookmarkEnd w:id="50"/>
    </w:p>
    <w:p w:rsidR="0080060D" w:rsidRPr="008D2941" w:rsidRDefault="003B6EA6" w:rsidP="00784905">
      <w:r w:rsidRPr="008D2941">
        <w:t>Para manejar todo lo relacionado con espectros de absorción o de emisión se desarroll</w:t>
      </w:r>
      <w:r w:rsidR="00261A68">
        <w:t>ó</w:t>
      </w:r>
      <w:r w:rsidRPr="008D2941">
        <w:t xml:space="preserve"> un módulo que permite manejar espectros tanto en frecuencia como en longitud de onda. Permite generar espectros puntuales, espectros gaussianos o espectros complejos provenientes de archivos de texto.</w:t>
      </w:r>
      <w:r w:rsidR="00E85DFB" w:rsidRPr="008D2941">
        <w:t xml:space="preserve"> También permite hacer operaciones de suma, resta, multiplicación e integración de espectros.</w:t>
      </w:r>
    </w:p>
    <w:p w:rsidR="0080060D" w:rsidRPr="008D2941" w:rsidRDefault="002B4063" w:rsidP="00784905">
      <w:r w:rsidRPr="008D2941">
        <w:t xml:space="preserve">Este módulo permite la creación de espectros en longitud de onda en arreglos unidimensionales con longitudes de onda iniciales y finales de un tamaño especificado, pero </w:t>
      </w:r>
      <w:r w:rsidRPr="008D2941">
        <w:lastRenderedPageBreak/>
        <w:t xml:space="preserve">para el sistema interferométrico es posible convertirlos en arreglos unidimensionales en frecuencia, de tamaño: </w:t>
      </w:r>
      <w:r w:rsidR="00A76D33" w:rsidRPr="008D2941">
        <w:rPr>
          <w:position w:val="-30"/>
        </w:rPr>
        <w:object w:dxaOrig="1420" w:dyaOrig="680">
          <v:shape id="_x0000_i1067" type="#_x0000_t75" style="width:69.75pt;height:33.75pt" o:ole="">
            <v:imagedata r:id="rId94" o:title=""/>
          </v:shape>
          <o:OLEObject Type="Embed" ProgID="Equation.DSMT4" ShapeID="_x0000_i1067" DrawAspect="Content" ObjectID="_1392213448" r:id="rId95"/>
        </w:object>
      </w:r>
      <w:r w:rsidRPr="008D2941">
        <w:t xml:space="preserve"> donde </w:t>
      </w:r>
      <w:r w:rsidRPr="008D2941">
        <w:rPr>
          <w:position w:val="-4"/>
        </w:rPr>
        <w:object w:dxaOrig="240" w:dyaOrig="260">
          <v:shape id="_x0000_i1068" type="#_x0000_t75" style="width:12pt;height:12.75pt" o:ole="">
            <v:imagedata r:id="rId96" o:title=""/>
          </v:shape>
          <o:OLEObject Type="Embed" ProgID="Equation.DSMT4" ShapeID="_x0000_i1068" DrawAspect="Content" ObjectID="_1392213449" r:id="rId97"/>
        </w:object>
      </w:r>
      <w:r w:rsidRPr="008D2941">
        <w:t xml:space="preserve"> es un factor de proporcionalidad elegible.</w:t>
      </w:r>
    </w:p>
    <w:p w:rsidR="002B4063" w:rsidRPr="008D2941" w:rsidRDefault="008D2941" w:rsidP="003B6EA6">
      <w:r w:rsidRPr="005C22CC">
        <w:t xml:space="preserve">Para </w:t>
      </w:r>
      <w:r w:rsidRPr="008D2941">
        <w:t>construir el arreglo en frecuencia, la frecuencia inicial es igual a cero y la frecuencia final es igual a</w:t>
      </w:r>
      <w:proofErr w:type="gramStart"/>
      <w:r>
        <w:t>:</w:t>
      </w:r>
      <w:r w:rsidRPr="008D2941">
        <w:t xml:space="preserve"> </w:t>
      </w:r>
      <w:r w:rsidRPr="008D2941">
        <w:rPr>
          <w:position w:val="-30"/>
        </w:rPr>
        <w:object w:dxaOrig="1120" w:dyaOrig="680">
          <v:shape id="_x0000_i1069" type="#_x0000_t75" style="width:55.5pt;height:33.75pt" o:ole="">
            <v:imagedata r:id="rId98" o:title=""/>
          </v:shape>
          <o:OLEObject Type="Embed" ProgID="Equation.DSMT4" ShapeID="_x0000_i1069" DrawAspect="Content" ObjectID="_1392213450" r:id="rId99"/>
        </w:object>
      </w:r>
      <w:r w:rsidRPr="008D2941">
        <w:t>,</w:t>
      </w:r>
      <w:proofErr w:type="gramEnd"/>
      <w:r w:rsidRPr="008D2941">
        <w:t xml:space="preserve"> por lo tanto la resolución en frecuencia será igual a: </w:t>
      </w:r>
    </w:p>
    <w:p w:rsidR="0080060D" w:rsidRPr="0091532D" w:rsidRDefault="002B4063" w:rsidP="00784905">
      <w:pPr>
        <w:pStyle w:val="MTDisplayEquation"/>
        <w:rPr>
          <w:lang w:val="es-VE"/>
        </w:rPr>
      </w:pPr>
      <w:r w:rsidRPr="0091532D">
        <w:rPr>
          <w:lang w:val="es-VE"/>
        </w:rPr>
        <w:tab/>
      </w:r>
      <w:r w:rsidR="00A76D33" w:rsidRPr="0091532D">
        <w:rPr>
          <w:position w:val="-30"/>
          <w:lang w:val="es-VE"/>
        </w:rPr>
        <w:object w:dxaOrig="2180" w:dyaOrig="680">
          <v:shape id="_x0000_i1070" type="#_x0000_t75" style="width:108.75pt;height:33.75pt" o:ole="">
            <v:imagedata r:id="rId100" o:title=""/>
          </v:shape>
          <o:OLEObject Type="Embed" ProgID="Equation.DSMT4" ShapeID="_x0000_i1070" DrawAspect="Content" ObjectID="_1392213451" r:id="rId101"/>
        </w:object>
      </w:r>
    </w:p>
    <w:p w:rsidR="0080060D" w:rsidRPr="0091532D" w:rsidRDefault="003801BF" w:rsidP="00784905">
      <w:r w:rsidRPr="0091532D">
        <w:t xml:space="preserve">Para evaluar cada punto de frecuencia </w:t>
      </w:r>
      <w:r w:rsidR="00A76D33" w:rsidRPr="0091532D">
        <w:rPr>
          <w:position w:val="-24"/>
        </w:rPr>
        <w:object w:dxaOrig="2860" w:dyaOrig="620">
          <v:shape id="_x0000_i1071" type="#_x0000_t75" style="width:141.75pt;height:31.5pt" o:ole="">
            <v:imagedata r:id="rId102" o:title=""/>
          </v:shape>
          <o:OLEObject Type="Embed" ProgID="Equation.DSMT4" ShapeID="_x0000_i1071" DrawAspect="Content" ObjectID="_1392213452" r:id="rId103"/>
        </w:object>
      </w:r>
      <w:r w:rsidRPr="0091532D">
        <w:t xml:space="preserve"> se calcula el valor de longitud de onda que corresponde a esa frecuencia </w:t>
      </w:r>
      <w:r w:rsidRPr="0091532D">
        <w:rPr>
          <w:position w:val="-30"/>
        </w:rPr>
        <w:object w:dxaOrig="740" w:dyaOrig="680">
          <v:shape id="_x0000_i1072" type="#_x0000_t75" style="width:36.75pt;height:33.75pt" o:ole="">
            <v:imagedata r:id="rId104" o:title=""/>
          </v:shape>
          <o:OLEObject Type="Embed" ProgID="Equation.DSMT4" ShapeID="_x0000_i1072" DrawAspect="Content" ObjectID="_1392213453" r:id="rId105"/>
        </w:object>
      </w:r>
      <w:r w:rsidRPr="0091532D">
        <w:t xml:space="preserve"> y se realiza una interpolación de los valores del espectro en longitud de onda que estén </w:t>
      </w:r>
      <w:r w:rsidR="008D2941" w:rsidRPr="008D2941">
        <w:t>más</w:t>
      </w:r>
      <w:r w:rsidRPr="0091532D">
        <w:t xml:space="preserve"> cercanos para introducirlo en el arreglo de frecuencia.</w:t>
      </w:r>
    </w:p>
    <w:p w:rsidR="0080060D" w:rsidRPr="008D2941" w:rsidRDefault="00046DB5" w:rsidP="008C2D29">
      <w:pPr>
        <w:pStyle w:val="Ttulo3"/>
      </w:pPr>
      <w:bookmarkStart w:id="51" w:name="_Toc318382087"/>
      <w:r w:rsidRPr="008D2941">
        <w:t>Módulo de muestra</w:t>
      </w:r>
      <w:bookmarkEnd w:id="51"/>
    </w:p>
    <w:p w:rsidR="0080060D" w:rsidRPr="008D2941" w:rsidRDefault="00E85DFB" w:rsidP="00784905">
      <w:r w:rsidRPr="008D2941">
        <w:t>En este módulo se especifican las características de la muestra q</w:t>
      </w:r>
      <w:r w:rsidR="00261A68">
        <w:t>ue será observada en el sistema. E</w:t>
      </w:r>
      <w:r w:rsidRPr="008D2941">
        <w:t>ntre los parámetros que pueden ser cargados a la muestra, está la dimensión</w:t>
      </w:r>
      <w:r w:rsidR="00F4090E" w:rsidRPr="008D2941">
        <w:t xml:space="preserve"> en pixeles</w:t>
      </w:r>
      <w:r w:rsidRPr="008D2941">
        <w:t xml:space="preserve"> </w:t>
      </w:r>
      <w:r w:rsidR="00F4090E" w:rsidRPr="008D2941">
        <w:t>y la relación entre el tamaño en pixeles y el tamaño real de la muestra; también se puede cargar desde un archivo de texto o una imagen en escala de grises la información del perfil de la muestra, asignándole un rango de altura al rango de grises de la imagen,</w:t>
      </w:r>
      <w:r w:rsidR="00844FB1" w:rsidRPr="008D2941">
        <w:t xml:space="preserve"> esto</w:t>
      </w:r>
      <w:r w:rsidR="00261A68">
        <w:t xml:space="preserve"> permite </w:t>
      </w:r>
      <w:r w:rsidR="00844FB1" w:rsidRPr="008D2941">
        <w:t>genera</w:t>
      </w:r>
      <w:r w:rsidR="00261A68">
        <w:t>r</w:t>
      </w:r>
      <w:r w:rsidR="00844FB1" w:rsidRPr="008D2941">
        <w:t xml:space="preserve"> una matriz con información de la altura de cada punto </w:t>
      </w:r>
      <w:r w:rsidR="00844FB1" w:rsidRPr="008D2941">
        <w:rPr>
          <w:position w:val="-14"/>
        </w:rPr>
        <w:object w:dxaOrig="740" w:dyaOrig="400">
          <v:shape id="_x0000_i1073" type="#_x0000_t75" style="width:36.75pt;height:19.5pt" o:ole="">
            <v:imagedata r:id="rId106" o:title=""/>
          </v:shape>
          <o:OLEObject Type="Embed" ProgID="Equation.DSMT4" ShapeID="_x0000_i1073" DrawAspect="Content" ObjectID="_1392213454" r:id="rId107"/>
        </w:object>
      </w:r>
      <w:r w:rsidR="00844FB1" w:rsidRPr="008D2941">
        <w:t xml:space="preserve">. </w:t>
      </w:r>
    </w:p>
    <w:p w:rsidR="0080060D" w:rsidRPr="008D2941" w:rsidRDefault="00844FB1" w:rsidP="00784905">
      <w:r w:rsidRPr="008D2941">
        <w:t>De la misma forma como se carga el perfil</w:t>
      </w:r>
      <w:r w:rsidR="00261A68">
        <w:t>,</w:t>
      </w:r>
      <w:r w:rsidRPr="008D2941">
        <w:t xml:space="preserve"> es posible cargar la información de la visibilidad de la muestra, esta vez la </w:t>
      </w:r>
      <w:r w:rsidR="008D2941" w:rsidRPr="008D2941">
        <w:t>matriz</w:t>
      </w:r>
      <w:r w:rsidRPr="008D2941">
        <w:t xml:space="preserve"> tendrá la información de cu</w:t>
      </w:r>
      <w:r w:rsidR="00261A68">
        <w:t>á</w:t>
      </w:r>
      <w:r w:rsidRPr="008D2941">
        <w:t xml:space="preserve">n reflectiva es la muestra en cada punto </w:t>
      </w:r>
      <w:r w:rsidR="00F56117" w:rsidRPr="008D2941">
        <w:rPr>
          <w:position w:val="-14"/>
        </w:rPr>
        <w:object w:dxaOrig="780" w:dyaOrig="400">
          <v:shape id="_x0000_i1074" type="#_x0000_t75" style="width:39pt;height:19.5pt" o:ole="">
            <v:imagedata r:id="rId108" o:title=""/>
          </v:shape>
          <o:OLEObject Type="Embed" ProgID="Equation.DSMT4" ShapeID="_x0000_i1074" DrawAspect="Content" ObjectID="_1392213455" r:id="rId109"/>
        </w:object>
      </w:r>
    </w:p>
    <w:p w:rsidR="0080060D" w:rsidRPr="008D2941" w:rsidRDefault="00335838" w:rsidP="008C2D29">
      <w:pPr>
        <w:pStyle w:val="Ttulo3"/>
      </w:pPr>
      <w:bookmarkStart w:id="52" w:name="_Toc318382088"/>
      <w:r w:rsidRPr="008D2941">
        <w:lastRenderedPageBreak/>
        <w:t>Modulo de cámara</w:t>
      </w:r>
      <w:bookmarkEnd w:id="52"/>
    </w:p>
    <w:p w:rsidR="0080060D" w:rsidRPr="008D2941" w:rsidRDefault="003B6EA6" w:rsidP="00784905">
      <w:commentRangeStart w:id="53"/>
      <w:r w:rsidRPr="008D2941">
        <w:t>El módulo de la cámara tiene la capacidad de simular una cámara monocromática o a color, este módulo se encarga de generar los espectros de absorción de los sensores ya sea el</w:t>
      </w:r>
      <w:r w:rsidR="00261A68">
        <w:t xml:space="preserve"> monocromático o los sensores R-G-</w:t>
      </w:r>
      <w:r w:rsidRPr="008D2941">
        <w:t>B. Adicionalmente calcula los tiempos de integración y procesamiento de acuerdo a los parámetros que se establezcan.</w:t>
      </w:r>
      <w:commentRangeEnd w:id="53"/>
      <w:r w:rsidR="00F77ED8">
        <w:rPr>
          <w:rStyle w:val="Refdecomentario"/>
        </w:rPr>
        <w:commentReference w:id="53"/>
      </w:r>
    </w:p>
    <w:p w:rsidR="002619F2" w:rsidRPr="008D2941" w:rsidRDefault="002619F2" w:rsidP="00261A68">
      <w:r w:rsidRPr="008D2941">
        <w:t>Es posible establecer una ganancia y offset general y una ganancia y offset específico para cada sensor.</w:t>
      </w:r>
    </w:p>
    <w:p w:rsidR="0080060D" w:rsidRPr="008D2941" w:rsidRDefault="003B6EA6" w:rsidP="00784905">
      <w:r w:rsidRPr="008D2941">
        <w:t>Recibe como parámetros: el tipo de cámara (color o monocromática), los espectros de los sensores, el tiempo de exposición, los tiempos de transporte de la carga</w:t>
      </w:r>
      <w:r w:rsidR="00C16C43" w:rsidRPr="008D2941">
        <w:t xml:space="preserve"> y</w:t>
      </w:r>
      <w:r w:rsidRPr="008D2941">
        <w:t xml:space="preserve"> las dimensiones en pixeles de la imagen que producirá.</w:t>
      </w:r>
    </w:p>
    <w:p w:rsidR="0080060D" w:rsidRPr="008D2941" w:rsidRDefault="003B6EA6" w:rsidP="008C2D29">
      <w:pPr>
        <w:pStyle w:val="Ttulo3"/>
      </w:pPr>
      <w:bookmarkStart w:id="54" w:name="_Toc318382089"/>
      <w:r w:rsidRPr="008D2941">
        <w:t>Módulo de la fuente de iluminación</w:t>
      </w:r>
      <w:bookmarkEnd w:id="54"/>
    </w:p>
    <w:p w:rsidR="002619F2" w:rsidRPr="008D2941" w:rsidRDefault="003B6EA6" w:rsidP="00784905">
      <w:r w:rsidRPr="008D2941">
        <w:t xml:space="preserve">Este módulo </w:t>
      </w:r>
      <w:r w:rsidR="00F4090E" w:rsidRPr="008D2941">
        <w:t>simplemente se encarga de manejar los parámetros de la fuente, en este caso solo se requiere el espectro de emisión de la fuente</w:t>
      </w:r>
      <w:r w:rsidR="002619F2" w:rsidRPr="008D2941">
        <w:t>.</w:t>
      </w:r>
    </w:p>
    <w:p w:rsidR="0080060D" w:rsidRPr="008D2941" w:rsidRDefault="002619F2" w:rsidP="00784905">
      <w:r w:rsidRPr="008D2941">
        <w:t xml:space="preserve">Gracias al módulo de espectros es posible simular desde fuentes puntuales como </w:t>
      </w:r>
      <w:r w:rsidR="008D2941" w:rsidRPr="008D2941">
        <w:t>láseres</w:t>
      </w:r>
      <w:r w:rsidRPr="008D2941">
        <w:t xml:space="preserve">, fuentes de luz blanca o fuentes con espectros </w:t>
      </w:r>
      <w:r w:rsidR="008D2941" w:rsidRPr="008D2941">
        <w:t>más</w:t>
      </w:r>
      <w:r w:rsidRPr="008D2941">
        <w:t xml:space="preserve"> complejos que contengan diversas líneas espectrales.</w:t>
      </w:r>
    </w:p>
    <w:p w:rsidR="0080060D" w:rsidRPr="008D2941" w:rsidRDefault="00F4090E" w:rsidP="008C2D29">
      <w:pPr>
        <w:pStyle w:val="Ttulo3"/>
      </w:pPr>
      <w:bookmarkStart w:id="55" w:name="_Toc318382090"/>
      <w:r w:rsidRPr="008D2941">
        <w:t>Módulo de ruido</w:t>
      </w:r>
      <w:bookmarkEnd w:id="55"/>
    </w:p>
    <w:p w:rsidR="0080060D" w:rsidRPr="008D2941" w:rsidRDefault="00F4090E" w:rsidP="00784905">
      <w:r w:rsidRPr="008D2941">
        <w:t>Las vibraciones mecánicas son manejadas por este módulo</w:t>
      </w:r>
      <w:r w:rsidR="00020432">
        <w:t>;</w:t>
      </w:r>
      <w:r w:rsidRPr="008D2941">
        <w:t xml:space="preserve"> puede recibir un espectro de las vibraciones y luego transformarlo a un arreglo en tiempo de las </w:t>
      </w:r>
      <w:r w:rsidR="00020432">
        <w:t>mismas</w:t>
      </w:r>
      <w:r w:rsidRPr="008D2941">
        <w:t>. A</w:t>
      </w:r>
      <w:r w:rsidR="00020432">
        <w:t>sí mismo, pu</w:t>
      </w:r>
      <w:r w:rsidRPr="008D2941">
        <w:t>ede generar ruido blanco aditivo.</w:t>
      </w:r>
    </w:p>
    <w:p w:rsidR="0080060D" w:rsidRPr="008D2941" w:rsidRDefault="00344C8A" w:rsidP="008C2D29">
      <w:pPr>
        <w:pStyle w:val="Ttulo3"/>
      </w:pPr>
      <w:bookmarkStart w:id="56" w:name="_Toc318382091"/>
      <w:r w:rsidRPr="008D2941">
        <w:t xml:space="preserve">Módulo </w:t>
      </w:r>
      <w:r w:rsidR="005A06B2" w:rsidRPr="008D2941">
        <w:t>de interferometría</w:t>
      </w:r>
      <w:bookmarkEnd w:id="56"/>
    </w:p>
    <w:p w:rsidR="0080060D" w:rsidRPr="008D2941" w:rsidRDefault="00844FB1" w:rsidP="00784905">
      <w:r w:rsidRPr="008D2941">
        <w:t>Este módulo es el que unifica la información de todos los demás módulos y genera una imagen donde se observa la interferencia producida por la diferencia de caminos ópticos al incidir los haces sobre la muestra.</w:t>
      </w:r>
    </w:p>
    <w:p w:rsidR="0080060D" w:rsidRPr="008D2941" w:rsidRDefault="00D91FBF" w:rsidP="00784905">
      <w:r w:rsidRPr="008D2941">
        <w:lastRenderedPageBreak/>
        <w:t xml:space="preserve">La ecuación </w:t>
      </w:r>
      <w:r w:rsidR="007F7092" w:rsidRPr="0091532D">
        <w:fldChar w:fldCharType="begin"/>
      </w:r>
      <w:r w:rsidRPr="008D2941">
        <w:instrText xml:space="preserve"> GOTOBUTTON ZEqnNum884393  \* MERGEFORMAT </w:instrText>
      </w:r>
      <w:r w:rsidR="007F7092" w:rsidRPr="008D2941">
        <w:fldChar w:fldCharType="begin"/>
      </w:r>
      <w:r w:rsidRPr="008D2941">
        <w:instrText xml:space="preserve"> REF ZEqnNum884393 \* Charformat \! \* MERGEFORMAT </w:instrText>
      </w:r>
      <w:r w:rsidR="007F7092" w:rsidRPr="008D2941">
        <w:fldChar w:fldCharType="separate"/>
      </w:r>
      <w:r w:rsidR="000D575E">
        <w:instrText>(1.6)</w:instrText>
      </w:r>
      <w:r w:rsidR="007F7092" w:rsidRPr="008D2941">
        <w:fldChar w:fldCharType="end"/>
      </w:r>
      <w:r w:rsidR="007F7092" w:rsidRPr="0091532D">
        <w:fldChar w:fldCharType="end"/>
      </w:r>
      <w:r w:rsidRPr="008D2941">
        <w:t xml:space="preserve"> muestra la interferencia de la luz con espectro puntual, sin embargo, </w:t>
      </w:r>
      <w:r w:rsidR="00C16C43" w:rsidRPr="008D2941">
        <w:t>existen</w:t>
      </w:r>
      <w:r w:rsidRPr="008D2941">
        <w:t xml:space="preserve"> fuentes de luz</w:t>
      </w:r>
      <w:r w:rsidR="00C16C43" w:rsidRPr="008D2941">
        <w:t xml:space="preserve"> que</w:t>
      </w:r>
      <w:r w:rsidRPr="008D2941">
        <w:t xml:space="preserve"> poseen espectros no puntuales, esto </w:t>
      </w:r>
      <w:r w:rsidR="004E32B4" w:rsidRPr="008D2941">
        <w:t xml:space="preserve">hace que </w:t>
      </w:r>
      <w:r w:rsidRPr="008D2941">
        <w:t>la longitud de coherencia del sistema</w:t>
      </w:r>
      <w:r w:rsidR="00C16C43" w:rsidRPr="008D2941">
        <w:t xml:space="preserve"> entre</w:t>
      </w:r>
      <w:r w:rsidRPr="008D2941">
        <w:t xml:space="preserve"> en juego para observar los patrones de interferencia</w:t>
      </w:r>
      <w:r w:rsidR="004E32B4" w:rsidRPr="008D2941">
        <w:t>.</w:t>
      </w:r>
    </w:p>
    <w:p w:rsidR="004E32B4" w:rsidRPr="008D2941" w:rsidRDefault="004E32B4" w:rsidP="00D91FBF">
      <w:r w:rsidRPr="008D2941">
        <w:t>El</w:t>
      </w:r>
      <w:r w:rsidR="00C16C43" w:rsidRPr="008D2941">
        <w:t xml:space="preserve"> tipo de interferómetro es seleccionable, se puede seleccionar o un interferómetro de Michelson o un interferómetro de Mirau, cuya única diferencia para el desarrollo de las ecuaciones para el simulador es el efecto que produce el divisor de haz a los haces de muestra y de referencia. En un interferómetro de Michelson, ambos haces, el de referencia y el de muestra pasan en transmisión y reflexión por el divisor de haz. En un interferómetro de Mirau, el haz de referencia refleja dos veces en el divisor de haz mientras que el haz de muestra atraviesa dos veces.</w:t>
      </w:r>
    </w:p>
    <w:p w:rsidR="002A157D" w:rsidRPr="008D2941" w:rsidRDefault="002A157D" w:rsidP="00D91FBF">
      <w:r w:rsidRPr="008D2941">
        <w:t xml:space="preserve">La intensidad recibida por un detector en un punto </w:t>
      </w:r>
      <w:r w:rsidRPr="008D2941">
        <w:rPr>
          <w:position w:val="-14"/>
        </w:rPr>
        <w:object w:dxaOrig="880" w:dyaOrig="400">
          <v:shape id="_x0000_i1075" type="#_x0000_t75" style="width:43.5pt;height:20.25pt" o:ole="">
            <v:imagedata r:id="rId110" o:title=""/>
          </v:shape>
          <o:OLEObject Type="Embed" ProgID="Equation.DSMT4" ShapeID="_x0000_i1075" DrawAspect="Content" ObjectID="_1392213456" r:id="rId111"/>
        </w:object>
      </w:r>
      <w:r w:rsidRPr="008D2941">
        <w:t xml:space="preserve"> viene dada por la ecuación</w:t>
      </w:r>
    </w:p>
    <w:p w:rsidR="0080060D" w:rsidRPr="0091532D" w:rsidRDefault="004E32B4" w:rsidP="00784905">
      <w:pPr>
        <w:pStyle w:val="MTDisplayEquation"/>
        <w:rPr>
          <w:lang w:val="es-VE"/>
        </w:rPr>
      </w:pPr>
      <w:r w:rsidRPr="0091532D">
        <w:rPr>
          <w:lang w:val="es-VE"/>
        </w:rPr>
        <w:tab/>
      </w:r>
      <w:r w:rsidR="00F12A15" w:rsidRPr="0091532D">
        <w:rPr>
          <w:position w:val="-30"/>
          <w:lang w:val="es-VE"/>
        </w:rPr>
        <w:object w:dxaOrig="4140" w:dyaOrig="720">
          <v:shape id="_x0000_i1076" type="#_x0000_t75" style="width:206.25pt;height:36pt" o:ole="">
            <v:imagedata r:id="rId112" o:title=""/>
          </v:shape>
          <o:OLEObject Type="Embed" ProgID="Equation.DSMT4" ShapeID="_x0000_i1076" DrawAspect="Content" ObjectID="_1392213457" r:id="rId11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57" w:name="ZEqnNum13371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bookmarkEnd w:id="57"/>
      <w:r w:rsidR="00CF2C7B">
        <w:rPr>
          <w:lang w:val="es-VE"/>
        </w:rPr>
        <w:fldChar w:fldCharType="end"/>
      </w:r>
    </w:p>
    <w:p w:rsidR="00C16C43" w:rsidRPr="0091532D" w:rsidRDefault="004E32B4" w:rsidP="00C16C43">
      <w:pPr>
        <w:pStyle w:val="MTDisplayEquation"/>
        <w:rPr>
          <w:lang w:val="es-VE"/>
        </w:rPr>
      </w:pPr>
      <w:r w:rsidRPr="0091532D">
        <w:rPr>
          <w:lang w:val="es-VE"/>
        </w:rPr>
        <w:t>Con</w:t>
      </w:r>
      <w:r w:rsidR="002A157D" w:rsidRPr="0091532D">
        <w:rPr>
          <w:lang w:val="es-VE"/>
        </w:rPr>
        <w:t xml:space="preserve"> </w:t>
      </w:r>
      <w:r w:rsidR="00F12A15" w:rsidRPr="00F12A15">
        <w:rPr>
          <w:position w:val="-12"/>
          <w:lang w:val="es-VE"/>
        </w:rPr>
        <w:object w:dxaOrig="279" w:dyaOrig="360">
          <v:shape id="_x0000_i1077" type="#_x0000_t75" style="width:14.25pt;height:18.75pt" o:ole="">
            <v:imagedata r:id="rId114" o:title=""/>
          </v:shape>
          <o:OLEObject Type="Embed" ProgID="Equation.DSMT4" ShapeID="_x0000_i1077" DrawAspect="Content" ObjectID="_1392213458" r:id="rId115"/>
        </w:object>
      </w:r>
      <w:r w:rsidR="002A157D" w:rsidRPr="0091532D">
        <w:rPr>
          <w:lang w:val="es-VE"/>
        </w:rPr>
        <w:t xml:space="preserve"> la</w:t>
      </w:r>
      <w:r w:rsidR="00495037" w:rsidRPr="0091532D">
        <w:rPr>
          <w:lang w:val="es-VE"/>
        </w:rPr>
        <w:t xml:space="preserve"> intensidad de la fuente de luz,</w:t>
      </w:r>
      <w:r w:rsidRPr="0091532D">
        <w:rPr>
          <w:lang w:val="es-VE"/>
        </w:rPr>
        <w:t xml:space="preserve"> </w:t>
      </w:r>
      <w:r w:rsidRPr="0091532D">
        <w:rPr>
          <w:position w:val="-6"/>
          <w:lang w:val="es-VE"/>
        </w:rPr>
        <w:object w:dxaOrig="220" w:dyaOrig="279">
          <v:shape id="_x0000_i1078" type="#_x0000_t75" style="width:12pt;height:14.25pt" o:ole="">
            <v:imagedata r:id="rId116" o:title=""/>
          </v:shape>
          <o:OLEObject Type="Embed" ProgID="Equation.DSMT4" ShapeID="_x0000_i1078" DrawAspect="Content" ObjectID="_1392213459" r:id="rId117"/>
        </w:object>
      </w:r>
      <w:r w:rsidR="00495037" w:rsidRPr="0091532D">
        <w:rPr>
          <w:lang w:val="es-VE"/>
        </w:rPr>
        <w:t xml:space="preserve"> como la distancia que hay entre el plano de imagen y la muestra</w:t>
      </w:r>
      <w:r w:rsidRPr="0091532D">
        <w:rPr>
          <w:lang w:val="es-VE"/>
        </w:rPr>
        <w:t>,</w:t>
      </w:r>
      <w:r w:rsidR="00C16C43" w:rsidRPr="0091532D">
        <w:rPr>
          <w:lang w:val="es-VE"/>
        </w:rPr>
        <w:t xml:space="preserve"> y </w:t>
      </w:r>
      <w:r w:rsidR="00C16C43" w:rsidRPr="0091532D">
        <w:rPr>
          <w:position w:val="-6"/>
          <w:lang w:val="es-VE"/>
        </w:rPr>
        <w:object w:dxaOrig="200" w:dyaOrig="220">
          <v:shape id="_x0000_i1079" type="#_x0000_t75" style="width:9.75pt;height:12pt" o:ole="">
            <v:imagedata r:id="rId118" o:title=""/>
          </v:shape>
          <o:OLEObject Type="Embed" ProgID="Equation.DSMT4" ShapeID="_x0000_i1079" DrawAspect="Content" ObjectID="_1392213460" r:id="rId119"/>
        </w:object>
      </w:r>
      <w:r w:rsidR="00C16C43" w:rsidRPr="0091532D">
        <w:rPr>
          <w:lang w:val="es-VE"/>
        </w:rPr>
        <w:t xml:space="preserve"> la frecuencia de la luz.</w:t>
      </w:r>
    </w:p>
    <w:p w:rsidR="00C16C43" w:rsidRPr="0091532D" w:rsidRDefault="004E32B4">
      <w:pPr>
        <w:pStyle w:val="MTDisplayEquation"/>
        <w:rPr>
          <w:lang w:val="es-VE"/>
        </w:rPr>
      </w:pPr>
      <w:r w:rsidRPr="0091532D">
        <w:rPr>
          <w:position w:val="-12"/>
          <w:lang w:val="es-VE"/>
        </w:rPr>
        <w:object w:dxaOrig="220" w:dyaOrig="360">
          <v:shape id="_x0000_i1080" type="#_x0000_t75" style="width:12pt;height:18.75pt" o:ole="">
            <v:imagedata r:id="rId120" o:title=""/>
          </v:shape>
          <o:OLEObject Type="Embed" ProgID="Equation.DSMT4" ShapeID="_x0000_i1080" DrawAspect="Content" ObjectID="_1392213461" r:id="rId121"/>
        </w:object>
      </w:r>
      <w:r w:rsidRPr="0091532D">
        <w:rPr>
          <w:lang w:val="es-VE"/>
        </w:rPr>
        <w:t xml:space="preserve"> </w:t>
      </w:r>
      <w:proofErr w:type="gramStart"/>
      <w:r w:rsidRPr="0091532D">
        <w:rPr>
          <w:lang w:val="es-VE"/>
        </w:rPr>
        <w:t>y</w:t>
      </w:r>
      <w:proofErr w:type="gramEnd"/>
      <w:r w:rsidRPr="0091532D">
        <w:rPr>
          <w:lang w:val="es-VE"/>
        </w:rPr>
        <w:t xml:space="preserve"> </w:t>
      </w:r>
      <w:r w:rsidR="002A157D" w:rsidRPr="0091532D">
        <w:rPr>
          <w:position w:val="-12"/>
          <w:lang w:val="es-VE"/>
        </w:rPr>
        <w:object w:dxaOrig="220" w:dyaOrig="360">
          <v:shape id="_x0000_i1081" type="#_x0000_t75" style="width:12pt;height:18.75pt" o:ole="">
            <v:imagedata r:id="rId122" o:title=""/>
          </v:shape>
          <o:OLEObject Type="Embed" ProgID="Equation.DSMT4" ShapeID="_x0000_i1081" DrawAspect="Content" ObjectID="_1392213462" r:id="rId123"/>
        </w:object>
      </w:r>
      <w:r w:rsidR="00D91FBF" w:rsidRPr="0091532D">
        <w:rPr>
          <w:lang w:val="es-VE"/>
        </w:rPr>
        <w:t xml:space="preserve"> </w:t>
      </w:r>
      <w:r w:rsidR="00C16C43" w:rsidRPr="0091532D">
        <w:rPr>
          <w:lang w:val="es-VE"/>
        </w:rPr>
        <w:t xml:space="preserve">son </w:t>
      </w:r>
      <w:r w:rsidR="002A157D" w:rsidRPr="0091532D">
        <w:rPr>
          <w:lang w:val="es-VE"/>
        </w:rPr>
        <w:t xml:space="preserve">los </w:t>
      </w:r>
      <w:r w:rsidR="00293FF6" w:rsidRPr="0091532D">
        <w:rPr>
          <w:lang w:val="es-VE"/>
        </w:rPr>
        <w:t>coeficientes de atenuación del haz de muestra y el haz de referencia respectivamente</w:t>
      </w:r>
      <w:r w:rsidR="00020432">
        <w:rPr>
          <w:lang w:val="es-VE"/>
        </w:rPr>
        <w:t>. P</w:t>
      </w:r>
      <w:r w:rsidR="00C16C43" w:rsidRPr="0091532D">
        <w:rPr>
          <w:lang w:val="es-VE"/>
        </w:rPr>
        <w:t>ara un interferómetro de Michelson</w:t>
      </w:r>
      <w:r w:rsidR="007F4D6A" w:rsidRPr="0091532D">
        <w:rPr>
          <w:lang w:val="es-VE"/>
        </w:rPr>
        <w:t xml:space="preserve"> se tiene que:</w:t>
      </w:r>
    </w:p>
    <w:p w:rsidR="0080060D" w:rsidRPr="0091532D" w:rsidRDefault="00C16C43" w:rsidP="00784905">
      <w:pPr>
        <w:pStyle w:val="MTDisplayEquation"/>
        <w:rPr>
          <w:lang w:val="es-VE"/>
        </w:rPr>
      </w:pPr>
      <w:r w:rsidRPr="0091532D">
        <w:rPr>
          <w:lang w:val="es-VE"/>
        </w:rPr>
        <w:tab/>
      </w:r>
      <w:r w:rsidR="007F4D6A" w:rsidRPr="0091532D">
        <w:rPr>
          <w:position w:val="-30"/>
          <w:lang w:val="es-VE"/>
        </w:rPr>
        <w:object w:dxaOrig="1740" w:dyaOrig="720">
          <v:shape id="_x0000_i1082" type="#_x0000_t75" style="width:86.25pt;height:36pt" o:ole="">
            <v:imagedata r:id="rId124" o:title=""/>
          </v:shape>
          <o:OLEObject Type="Embed" ProgID="Equation.DSMT4" ShapeID="_x0000_i1082" DrawAspect="Content" ObjectID="_1392213463" r:id="rId125"/>
        </w:object>
      </w:r>
    </w:p>
    <w:p w:rsidR="0080060D" w:rsidRPr="0091532D" w:rsidRDefault="007F4D6A" w:rsidP="00784905">
      <w:r w:rsidRPr="0091532D">
        <w:t xml:space="preserve">Donde </w:t>
      </w:r>
      <w:r w:rsidRPr="0091532D">
        <w:rPr>
          <w:position w:val="-12"/>
        </w:rPr>
        <w:object w:dxaOrig="1219" w:dyaOrig="360">
          <v:shape id="_x0000_i1083" type="#_x0000_t75" style="width:61.5pt;height:18.75pt" o:ole="">
            <v:imagedata r:id="rId126" o:title=""/>
          </v:shape>
          <o:OLEObject Type="Embed" ProgID="Equation.DSMT4" ShapeID="_x0000_i1083" DrawAspect="Content" ObjectID="_1392213464" r:id="rId127"/>
        </w:object>
      </w:r>
      <w:r w:rsidRPr="0091532D">
        <w:t xml:space="preserve"> es el coeficiente de transmisión del divisor de haz y </w:t>
      </w:r>
      <w:r w:rsidRPr="0091532D">
        <w:rPr>
          <w:position w:val="-12"/>
        </w:rPr>
        <w:object w:dxaOrig="400" w:dyaOrig="360">
          <v:shape id="_x0000_i1084" type="#_x0000_t75" style="width:19.5pt;height:18.75pt" o:ole="">
            <v:imagedata r:id="rId128" o:title=""/>
          </v:shape>
          <o:OLEObject Type="Embed" ProgID="Equation.DSMT4" ShapeID="_x0000_i1084" DrawAspect="Content" ObjectID="_1392213465" r:id="rId129"/>
        </w:object>
      </w:r>
      <w:r w:rsidRPr="0091532D">
        <w:t xml:space="preserve"> el coeficiente de reflexión; </w:t>
      </w:r>
      <w:r w:rsidRPr="0091532D">
        <w:rPr>
          <w:position w:val="-12"/>
        </w:rPr>
        <w:object w:dxaOrig="300" w:dyaOrig="360">
          <v:shape id="_x0000_i1085" type="#_x0000_t75" style="width:14.25pt;height:18.75pt" o:ole="">
            <v:imagedata r:id="rId130" o:title=""/>
          </v:shape>
          <o:OLEObject Type="Embed" ProgID="Equation.DSMT4" ShapeID="_x0000_i1085" DrawAspect="Content" ObjectID="_1392213466" r:id="rId131"/>
        </w:object>
      </w:r>
      <w:r w:rsidRPr="0091532D">
        <w:t xml:space="preserve"> es la reflectividad de la muestra mientras que </w:t>
      </w:r>
      <w:r w:rsidRPr="0091532D">
        <w:rPr>
          <w:position w:val="-12"/>
        </w:rPr>
        <w:object w:dxaOrig="460" w:dyaOrig="360">
          <v:shape id="_x0000_i1086" type="#_x0000_t75" style="width:23.25pt;height:18.75pt" o:ole="">
            <v:imagedata r:id="rId132" o:title=""/>
          </v:shape>
          <o:OLEObject Type="Embed" ProgID="Equation.DSMT4" ShapeID="_x0000_i1086" DrawAspect="Content" ObjectID="_1392213467" r:id="rId133"/>
        </w:object>
      </w:r>
      <w:r w:rsidRPr="0091532D">
        <w:t xml:space="preserve"> es el coeficiente de reflexión del espejo de referencia.</w:t>
      </w:r>
    </w:p>
    <w:p w:rsidR="007F4D6A" w:rsidRPr="0091532D" w:rsidRDefault="007F4D6A" w:rsidP="00C16C43">
      <w:r w:rsidRPr="0091532D">
        <w:t xml:space="preserve">Para un interferómetro de Mirau se tiene que: </w:t>
      </w:r>
    </w:p>
    <w:p w:rsidR="0080060D" w:rsidRPr="0091532D" w:rsidRDefault="007F4D6A" w:rsidP="00784905">
      <w:pPr>
        <w:pStyle w:val="MTDisplayEquation"/>
        <w:rPr>
          <w:lang w:val="es-VE"/>
        </w:rPr>
      </w:pPr>
      <w:r w:rsidRPr="0091532D">
        <w:rPr>
          <w:lang w:val="es-VE"/>
        </w:rPr>
        <w:lastRenderedPageBreak/>
        <w:tab/>
      </w:r>
      <w:r w:rsidRPr="0091532D">
        <w:rPr>
          <w:position w:val="-32"/>
          <w:lang w:val="es-VE"/>
        </w:rPr>
        <w:object w:dxaOrig="2880" w:dyaOrig="760">
          <v:shape id="_x0000_i1087" type="#_x0000_t75" style="width:2in;height:38.25pt" o:ole="">
            <v:imagedata r:id="rId134" o:title=""/>
          </v:shape>
          <o:OLEObject Type="Embed" ProgID="Equation.DSMT4" ShapeID="_x0000_i1087" DrawAspect="Content" ObjectID="_1392213468" r:id="rId135"/>
        </w:object>
      </w:r>
    </w:p>
    <w:p w:rsidR="0080060D" w:rsidRPr="0091532D" w:rsidRDefault="00495037" w:rsidP="00784905">
      <w:r w:rsidRPr="0091532D">
        <w:t xml:space="preserve">Si se considera la fuente con un espectro no puntual, se tiene que la intensidad en el receptor será la suma de todas las componentes frecuenciales de la fuente interfiriendo, por lo tanto la ecuación </w:t>
      </w:r>
      <w:r w:rsidR="007F7092" w:rsidRPr="0091532D">
        <w:fldChar w:fldCharType="begin"/>
      </w:r>
      <w:r w:rsidR="00F41663" w:rsidRPr="0091532D">
        <w:instrText xml:space="preserve"> GOTOBUTTON ZEqnNum133711  \* MERGEFORMAT </w:instrText>
      </w:r>
      <w:r w:rsidR="007F7092" w:rsidRPr="0091532D">
        <w:fldChar w:fldCharType="begin"/>
      </w:r>
      <w:r w:rsidR="00F41663" w:rsidRPr="0091532D">
        <w:instrText xml:space="preserve"> REF ZEqnNum133711 \* Charformat \! \* MERGEFORMAT </w:instrText>
      </w:r>
      <w:r w:rsidR="007F7092" w:rsidRPr="0091532D">
        <w:fldChar w:fldCharType="separate"/>
      </w:r>
      <w:r w:rsidR="000D575E">
        <w:instrText>(2.1)</w:instrText>
      </w:r>
      <w:r w:rsidR="007F7092" w:rsidRPr="0091532D">
        <w:fldChar w:fldCharType="end"/>
      </w:r>
      <w:r w:rsidR="007F7092" w:rsidRPr="0091532D">
        <w:fldChar w:fldCharType="end"/>
      </w:r>
      <w:r w:rsidR="00F41663" w:rsidRPr="0091532D">
        <w:t xml:space="preserve"> </w:t>
      </w:r>
      <w:r w:rsidR="00020432">
        <w:t>quedará</w:t>
      </w:r>
      <w:r w:rsidRPr="0091532D">
        <w:t xml:space="preserve"> de la siguiente forma:</w:t>
      </w:r>
    </w:p>
    <w:p w:rsidR="0080060D" w:rsidRPr="0091532D" w:rsidRDefault="00F41663" w:rsidP="00784905">
      <w:pPr>
        <w:pStyle w:val="MTDisplayEquation"/>
        <w:rPr>
          <w:lang w:val="es-VE"/>
        </w:rPr>
      </w:pPr>
      <w:r w:rsidRPr="0091532D">
        <w:rPr>
          <w:lang w:val="es-VE"/>
        </w:rPr>
        <w:tab/>
      </w:r>
      <w:r w:rsidR="005A06B2" w:rsidRPr="0091532D">
        <w:rPr>
          <w:position w:val="-30"/>
          <w:lang w:val="es-VE"/>
        </w:rPr>
        <w:object w:dxaOrig="5400" w:dyaOrig="720">
          <v:shape id="_x0000_i1088" type="#_x0000_t75" style="width:270.75pt;height:36pt" o:ole="">
            <v:imagedata r:id="rId136" o:title=""/>
          </v:shape>
          <o:OLEObject Type="Embed" ProgID="Equation.DSMT4" ShapeID="_x0000_i1088" DrawAspect="Content" ObjectID="_1392213469" r:id="rId137"/>
        </w:object>
      </w:r>
    </w:p>
    <w:p w:rsidR="0080060D" w:rsidRPr="0091532D" w:rsidRDefault="00F41663" w:rsidP="00784905">
      <w:r w:rsidRPr="0091532D">
        <w:t xml:space="preserve">Donde </w:t>
      </w:r>
      <w:r w:rsidRPr="0091532D">
        <w:rPr>
          <w:position w:val="-14"/>
        </w:rPr>
        <w:object w:dxaOrig="600" w:dyaOrig="400">
          <v:shape id="_x0000_i1089" type="#_x0000_t75" style="width:30pt;height:20.25pt" o:ole="">
            <v:imagedata r:id="rId138" o:title=""/>
          </v:shape>
          <o:OLEObject Type="Embed" ProgID="Equation.DSMT4" ShapeID="_x0000_i1089" DrawAspect="Content" ObjectID="_1392213470" r:id="rId139"/>
        </w:object>
      </w:r>
      <w:r w:rsidRPr="0091532D">
        <w:t xml:space="preserve"> es el espectro de potencia de la fuente en frecuencia</w:t>
      </w:r>
      <w:r w:rsidR="000A2010" w:rsidRPr="0091532D">
        <w:t xml:space="preserve">, </w:t>
      </w:r>
      <w:r w:rsidR="005A06B2" w:rsidRPr="0091532D">
        <w:rPr>
          <w:position w:val="-6"/>
        </w:rPr>
        <w:object w:dxaOrig="940" w:dyaOrig="279">
          <v:shape id="_x0000_i1090" type="#_x0000_t75" style="width:48pt;height:14.25pt" o:ole="">
            <v:imagedata r:id="rId140" o:title=""/>
          </v:shape>
          <o:OLEObject Type="Embed" ProgID="Equation.DSMT4" ShapeID="_x0000_i1090" DrawAspect="Content" ObjectID="_1392213471" r:id="rId141"/>
        </w:object>
      </w:r>
      <w:r w:rsidRPr="0091532D">
        <w:t xml:space="preserve"> </w:t>
      </w:r>
      <w:r w:rsidR="000A2010" w:rsidRPr="0091532D">
        <w:t xml:space="preserve">es la diferencia de camino óptico entre los haces </w:t>
      </w:r>
      <w:r w:rsidRPr="0091532D">
        <w:t xml:space="preserve">y </w:t>
      </w:r>
      <w:r w:rsidRPr="0091532D">
        <w:rPr>
          <w:position w:val="-14"/>
        </w:rPr>
        <w:object w:dxaOrig="560" w:dyaOrig="400">
          <v:shape id="_x0000_i1091" type="#_x0000_t75" style="width:28.5pt;height:20.25pt" o:ole="">
            <v:imagedata r:id="rId142" o:title=""/>
          </v:shape>
          <o:OLEObject Type="Embed" ProgID="Equation.DSMT4" ShapeID="_x0000_i1091" DrawAspect="Content" ObjectID="_1392213472" r:id="rId143"/>
        </w:object>
      </w:r>
      <w:r w:rsidRPr="0091532D">
        <w:t xml:space="preserve"> el espectro de absorción de potencia del detector. Asumiendo que </w:t>
      </w:r>
      <w:r w:rsidRPr="0091532D">
        <w:rPr>
          <w:position w:val="-12"/>
        </w:rPr>
        <w:object w:dxaOrig="220" w:dyaOrig="360">
          <v:shape id="_x0000_i1092" type="#_x0000_t75" style="width:12pt;height:18.75pt" o:ole="">
            <v:imagedata r:id="rId144" o:title=""/>
          </v:shape>
          <o:OLEObject Type="Embed" ProgID="Equation.DSMT4" ShapeID="_x0000_i1092" DrawAspect="Content" ObjectID="_1392213473" r:id="rId145"/>
        </w:object>
      </w:r>
      <w:r w:rsidRPr="0091532D">
        <w:t xml:space="preserve"> y </w:t>
      </w:r>
      <w:r w:rsidRPr="0091532D">
        <w:rPr>
          <w:position w:val="-12"/>
        </w:rPr>
        <w:object w:dxaOrig="220" w:dyaOrig="360">
          <v:shape id="_x0000_i1093" type="#_x0000_t75" style="width:12pt;height:18.75pt" o:ole="">
            <v:imagedata r:id="rId146" o:title=""/>
          </v:shape>
          <o:OLEObject Type="Embed" ProgID="Equation.DSMT4" ShapeID="_x0000_i1093" DrawAspect="Content" ObjectID="_1392213474" r:id="rId147"/>
        </w:object>
      </w:r>
      <w:r w:rsidRPr="0091532D">
        <w:t xml:space="preserve"> no dependen de la frecuencia de la luz se obtiene:</w:t>
      </w:r>
    </w:p>
    <w:p w:rsidR="0080060D" w:rsidRPr="0091532D" w:rsidRDefault="00F41663" w:rsidP="00784905">
      <w:pPr>
        <w:pStyle w:val="MTDisplayEquation"/>
        <w:rPr>
          <w:lang w:val="es-VE"/>
        </w:rPr>
      </w:pPr>
      <w:r w:rsidRPr="0091532D">
        <w:rPr>
          <w:lang w:val="es-VE"/>
        </w:rPr>
        <w:tab/>
      </w:r>
      <w:r w:rsidR="00F12A15" w:rsidRPr="0091532D">
        <w:rPr>
          <w:position w:val="-68"/>
          <w:lang w:val="es-VE"/>
        </w:rPr>
        <w:object w:dxaOrig="6759" w:dyaOrig="1480">
          <v:shape id="_x0000_i1094" type="#_x0000_t75" style="width:339pt;height:74.25pt" o:ole="">
            <v:imagedata r:id="rId148" o:title=""/>
          </v:shape>
          <o:OLEObject Type="Embed" ProgID="Equation.DSMT4" ShapeID="_x0000_i1094" DrawAspect="Content" ObjectID="_1392213475" r:id="rId149"/>
        </w:object>
      </w:r>
    </w:p>
    <w:p w:rsidR="00F41663" w:rsidRPr="0091532D" w:rsidRDefault="000A2010" w:rsidP="00F41663">
      <w:r w:rsidRPr="0091532D">
        <w:t xml:space="preserve">Donde </w:t>
      </w:r>
      <w:r w:rsidR="00F12A15" w:rsidRPr="0091532D">
        <w:rPr>
          <w:position w:val="-12"/>
        </w:rPr>
        <w:object w:dxaOrig="380" w:dyaOrig="360">
          <v:shape id="_x0000_i1095" type="#_x0000_t75" style="width:19.5pt;height:18.75pt" o:ole="">
            <v:imagedata r:id="rId150" o:title=""/>
          </v:shape>
          <o:OLEObject Type="Embed" ProgID="Equation.DSMT4" ShapeID="_x0000_i1095" DrawAspect="Content" ObjectID="_1392213476" r:id="rId151"/>
        </w:object>
      </w:r>
      <w:r w:rsidRPr="0091532D">
        <w:t xml:space="preserve"> es la intensidad de la luz que pudiese ser recibida por el detector. Como los espectros de potencia son pares, los límites de la integral pueden ser sustituidos desde </w:t>
      </w:r>
      <w:r w:rsidRPr="0091532D">
        <w:rPr>
          <w:position w:val="-6"/>
        </w:rPr>
        <w:object w:dxaOrig="200" w:dyaOrig="279">
          <v:shape id="_x0000_i1096" type="#_x0000_t75" style="width:9.75pt;height:14.25pt" o:ole="">
            <v:imagedata r:id="rId152" o:title=""/>
          </v:shape>
          <o:OLEObject Type="Embed" ProgID="Equation.DSMT4" ShapeID="_x0000_i1096" DrawAspect="Content" ObjectID="_1392213477" r:id="rId153"/>
        </w:object>
      </w:r>
      <w:r w:rsidRPr="0091532D">
        <w:t xml:space="preserve"> hasta </w:t>
      </w:r>
      <w:r w:rsidRPr="0091532D">
        <w:rPr>
          <w:position w:val="-4"/>
        </w:rPr>
        <w:object w:dxaOrig="240" w:dyaOrig="200">
          <v:shape id="_x0000_i1097" type="#_x0000_t75" style="width:12pt;height:9.75pt" o:ole="">
            <v:imagedata r:id="rId154" o:title=""/>
          </v:shape>
          <o:OLEObject Type="Embed" ProgID="Equation.DSMT4" ShapeID="_x0000_i1097" DrawAspect="Content" ObjectID="_1392213478" r:id="rId155"/>
        </w:object>
      </w:r>
    </w:p>
    <w:p w:rsidR="0080060D" w:rsidRPr="0091532D" w:rsidRDefault="00B14D83" w:rsidP="00784905">
      <w:pPr>
        <w:pStyle w:val="MTDisplayEquation"/>
        <w:rPr>
          <w:lang w:val="es-VE"/>
        </w:rPr>
      </w:pPr>
      <w:r w:rsidRPr="0091532D">
        <w:rPr>
          <w:lang w:val="es-VE"/>
        </w:rPr>
        <w:tab/>
      </w:r>
      <w:r w:rsidR="00F12A15" w:rsidRPr="0091532D">
        <w:rPr>
          <w:position w:val="-32"/>
          <w:lang w:val="es-VE"/>
        </w:rPr>
        <w:object w:dxaOrig="5300" w:dyaOrig="740">
          <v:shape id="_x0000_i1098" type="#_x0000_t75" style="width:264.75pt;height:36.75pt" o:ole="">
            <v:imagedata r:id="rId156" o:title=""/>
          </v:shape>
          <o:OLEObject Type="Embed" ProgID="Equation.DSMT4" ShapeID="_x0000_i1098" DrawAspect="Content" ObjectID="_1392213479" r:id="rId157"/>
        </w:object>
      </w:r>
    </w:p>
    <w:p w:rsidR="00B14D83" w:rsidRPr="0091532D" w:rsidRDefault="00B14D83">
      <w:r w:rsidRPr="0091532D">
        <w:t xml:space="preserve">Si se piensa que </w:t>
      </w:r>
      <w:r w:rsidR="005A06B2" w:rsidRPr="0091532D">
        <w:rPr>
          <w:position w:val="-24"/>
        </w:rPr>
        <w:object w:dxaOrig="360" w:dyaOrig="620">
          <v:shape id="_x0000_i1099" type="#_x0000_t75" style="width:18.75pt;height:31.5pt" o:ole="">
            <v:imagedata r:id="rId158" o:title=""/>
          </v:shape>
          <o:OLEObject Type="Embed" ProgID="Equation.DSMT4" ShapeID="_x0000_i1099" DrawAspect="Content" ObjectID="_1392213480" r:id="rId159"/>
        </w:object>
      </w:r>
      <w:r w:rsidR="001F6E0E" w:rsidRPr="0091532D">
        <w:t xml:space="preserve"> como el</w:t>
      </w:r>
      <w:r w:rsidR="00020432">
        <w:t xml:space="preserve"> intervalo de</w:t>
      </w:r>
      <w:r w:rsidR="001F6E0E" w:rsidRPr="0091532D">
        <w:t xml:space="preserve"> tiempo </w:t>
      </w:r>
      <w:r w:rsidR="00020432" w:rsidRPr="0091532D">
        <w:rPr>
          <w:position w:val="-6"/>
        </w:rPr>
        <w:object w:dxaOrig="300" w:dyaOrig="279">
          <v:shape id="_x0000_i1100" type="#_x0000_t75" style="width:14.25pt;height:14.25pt" o:ole="">
            <v:imagedata r:id="rId160" o:title=""/>
          </v:shape>
          <o:OLEObject Type="Embed" ProgID="Equation.DSMT4" ShapeID="_x0000_i1100" DrawAspect="Content" ObjectID="_1392213481" r:id="rId161"/>
        </w:object>
      </w:r>
      <w:r w:rsidR="001F6E0E" w:rsidRPr="0091532D">
        <w:t xml:space="preserve"> en que la luz atraviesa </w:t>
      </w:r>
      <w:r w:rsidRPr="0091532D">
        <w:t xml:space="preserve">una distancia </w:t>
      </w:r>
      <w:r w:rsidR="00293FF6" w:rsidRPr="0091532D">
        <w:rPr>
          <w:position w:val="-4"/>
        </w:rPr>
        <w:object w:dxaOrig="320" w:dyaOrig="260">
          <v:shape id="_x0000_i1101" type="#_x0000_t75" style="width:16.5pt;height:13.5pt" o:ole="">
            <v:imagedata r:id="rId162" o:title=""/>
          </v:shape>
          <o:OLEObject Type="Embed" ProgID="Equation.DSMT4" ShapeID="_x0000_i1101" DrawAspect="Content" ObjectID="_1392213482" r:id="rId163"/>
        </w:object>
      </w:r>
      <w:r w:rsidR="001F6E0E" w:rsidRPr="0091532D">
        <w:t xml:space="preserve">, se puede escribir el </w:t>
      </w:r>
      <w:r w:rsidR="00293FF6" w:rsidRPr="0091532D">
        <w:t>término</w:t>
      </w:r>
      <w:r w:rsidR="001F6E0E" w:rsidRPr="0091532D">
        <w:t xml:space="preserve"> de la integral como la parte real de la transformada inversa de Fourier del espectro de la fuente absorbido por el detector.</w:t>
      </w:r>
    </w:p>
    <w:p w:rsidR="00B14D83" w:rsidRPr="0091532D" w:rsidRDefault="00B14D83">
      <w:pPr>
        <w:pStyle w:val="MTDisplayEquation"/>
        <w:rPr>
          <w:lang w:val="es-VE"/>
        </w:rPr>
      </w:pPr>
      <w:r w:rsidRPr="0091532D">
        <w:rPr>
          <w:lang w:val="es-VE"/>
        </w:rPr>
        <w:tab/>
      </w:r>
      <w:r w:rsidR="00F12A15" w:rsidRPr="0091532D">
        <w:rPr>
          <w:position w:val="-18"/>
          <w:lang w:val="es-VE"/>
        </w:rPr>
        <w:object w:dxaOrig="4980" w:dyaOrig="480">
          <v:shape id="_x0000_i1102" type="#_x0000_t75" style="width:249pt;height:24pt" o:ole="">
            <v:imagedata r:id="rId164" o:title=""/>
          </v:shape>
          <o:OLEObject Type="Embed" ProgID="Equation.DSMT4" ShapeID="_x0000_i1102" DrawAspect="Content" ObjectID="_1392213483" r:id="rId16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end"/>
      </w:r>
    </w:p>
    <w:p w:rsidR="001F6E0E" w:rsidRPr="0091532D" w:rsidRDefault="001F6E0E" w:rsidP="001F6E0E">
      <w:r w:rsidRPr="0091532D">
        <w:lastRenderedPageBreak/>
        <w:t xml:space="preserve">El espectro de potencia es igual al modulo al cuadrado del espectro </w:t>
      </w:r>
    </w:p>
    <w:p w:rsidR="001F6E0E" w:rsidRPr="0091532D" w:rsidRDefault="001F6E0E">
      <w:pPr>
        <w:pStyle w:val="MTDisplayEquation"/>
        <w:rPr>
          <w:lang w:val="es-VE"/>
        </w:rPr>
      </w:pPr>
      <w:r w:rsidRPr="0091532D">
        <w:rPr>
          <w:lang w:val="es-VE"/>
        </w:rPr>
        <w:tab/>
      </w:r>
      <w:r w:rsidR="00F13BF2" w:rsidRPr="0091532D">
        <w:rPr>
          <w:position w:val="-126"/>
          <w:lang w:val="es-VE"/>
        </w:rPr>
        <w:object w:dxaOrig="3700" w:dyaOrig="2640">
          <v:shape id="_x0000_i1103" type="#_x0000_t75" style="width:184.5pt;height:132pt" o:ole="">
            <v:imagedata r:id="rId166" o:title=""/>
          </v:shape>
          <o:OLEObject Type="Embed" ProgID="Equation.DSMT4" ShapeID="_x0000_i1103" DrawAspect="Content" ObjectID="_1392213484" r:id="rId167"/>
        </w:object>
      </w:r>
    </w:p>
    <w:p w:rsidR="0080060D" w:rsidRPr="008D2941" w:rsidRDefault="00F13BF2" w:rsidP="00784905">
      <w:r w:rsidRPr="0091532D">
        <w:t xml:space="preserve">La transformada inversa de Fourier de una función en frecuencia multiplicada por otra está definida como la convolución de ambas funciones en el espacio de tiempo. Y si una función es </w:t>
      </w:r>
      <w:r w:rsidR="00D5690A">
        <w:t xml:space="preserve">la </w:t>
      </w:r>
      <w:r w:rsidRPr="0091532D">
        <w:t>conjugad</w:t>
      </w:r>
      <w:r w:rsidR="00D5690A">
        <w:t>a</w:t>
      </w:r>
      <w:r w:rsidRPr="0091532D">
        <w:t xml:space="preserve"> de la otra, entonces la convolución está definida como la autocorrelación. En base a esto la información de la interferencia está contenida en el patrón de autocorrelación del espectro de la fuente absorbido por el detector en el espacio temporal.</w:t>
      </w:r>
    </w:p>
    <w:p w:rsidR="00F13BF2" w:rsidRPr="0091532D" w:rsidRDefault="00F13BF2">
      <w:pPr>
        <w:pStyle w:val="MTDisplayEquation"/>
        <w:rPr>
          <w:lang w:val="es-VE"/>
        </w:rPr>
      </w:pPr>
      <w:r w:rsidRPr="0091532D">
        <w:rPr>
          <w:lang w:val="es-VE"/>
        </w:rPr>
        <w:tab/>
      </w:r>
      <w:r w:rsidRPr="0091532D">
        <w:rPr>
          <w:position w:val="-30"/>
          <w:lang w:val="es-VE"/>
        </w:rPr>
        <w:object w:dxaOrig="4060" w:dyaOrig="720">
          <v:shape id="_x0000_i1104" type="#_x0000_t75" style="width:203.25pt;height:36pt" o:ole="">
            <v:imagedata r:id="rId168" o:title=""/>
          </v:shape>
          <o:OLEObject Type="Embed" ProgID="Equation.DSMT4" ShapeID="_x0000_i1104" DrawAspect="Content" ObjectID="_1392213485" r:id="rId169"/>
        </w:object>
      </w:r>
    </w:p>
    <w:p w:rsidR="0080060D" w:rsidRPr="008D2941" w:rsidRDefault="00F13BF2" w:rsidP="00784905">
      <w:r w:rsidRPr="0091532D">
        <w:t xml:space="preserve">Por lo tanto </w:t>
      </w:r>
      <w:r w:rsidR="00B04F7C" w:rsidRPr="0091532D">
        <w:t>la intensidad obtenida por el detector será igual a:</w:t>
      </w:r>
    </w:p>
    <w:p w:rsidR="00B04F7C" w:rsidRPr="0091532D" w:rsidRDefault="00B04F7C">
      <w:pPr>
        <w:pStyle w:val="MTDisplayEquation"/>
        <w:rPr>
          <w:lang w:val="es-VE"/>
        </w:rPr>
      </w:pPr>
      <w:r w:rsidRPr="0091532D">
        <w:rPr>
          <w:lang w:val="es-VE"/>
        </w:rPr>
        <w:tab/>
      </w:r>
      <w:r w:rsidR="00F12A15" w:rsidRPr="0091532D">
        <w:rPr>
          <w:position w:val="-30"/>
          <w:lang w:val="es-VE"/>
        </w:rPr>
        <w:object w:dxaOrig="4000" w:dyaOrig="720">
          <v:shape id="_x0000_i1105" type="#_x0000_t75" style="width:200.25pt;height:36pt" o:ole="">
            <v:imagedata r:id="rId170" o:title=""/>
          </v:shape>
          <o:OLEObject Type="Embed" ProgID="Equation.DSMT4" ShapeID="_x0000_i1105" DrawAspect="Content" ObjectID="_1392213486" r:id="rId17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58" w:name="ZEqnNum26160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3</w:instrText>
      </w:r>
      <w:r w:rsidR="00CF2C7B">
        <w:rPr>
          <w:lang w:val="es-VE"/>
        </w:rPr>
        <w:fldChar w:fldCharType="end"/>
      </w:r>
      <w:r w:rsidR="00CF2C7B">
        <w:rPr>
          <w:lang w:val="es-VE"/>
        </w:rPr>
        <w:instrText>)</w:instrText>
      </w:r>
      <w:bookmarkEnd w:id="58"/>
      <w:r w:rsidR="00CF2C7B">
        <w:rPr>
          <w:lang w:val="es-VE"/>
        </w:rPr>
        <w:fldChar w:fldCharType="end"/>
      </w:r>
    </w:p>
    <w:p w:rsidR="0080060D" w:rsidRPr="008D2941" w:rsidRDefault="00B04F7C" w:rsidP="00784905">
      <w:r w:rsidRPr="0091532D">
        <w:t xml:space="preserve">Con esta ecuación solo hace falta calcular la autocorrelación del espectro de la fuente absorbido por el detector y evaluarlo a </w:t>
      </w:r>
      <w:r w:rsidR="008D2941" w:rsidRPr="008D2941">
        <w:t>las distintas diferencias</w:t>
      </w:r>
      <w:r w:rsidRPr="0091532D">
        <w:t xml:space="preserve"> de camino óptico</w:t>
      </w:r>
      <w:r w:rsidR="00181CCA" w:rsidRPr="0091532D">
        <w:t xml:space="preserve"> que puedan existir en la muestra</w:t>
      </w:r>
      <w:r w:rsidRPr="0091532D">
        <w:t>.</w:t>
      </w:r>
    </w:p>
    <w:p w:rsidR="0080060D" w:rsidRPr="008D2941" w:rsidRDefault="005A06B2" w:rsidP="00784905">
      <w:r w:rsidRPr="0091532D">
        <w:t>El modulo de interferometría del simulador recibe los parámetros de la cámara (espectros de potencia de los sensores R</w:t>
      </w:r>
      <w:r w:rsidR="00674B5A" w:rsidRPr="0091532D">
        <w:t xml:space="preserve">, </w:t>
      </w:r>
      <w:r w:rsidRPr="0091532D">
        <w:t>G</w:t>
      </w:r>
      <w:r w:rsidR="00674B5A" w:rsidRPr="0091532D">
        <w:t xml:space="preserve"> y </w:t>
      </w:r>
      <w:r w:rsidRPr="0091532D">
        <w:t xml:space="preserve">B) y la información del espectro de la fuente de iluminación. Con esta información reconstruye la función de </w:t>
      </w:r>
      <w:r w:rsidR="009F47EA" w:rsidRPr="0091532D">
        <w:t>autocorrelación</w:t>
      </w:r>
      <w:r w:rsidRPr="0091532D">
        <w:t xml:space="preserve"> para cada sensor y luego con la información del perfil </w:t>
      </w:r>
      <w:r w:rsidRPr="0091532D">
        <w:rPr>
          <w:position w:val="-14"/>
        </w:rPr>
        <w:object w:dxaOrig="760" w:dyaOrig="400">
          <v:shape id="_x0000_i1106" type="#_x0000_t75" style="width:38.25pt;height:20.25pt" o:ole="">
            <v:imagedata r:id="rId172" o:title=""/>
          </v:shape>
          <o:OLEObject Type="Embed" ProgID="Equation.DSMT4" ShapeID="_x0000_i1106" DrawAspect="Content" ObjectID="_1392213487" r:id="rId173"/>
        </w:object>
      </w:r>
      <w:r w:rsidRPr="0091532D">
        <w:t xml:space="preserve"> obtiene la diferencia de camino óptico </w:t>
      </w:r>
      <w:r w:rsidRPr="0091532D">
        <w:rPr>
          <w:position w:val="-14"/>
        </w:rPr>
        <w:object w:dxaOrig="880" w:dyaOrig="400">
          <v:shape id="_x0000_i1107" type="#_x0000_t75" style="width:43.5pt;height:20.25pt" o:ole="">
            <v:imagedata r:id="rId174" o:title=""/>
          </v:shape>
          <o:OLEObject Type="Embed" ProgID="Equation.DSMT4" ShapeID="_x0000_i1107" DrawAspect="Content" ObjectID="_1392213488" r:id="rId175"/>
        </w:object>
      </w:r>
      <w:r w:rsidR="00674B5A" w:rsidRPr="0091532D">
        <w:t xml:space="preserve"> y </w:t>
      </w:r>
      <w:r w:rsidR="008D2941" w:rsidRPr="008D2941">
        <w:t>evalúa</w:t>
      </w:r>
      <w:r w:rsidR="00674B5A" w:rsidRPr="0091532D">
        <w:t xml:space="preserve"> la autocorrelación </w:t>
      </w:r>
      <w:r w:rsidR="00674B5A" w:rsidRPr="0091532D">
        <w:rPr>
          <w:position w:val="-28"/>
        </w:rPr>
        <w:object w:dxaOrig="960" w:dyaOrig="680">
          <v:shape id="_x0000_i1108" type="#_x0000_t75" style="width:48pt;height:33.75pt" o:ole="">
            <v:imagedata r:id="rId176" o:title=""/>
          </v:shape>
          <o:OLEObject Type="Embed" ProgID="Equation.DSMT4" ShapeID="_x0000_i1108" DrawAspect="Content" ObjectID="_1392213489" r:id="rId177"/>
        </w:object>
      </w:r>
      <w:r w:rsidR="00F56117" w:rsidRPr="0091532D">
        <w:t xml:space="preserve"> para este valor, l</w:t>
      </w:r>
      <w:r w:rsidR="00674B5A" w:rsidRPr="0091532D">
        <w:t xml:space="preserve">uego con la información de la </w:t>
      </w:r>
      <w:r w:rsidR="00674B5A" w:rsidRPr="0091532D">
        <w:lastRenderedPageBreak/>
        <w:t>visibilidad</w:t>
      </w:r>
      <w:r w:rsidRPr="0091532D">
        <w:t xml:space="preserve"> de la muestra</w:t>
      </w:r>
      <w:r w:rsidR="00674B5A" w:rsidRPr="0091532D">
        <w:t xml:space="preserve"> para cada punto</w:t>
      </w:r>
      <w:r w:rsidRPr="0091532D">
        <w:t xml:space="preserve"> </w:t>
      </w:r>
      <w:r w:rsidRPr="0091532D">
        <w:rPr>
          <w:position w:val="-14"/>
        </w:rPr>
        <w:object w:dxaOrig="600" w:dyaOrig="400">
          <v:shape id="_x0000_i1109" type="#_x0000_t75" style="width:30pt;height:20.25pt" o:ole="">
            <v:imagedata r:id="rId178" o:title=""/>
          </v:shape>
          <o:OLEObject Type="Embed" ProgID="Equation.DSMT4" ShapeID="_x0000_i1109" DrawAspect="Content" ObjectID="_1392213490" r:id="rId179"/>
        </w:object>
      </w:r>
      <w:r w:rsidR="00674B5A" w:rsidRPr="0091532D">
        <w:t xml:space="preserve"> calcula un estimado de </w:t>
      </w:r>
      <w:r w:rsidR="00674B5A" w:rsidRPr="0091532D">
        <w:rPr>
          <w:position w:val="-12"/>
        </w:rPr>
        <w:object w:dxaOrig="220" w:dyaOrig="360">
          <v:shape id="_x0000_i1110" type="#_x0000_t75" style="width:12pt;height:18.75pt" o:ole="">
            <v:imagedata r:id="rId180" o:title=""/>
          </v:shape>
          <o:OLEObject Type="Embed" ProgID="Equation.DSMT4" ShapeID="_x0000_i1110" DrawAspect="Content" ObjectID="_1392213491" r:id="rId181"/>
        </w:object>
      </w:r>
      <w:r w:rsidR="00674B5A" w:rsidRPr="0091532D">
        <w:t xml:space="preserve"> y finalmente obtiene la intensidad </w:t>
      </w:r>
      <w:r w:rsidR="00674B5A" w:rsidRPr="0091532D">
        <w:rPr>
          <w:position w:val="-14"/>
        </w:rPr>
        <w:object w:dxaOrig="900" w:dyaOrig="400">
          <v:shape id="_x0000_i1111" type="#_x0000_t75" style="width:45pt;height:20.25pt" o:ole="">
            <v:imagedata r:id="rId182" o:title=""/>
          </v:shape>
          <o:OLEObject Type="Embed" ProgID="Equation.DSMT4" ShapeID="_x0000_i1111" DrawAspect="Content" ObjectID="_1392213492" r:id="rId183"/>
        </w:object>
      </w:r>
      <w:r w:rsidR="00674B5A" w:rsidRPr="0091532D">
        <w:t xml:space="preserve"> para cada punto de la imagen y sensor de la cámara.</w:t>
      </w:r>
    </w:p>
    <w:p w:rsidR="00F56117" w:rsidRPr="008D2941" w:rsidRDefault="007B0CA8">
      <w:r w:rsidRPr="008D2941">
        <w:t xml:space="preserve">Cómo </w:t>
      </w:r>
      <w:r w:rsidR="00C05190" w:rsidRPr="008D2941">
        <w:t xml:space="preserve">se considera que la altura de la muestra </w:t>
      </w:r>
      <w:r w:rsidR="00C05190" w:rsidRPr="008D2941">
        <w:rPr>
          <w:position w:val="-14"/>
        </w:rPr>
        <w:object w:dxaOrig="740" w:dyaOrig="400">
          <v:shape id="_x0000_i1112" type="#_x0000_t75" style="width:36.75pt;height:19.5pt" o:ole="">
            <v:imagedata r:id="rId184" o:title=""/>
          </v:shape>
          <o:OLEObject Type="Embed" ProgID="Equation.DSMT4" ShapeID="_x0000_i1112" DrawAspect="Content" ObjectID="_1392213493" r:id="rId185"/>
        </w:object>
      </w:r>
      <w:r w:rsidR="00C05190" w:rsidRPr="008D2941">
        <w:t xml:space="preserve"> no cambia con el tiempo, la diferencia del camino óptico </w:t>
      </w:r>
      <w:r w:rsidR="00C05190" w:rsidRPr="008D2941">
        <w:rPr>
          <w:position w:val="-14"/>
        </w:rPr>
        <w:object w:dxaOrig="880" w:dyaOrig="400">
          <v:shape id="_x0000_i1113" type="#_x0000_t75" style="width:43.5pt;height:19.5pt" o:ole="">
            <v:imagedata r:id="rId186" o:title=""/>
          </v:shape>
          <o:OLEObject Type="Embed" ProgID="Equation.DSMT4" ShapeID="_x0000_i1113" DrawAspect="Content" ObjectID="_1392213494" r:id="rId187"/>
        </w:object>
      </w:r>
      <w:r w:rsidR="00C05190" w:rsidRPr="008D2941">
        <w:t xml:space="preserve"> variará con el tiempo de forma constante debido a las vibraciones mecánicas.</w:t>
      </w:r>
    </w:p>
    <w:p w:rsidR="00C05190" w:rsidRPr="0091532D" w:rsidRDefault="00C05190">
      <w:pPr>
        <w:pStyle w:val="MTDisplayEquation"/>
        <w:rPr>
          <w:lang w:val="es-VE"/>
        </w:rPr>
      </w:pPr>
      <w:r w:rsidRPr="0091532D">
        <w:rPr>
          <w:lang w:val="es-VE"/>
        </w:rPr>
        <w:tab/>
      </w:r>
      <w:r w:rsidR="007B0CA8" w:rsidRPr="0091532D">
        <w:rPr>
          <w:position w:val="-16"/>
          <w:lang w:val="es-VE"/>
        </w:rPr>
        <w:object w:dxaOrig="3320" w:dyaOrig="440">
          <v:shape id="_x0000_i1114" type="#_x0000_t75" style="width:165pt;height:21.75pt" o:ole="">
            <v:imagedata r:id="rId188" o:title=""/>
          </v:shape>
          <o:OLEObject Type="Embed" ProgID="Equation.DSMT4" ShapeID="_x0000_i1114" DrawAspect="Content" ObjectID="_1392213495" r:id="rId18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4</w:instrText>
      </w:r>
      <w:r w:rsidR="00CF2C7B">
        <w:rPr>
          <w:lang w:val="es-VE"/>
        </w:rPr>
        <w:fldChar w:fldCharType="end"/>
      </w:r>
      <w:r w:rsidR="00CF2C7B">
        <w:rPr>
          <w:lang w:val="es-VE"/>
        </w:rPr>
        <w:instrText>)</w:instrText>
      </w:r>
      <w:r w:rsidR="00CF2C7B">
        <w:rPr>
          <w:lang w:val="es-VE"/>
        </w:rPr>
        <w:fldChar w:fldCharType="end"/>
      </w:r>
    </w:p>
    <w:p w:rsidR="0080060D" w:rsidRPr="008D2941" w:rsidRDefault="00C05190" w:rsidP="00784905">
      <w:r w:rsidRPr="0091532D">
        <w:t xml:space="preserve">Donde </w:t>
      </w:r>
      <w:r w:rsidRPr="0091532D">
        <w:rPr>
          <w:position w:val="-6"/>
        </w:rPr>
        <w:object w:dxaOrig="240" w:dyaOrig="220">
          <v:shape id="_x0000_i1115" type="#_x0000_t75" style="width:12pt;height:10.5pt" o:ole="">
            <v:imagedata r:id="rId190" o:title=""/>
          </v:shape>
          <o:OLEObject Type="Embed" ProgID="Equation.DSMT4" ShapeID="_x0000_i1115" DrawAspect="Content" ObjectID="_1392213496" r:id="rId191"/>
        </w:object>
      </w:r>
      <w:r w:rsidRPr="0091532D">
        <w:t xml:space="preserve"> es una distancia arbitraria que se puede introducir al camino óptico, este </w:t>
      </w:r>
      <w:r w:rsidRPr="0091532D">
        <w:rPr>
          <w:position w:val="-6"/>
        </w:rPr>
        <w:object w:dxaOrig="240" w:dyaOrig="220">
          <v:shape id="_x0000_i1116" type="#_x0000_t75" style="width:12pt;height:10.5pt" o:ole="">
            <v:imagedata r:id="rId192" o:title=""/>
          </v:shape>
          <o:OLEObject Type="Embed" ProgID="Equation.DSMT4" ShapeID="_x0000_i1116" DrawAspect="Content" ObjectID="_1392213497" r:id="rId193"/>
        </w:object>
      </w:r>
      <w:r w:rsidRPr="0091532D">
        <w:t xml:space="preserve"> se puede ver como la separación del plano de imagen al origen de la muestra en un interferómetro de Mirau</w:t>
      </w:r>
      <w:r w:rsidR="007B0CA8" w:rsidRPr="0091532D">
        <w:t>;</w:t>
      </w:r>
      <w:r w:rsidRPr="0091532D">
        <w:t xml:space="preserve"> </w:t>
      </w:r>
      <w:r w:rsidRPr="0091532D">
        <w:rPr>
          <w:position w:val="-14"/>
        </w:rPr>
        <w:object w:dxaOrig="499" w:dyaOrig="400">
          <v:shape id="_x0000_i1117" type="#_x0000_t75" style="width:25.5pt;height:19.5pt" o:ole="">
            <v:imagedata r:id="rId194" o:title=""/>
          </v:shape>
          <o:OLEObject Type="Embed" ProgID="Equation.DSMT4" ShapeID="_x0000_i1117" DrawAspect="Content" ObjectID="_1392213498" r:id="rId195"/>
        </w:object>
      </w:r>
      <w:r w:rsidRPr="0091532D">
        <w:t xml:space="preserve"> </w:t>
      </w:r>
      <w:r w:rsidR="00D5690A">
        <w:t xml:space="preserve">indica </w:t>
      </w:r>
      <w:r w:rsidRPr="0091532D">
        <w:t>las vibraciones mecánicas existentes en el sistema</w:t>
      </w:r>
      <w:r w:rsidR="007B0CA8" w:rsidRPr="0091532D">
        <w:t>.</w:t>
      </w:r>
    </w:p>
    <w:p w:rsidR="0080060D" w:rsidRPr="008D2941" w:rsidRDefault="007B0CA8" w:rsidP="00784905">
      <w:r w:rsidRPr="0091532D">
        <w:t xml:space="preserve">El sistema permite simular la integración de la cámara, esto podría realizarse generando imágenes cada intervalo de tiempo </w:t>
      </w:r>
      <w:r w:rsidRPr="0091532D">
        <w:rPr>
          <w:position w:val="-6"/>
        </w:rPr>
        <w:object w:dxaOrig="279" w:dyaOrig="279">
          <v:shape id="_x0000_i1118" type="#_x0000_t75" style="width:14.25pt;height:14.25pt" o:ole="">
            <v:imagedata r:id="rId196" o:title=""/>
          </v:shape>
          <o:OLEObject Type="Embed" ProgID="Equation.DSMT4" ShapeID="_x0000_i1118" DrawAspect="Content" ObjectID="_1392213499" r:id="rId197"/>
        </w:object>
      </w:r>
      <w:r w:rsidRPr="0091532D">
        <w:t xml:space="preserve"> que sea definido y luego sumarlos y dividirlos entre la cantidad de imágenes obtenidas</w:t>
      </w:r>
      <w:r w:rsidR="00D5690A">
        <w:t>. S</w:t>
      </w:r>
      <w:r w:rsidRPr="0091532D">
        <w:t xml:space="preserve">in embargo el costo computacional y el tiempo de procesamiento </w:t>
      </w:r>
      <w:proofErr w:type="gramStart"/>
      <w:r w:rsidRPr="0091532D">
        <w:t>sería</w:t>
      </w:r>
      <w:proofErr w:type="gramEnd"/>
      <w:r w:rsidRPr="0091532D">
        <w:t xml:space="preserve"> muy alto. Debido a esto se realiza la integración en el término de la autocorrelación.</w:t>
      </w:r>
    </w:p>
    <w:p w:rsidR="007B0CA8" w:rsidRPr="0091532D" w:rsidRDefault="007B0CA8" w:rsidP="007B0CA8">
      <w:r w:rsidRPr="0091532D">
        <w:t>El término de autocorrelación contiene toda la información del interferograma para cualquier diferencia de camino óptico para cualquier punto de la imagen, las vibraciones mecánicas afectaran</w:t>
      </w:r>
      <w:r w:rsidR="00D5690A">
        <w:t xml:space="preserve">, en principio, </w:t>
      </w:r>
      <w:r w:rsidRPr="0091532D">
        <w:t xml:space="preserve">por igual a todos los puntos, por lo tanto la integración puede realizarse </w:t>
      </w:r>
      <w:r w:rsidR="004A3C28" w:rsidRPr="0091532D">
        <w:t>integrando</w:t>
      </w:r>
      <w:r w:rsidRPr="0091532D">
        <w:t xml:space="preserve"> la autocorrelación desplazada por la vibración mec</w:t>
      </w:r>
      <w:r w:rsidR="004A3C28" w:rsidRPr="0091532D">
        <w:t>ánica y luego evaluar la función resultante en cada punto de la muestra</w:t>
      </w:r>
      <w:r w:rsidR="003C7010" w:rsidRPr="0091532D">
        <w:t>.</w:t>
      </w:r>
    </w:p>
    <w:p w:rsidR="0080060D" w:rsidRPr="0091532D" w:rsidRDefault="007B0CA8" w:rsidP="00784905">
      <w:pPr>
        <w:pStyle w:val="MTDisplayEquation"/>
        <w:rPr>
          <w:lang w:val="es-VE"/>
        </w:rPr>
      </w:pPr>
      <w:r w:rsidRPr="0091532D">
        <w:rPr>
          <w:lang w:val="es-VE"/>
        </w:rPr>
        <w:tab/>
      </w:r>
      <w:r w:rsidR="004A3C28" w:rsidRPr="0091532D">
        <w:rPr>
          <w:position w:val="-28"/>
          <w:lang w:val="es-VE"/>
        </w:rPr>
        <w:object w:dxaOrig="2860" w:dyaOrig="680">
          <v:shape id="_x0000_i1119" type="#_x0000_t75" style="width:143.25pt;height:33.75pt" o:ole="">
            <v:imagedata r:id="rId198" o:title=""/>
          </v:shape>
          <o:OLEObject Type="Embed" ProgID="Equation.DSMT4" ShapeID="_x0000_i1119" DrawAspect="Content" ObjectID="_1392213500" r:id="rId199"/>
        </w:object>
      </w:r>
    </w:p>
    <w:p w:rsidR="0080060D" w:rsidRPr="0091532D" w:rsidRDefault="004A3C28" w:rsidP="00784905">
      <w:pPr>
        <w:pStyle w:val="MTDisplayEquation"/>
        <w:rPr>
          <w:lang w:val="es-VE"/>
        </w:rPr>
      </w:pPr>
      <w:r w:rsidRPr="0091532D">
        <w:rPr>
          <w:lang w:val="es-VE"/>
        </w:rPr>
        <w:tab/>
      </w:r>
      <w:r w:rsidRPr="0091532D">
        <w:rPr>
          <w:position w:val="-36"/>
          <w:lang w:val="es-VE"/>
        </w:rPr>
        <w:object w:dxaOrig="3040" w:dyaOrig="800">
          <v:shape id="_x0000_i1120" type="#_x0000_t75" style="width:153pt;height:39.75pt" o:ole="">
            <v:imagedata r:id="rId200" o:title=""/>
          </v:shape>
          <o:OLEObject Type="Embed" ProgID="Equation.DSMT4" ShapeID="_x0000_i1120" DrawAspect="Content" ObjectID="_1392213501" r:id="rId20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5</w:instrText>
      </w:r>
      <w:r w:rsidR="00CF2C7B">
        <w:rPr>
          <w:lang w:val="es-VE"/>
        </w:rPr>
        <w:fldChar w:fldCharType="end"/>
      </w:r>
      <w:r w:rsidR="00CF2C7B">
        <w:rPr>
          <w:lang w:val="es-VE"/>
        </w:rPr>
        <w:instrText>)</w:instrText>
      </w:r>
      <w:r w:rsidR="00CF2C7B">
        <w:rPr>
          <w:lang w:val="es-VE"/>
        </w:rPr>
        <w:fldChar w:fldCharType="end"/>
      </w:r>
    </w:p>
    <w:p w:rsidR="0080060D" w:rsidRPr="0091532D" w:rsidRDefault="003C7010" w:rsidP="00784905">
      <w:r w:rsidRPr="0091532D">
        <w:lastRenderedPageBreak/>
        <w:t xml:space="preserve">Donde </w:t>
      </w:r>
      <w:r w:rsidRPr="0091532D">
        <w:rPr>
          <w:position w:val="-10"/>
        </w:rPr>
        <w:object w:dxaOrig="1160" w:dyaOrig="320">
          <v:shape id="_x0000_i1121" type="#_x0000_t75" style="width:57.75pt;height:16.5pt" o:ole="">
            <v:imagedata r:id="rId202" o:title=""/>
          </v:shape>
          <o:OLEObject Type="Embed" ProgID="Equation.DSMT4" ShapeID="_x0000_i1121" DrawAspect="Content" ObjectID="_1392213502" r:id="rId203"/>
        </w:object>
      </w:r>
      <w:r w:rsidRPr="0091532D">
        <w:t xml:space="preserve"> es el número de l</w:t>
      </w:r>
      <w:r w:rsidR="00D5690A">
        <w:t>a imagen obtenida por la cámara</w:t>
      </w:r>
      <w:r w:rsidRPr="0091532D">
        <w:t xml:space="preserve"> y </w:t>
      </w:r>
      <w:r w:rsidRPr="0091532D">
        <w:rPr>
          <w:position w:val="-12"/>
        </w:rPr>
        <w:object w:dxaOrig="180" w:dyaOrig="360">
          <v:shape id="_x0000_i1122" type="#_x0000_t75" style="width:9pt;height:18.75pt" o:ole="">
            <v:imagedata r:id="rId204" o:title=""/>
          </v:shape>
          <o:OLEObject Type="Embed" ProgID="Equation.DSMT4" ShapeID="_x0000_i1122" DrawAspect="Content" ObjectID="_1392213503" r:id="rId205"/>
        </w:object>
      </w:r>
      <w:r w:rsidRPr="0091532D">
        <w:t xml:space="preserve"> es el tiempo de integración o tiempo de exposición de la cámara.</w:t>
      </w:r>
    </w:p>
    <w:p w:rsidR="00AB1EE0" w:rsidRPr="0091532D" w:rsidRDefault="00AB1EE0" w:rsidP="003C7010">
      <w:r w:rsidRPr="0091532D">
        <w:t xml:space="preserve">El arreglo donde se aloja la autocorrelación es un arreglo unidimensional de tamaño </w:t>
      </w:r>
      <w:r w:rsidRPr="0091532D">
        <w:rPr>
          <w:position w:val="-4"/>
        </w:rPr>
        <w:object w:dxaOrig="220" w:dyaOrig="260">
          <v:shape id="_x0000_i1123" type="#_x0000_t75" style="width:10.5pt;height:12.75pt" o:ole="">
            <v:imagedata r:id="rId206" o:title=""/>
          </v:shape>
          <o:OLEObject Type="Embed" ProgID="Equation.DSMT4" ShapeID="_x0000_i1123" DrawAspect="Content" ObjectID="_1392213504" r:id="rId207"/>
        </w:object>
      </w:r>
      <w:r w:rsidRPr="0091532D">
        <w:t xml:space="preserve">. Las imágenes producidas por la cámara tendrán un ancho </w:t>
      </w:r>
      <w:r w:rsidRPr="0091532D">
        <w:rPr>
          <w:position w:val="-6"/>
        </w:rPr>
        <w:object w:dxaOrig="279" w:dyaOrig="279">
          <v:shape id="_x0000_i1124" type="#_x0000_t75" style="width:14.25pt;height:14.25pt" o:ole="">
            <v:imagedata r:id="rId208" o:title=""/>
          </v:shape>
          <o:OLEObject Type="Embed" ProgID="Equation.DSMT4" ShapeID="_x0000_i1124" DrawAspect="Content" ObjectID="_1392213505" r:id="rId209"/>
        </w:object>
      </w:r>
      <w:r w:rsidRPr="0091532D">
        <w:t xml:space="preserve"> y un alto </w:t>
      </w:r>
      <w:r w:rsidRPr="0091532D">
        <w:rPr>
          <w:position w:val="-4"/>
        </w:rPr>
        <w:object w:dxaOrig="279" w:dyaOrig="260">
          <v:shape id="_x0000_i1125" type="#_x0000_t75" style="width:14.25pt;height:12.75pt" o:ole="">
            <v:imagedata r:id="rId210" o:title=""/>
          </v:shape>
          <o:OLEObject Type="Embed" ProgID="Equation.DSMT4" ShapeID="_x0000_i1125" DrawAspect="Content" ObjectID="_1392213506" r:id="rId211"/>
        </w:object>
      </w:r>
      <w:r w:rsidRPr="0091532D">
        <w:t xml:space="preserve">, por lo tanto se necesita un arreglo bidimensional de tamaño </w:t>
      </w:r>
      <w:r w:rsidRPr="0091532D">
        <w:rPr>
          <w:position w:val="-6"/>
        </w:rPr>
        <w:object w:dxaOrig="680" w:dyaOrig="279">
          <v:shape id="_x0000_i1126" type="#_x0000_t75" style="width:33.75pt;height:14.25pt" o:ole="">
            <v:imagedata r:id="rId212" o:title=""/>
          </v:shape>
          <o:OLEObject Type="Embed" ProgID="Equation.DSMT4" ShapeID="_x0000_i1126" DrawAspect="Content" ObjectID="_1392213507" r:id="rId213"/>
        </w:object>
      </w:r>
      <w:r w:rsidRPr="0091532D">
        <w:t xml:space="preserve">. Para la obtención de una imagen se tienen </w:t>
      </w:r>
      <w:r w:rsidRPr="0091532D">
        <w:rPr>
          <w:position w:val="-4"/>
        </w:rPr>
        <w:object w:dxaOrig="320" w:dyaOrig="260">
          <v:shape id="_x0000_i1127" type="#_x0000_t75" style="width:16.5pt;height:12.75pt" o:ole="">
            <v:imagedata r:id="rId214" o:title=""/>
          </v:shape>
          <o:OLEObject Type="Embed" ProgID="Equation.DSMT4" ShapeID="_x0000_i1127" DrawAspect="Content" ObjectID="_1392213508" r:id="rId215"/>
        </w:object>
      </w:r>
      <w:r w:rsidRPr="0091532D">
        <w:t xml:space="preserve"> intervalos de tiempo.</w:t>
      </w:r>
    </w:p>
    <w:p w:rsidR="00AB1EE0" w:rsidRPr="0091532D" w:rsidRDefault="00AB1EE0" w:rsidP="003C7010">
      <w:r w:rsidRPr="0091532D">
        <w:t xml:space="preserve">Si se utiliza el primer método es necesario: </w:t>
      </w:r>
    </w:p>
    <w:p w:rsidR="0080060D" w:rsidRPr="0091532D" w:rsidRDefault="00AB1EE0" w:rsidP="00784905">
      <w:pPr>
        <w:pStyle w:val="Prrafodelista"/>
        <w:numPr>
          <w:ilvl w:val="0"/>
          <w:numId w:val="49"/>
        </w:numPr>
      </w:pPr>
      <w:r w:rsidRPr="0091532D">
        <w:t>E</w:t>
      </w:r>
      <w:r w:rsidR="005A270F" w:rsidRPr="0091532D">
        <w:t>valuar la suma de la vibración mecánica mas la altura de los</w:t>
      </w:r>
      <w:r w:rsidRPr="0091532D">
        <w:t xml:space="preserve"> </w:t>
      </w:r>
      <w:r w:rsidRPr="0091532D">
        <w:rPr>
          <w:position w:val="-6"/>
        </w:rPr>
        <w:object w:dxaOrig="680" w:dyaOrig="279">
          <v:shape id="_x0000_i1128" type="#_x0000_t75" style="width:33.75pt;height:14.25pt" o:ole="">
            <v:imagedata r:id="rId216" o:title=""/>
          </v:shape>
          <o:OLEObject Type="Embed" ProgID="Equation.DSMT4" ShapeID="_x0000_i1128" DrawAspect="Content" ObjectID="_1392213509" r:id="rId217"/>
        </w:object>
      </w:r>
      <w:r w:rsidRPr="0091532D">
        <w:t xml:space="preserve"> puntos en la autocorrelación para cada uno de los </w:t>
      </w:r>
      <w:r w:rsidRPr="0091532D">
        <w:rPr>
          <w:position w:val="-4"/>
        </w:rPr>
        <w:object w:dxaOrig="320" w:dyaOrig="260">
          <v:shape id="_x0000_i1129" type="#_x0000_t75" style="width:16.5pt;height:12.75pt" o:ole="">
            <v:imagedata r:id="rId218" o:title=""/>
          </v:shape>
          <o:OLEObject Type="Embed" ProgID="Equation.DSMT4" ShapeID="_x0000_i1129" DrawAspect="Content" ObjectID="_1392213510" r:id="rId219"/>
        </w:object>
      </w:r>
      <w:r w:rsidRPr="0091532D">
        <w:t xml:space="preserve"> intervalos de tiempo y generar </w:t>
      </w:r>
      <w:r w:rsidRPr="0091532D">
        <w:rPr>
          <w:position w:val="-4"/>
        </w:rPr>
        <w:object w:dxaOrig="320" w:dyaOrig="260">
          <v:shape id="_x0000_i1130" type="#_x0000_t75" style="width:16.5pt;height:12.75pt" o:ole="">
            <v:imagedata r:id="rId220" o:title=""/>
          </v:shape>
          <o:OLEObject Type="Embed" ProgID="Equation.DSMT4" ShapeID="_x0000_i1130" DrawAspect="Content" ObjectID="_1392213511" r:id="rId221"/>
        </w:object>
      </w:r>
      <w:r w:rsidRPr="0091532D">
        <w:t xml:space="preserve"> imágenes temporales de tamaño </w:t>
      </w:r>
      <w:r w:rsidRPr="0091532D">
        <w:rPr>
          <w:position w:val="-6"/>
        </w:rPr>
        <w:object w:dxaOrig="680" w:dyaOrig="279">
          <v:shape id="_x0000_i1131" type="#_x0000_t75" style="width:33.75pt;height:14.25pt" o:ole="">
            <v:imagedata r:id="rId222" o:title=""/>
          </v:shape>
          <o:OLEObject Type="Embed" ProgID="Equation.DSMT4" ShapeID="_x0000_i1131" DrawAspect="Content" ObjectID="_1392213512" r:id="rId223"/>
        </w:object>
      </w:r>
    </w:p>
    <w:p w:rsidR="0080060D" w:rsidRPr="0091532D" w:rsidRDefault="00AB1EE0" w:rsidP="00784905">
      <w:pPr>
        <w:pStyle w:val="Prrafodelista"/>
        <w:numPr>
          <w:ilvl w:val="0"/>
          <w:numId w:val="49"/>
        </w:numPr>
      </w:pPr>
      <w:r w:rsidRPr="0091532D">
        <w:t xml:space="preserve">Promediar las </w:t>
      </w:r>
      <w:r w:rsidRPr="0091532D">
        <w:rPr>
          <w:position w:val="-4"/>
        </w:rPr>
        <w:object w:dxaOrig="320" w:dyaOrig="260">
          <v:shape id="_x0000_i1132" type="#_x0000_t75" style="width:16.5pt;height:12.75pt" o:ole="">
            <v:imagedata r:id="rId224" o:title=""/>
          </v:shape>
          <o:OLEObject Type="Embed" ProgID="Equation.DSMT4" ShapeID="_x0000_i1132" DrawAspect="Content" ObjectID="_1392213513" r:id="rId225"/>
        </w:object>
      </w:r>
      <w:r w:rsidRPr="0091532D">
        <w:t xml:space="preserve"> imágenes temporales, para esto se debe sumar cada uno de los </w:t>
      </w:r>
      <w:r w:rsidRPr="0091532D">
        <w:rPr>
          <w:position w:val="-6"/>
        </w:rPr>
        <w:object w:dxaOrig="680" w:dyaOrig="279">
          <v:shape id="_x0000_i1133" type="#_x0000_t75" style="width:33.75pt;height:14.25pt" o:ole="">
            <v:imagedata r:id="rId226" o:title=""/>
          </v:shape>
          <o:OLEObject Type="Embed" ProgID="Equation.DSMT4" ShapeID="_x0000_i1133" DrawAspect="Content" ObjectID="_1392213514" r:id="rId227"/>
        </w:object>
      </w:r>
      <w:r w:rsidRPr="0091532D">
        <w:t xml:space="preserve"> puntos de las </w:t>
      </w:r>
      <w:r w:rsidRPr="0091532D">
        <w:rPr>
          <w:position w:val="-4"/>
        </w:rPr>
        <w:object w:dxaOrig="320" w:dyaOrig="260">
          <v:shape id="_x0000_i1134" type="#_x0000_t75" style="width:16.5pt;height:12.75pt" o:ole="">
            <v:imagedata r:id="rId228" o:title=""/>
          </v:shape>
          <o:OLEObject Type="Embed" ProgID="Equation.DSMT4" ShapeID="_x0000_i1134" DrawAspect="Content" ObjectID="_1392213515" r:id="rId229"/>
        </w:object>
      </w:r>
      <w:r w:rsidRPr="0091532D">
        <w:t xml:space="preserve"> imágenes temporales y dividirlos entre </w:t>
      </w:r>
      <w:r w:rsidRPr="0091532D">
        <w:rPr>
          <w:position w:val="-4"/>
        </w:rPr>
        <w:object w:dxaOrig="320" w:dyaOrig="260">
          <v:shape id="_x0000_i1135" type="#_x0000_t75" style="width:16.5pt;height:12.75pt" o:ole="">
            <v:imagedata r:id="rId230" o:title=""/>
          </v:shape>
          <o:OLEObject Type="Embed" ProgID="Equation.DSMT4" ShapeID="_x0000_i1135" DrawAspect="Content" ObjectID="_1392213516" r:id="rId231"/>
        </w:object>
      </w:r>
    </w:p>
    <w:p w:rsidR="0080060D" w:rsidRPr="0091532D" w:rsidRDefault="005A270F" w:rsidP="00784905">
      <w:pPr>
        <w:ind w:left="397" w:firstLine="0"/>
      </w:pPr>
      <w:r w:rsidRPr="0091532D">
        <w:t>En el segundo método se debe realizar los siguientes pasos:</w:t>
      </w:r>
    </w:p>
    <w:p w:rsidR="0080060D" w:rsidRPr="0091532D" w:rsidRDefault="005A270F" w:rsidP="00784905">
      <w:pPr>
        <w:pStyle w:val="Prrafodelista"/>
        <w:numPr>
          <w:ilvl w:val="0"/>
          <w:numId w:val="50"/>
        </w:numPr>
      </w:pPr>
      <w:r w:rsidRPr="0091532D">
        <w:t xml:space="preserve">Generar una copia desplazada en el tamaño de la perturbación del arreglo de autocorrelación para cada uno de los </w:t>
      </w:r>
      <w:r w:rsidRPr="0091532D">
        <w:rPr>
          <w:position w:val="-4"/>
        </w:rPr>
        <w:object w:dxaOrig="320" w:dyaOrig="260">
          <v:shape id="_x0000_i1136" type="#_x0000_t75" style="width:16.5pt;height:12.75pt" o:ole="">
            <v:imagedata r:id="rId232" o:title=""/>
          </v:shape>
          <o:OLEObject Type="Embed" ProgID="Equation.DSMT4" ShapeID="_x0000_i1136" DrawAspect="Content" ObjectID="_1392213517" r:id="rId233"/>
        </w:object>
      </w:r>
      <w:r w:rsidRPr="0091532D">
        <w:t xml:space="preserve"> intervalos de tiempo.</w:t>
      </w:r>
    </w:p>
    <w:p w:rsidR="0080060D" w:rsidRPr="0091532D" w:rsidRDefault="005A270F" w:rsidP="00784905">
      <w:pPr>
        <w:pStyle w:val="Prrafodelista"/>
        <w:numPr>
          <w:ilvl w:val="0"/>
          <w:numId w:val="50"/>
        </w:numPr>
      </w:pPr>
      <w:r w:rsidRPr="0091532D">
        <w:t xml:space="preserve">Promediar las </w:t>
      </w:r>
      <w:r w:rsidRPr="0091532D">
        <w:rPr>
          <w:position w:val="-4"/>
        </w:rPr>
        <w:object w:dxaOrig="320" w:dyaOrig="260">
          <v:shape id="_x0000_i1137" type="#_x0000_t75" style="width:16.5pt;height:12.75pt" o:ole="">
            <v:imagedata r:id="rId234" o:title=""/>
          </v:shape>
          <o:OLEObject Type="Embed" ProgID="Equation.DSMT4" ShapeID="_x0000_i1137" DrawAspect="Content" ObjectID="_1392213518" r:id="rId235"/>
        </w:object>
      </w:r>
      <w:r w:rsidRPr="0091532D">
        <w:t xml:space="preserve"> copias desplazadas de la autocorrelación</w:t>
      </w:r>
    </w:p>
    <w:p w:rsidR="0080060D" w:rsidRPr="0091532D" w:rsidRDefault="005A270F" w:rsidP="00784905">
      <w:pPr>
        <w:pStyle w:val="Prrafodelista"/>
        <w:numPr>
          <w:ilvl w:val="0"/>
          <w:numId w:val="50"/>
        </w:numPr>
      </w:pPr>
      <w:r w:rsidRPr="0091532D">
        <w:t xml:space="preserve">Evaluar la altura de los </w:t>
      </w:r>
      <w:r w:rsidRPr="0091532D">
        <w:rPr>
          <w:position w:val="-6"/>
        </w:rPr>
        <w:object w:dxaOrig="680" w:dyaOrig="279">
          <v:shape id="_x0000_i1138" type="#_x0000_t75" style="width:33.75pt;height:14.25pt" o:ole="">
            <v:imagedata r:id="rId236" o:title=""/>
          </v:shape>
          <o:OLEObject Type="Embed" ProgID="Equation.DSMT4" ShapeID="_x0000_i1138" DrawAspect="Content" ObjectID="_1392213519" r:id="rId237"/>
        </w:object>
      </w:r>
      <w:r w:rsidRPr="0091532D">
        <w:t xml:space="preserve"> puntos de la muestra en la autocorrelación promediada.</w:t>
      </w:r>
    </w:p>
    <w:p w:rsidR="00A76AB4" w:rsidRPr="0091532D" w:rsidRDefault="00A76AB4">
      <w:r w:rsidRPr="0091532D">
        <w:t xml:space="preserve">Asumiendo que cualquier operación tarde un tiempo </w:t>
      </w:r>
      <w:r w:rsidR="005A270F" w:rsidRPr="0091532D">
        <w:rPr>
          <w:position w:val="-12"/>
        </w:rPr>
        <w:object w:dxaOrig="200" w:dyaOrig="360">
          <v:shape id="_x0000_i1139" type="#_x0000_t75" style="width:10.5pt;height:18.75pt" o:ole="">
            <v:imagedata r:id="rId238" o:title=""/>
          </v:shape>
          <o:OLEObject Type="Embed" ProgID="Equation.DSMT4" ShapeID="_x0000_i1139" DrawAspect="Content" ObjectID="_1392213520" r:id="rId239"/>
        </w:object>
      </w:r>
      <w:r w:rsidR="005A270F" w:rsidRPr="0091532D">
        <w:t xml:space="preserve">, </w:t>
      </w:r>
      <w:r w:rsidRPr="0091532D">
        <w:t>el tiempo que tardaría el primer método vendría dado por:</w:t>
      </w:r>
    </w:p>
    <w:p w:rsidR="0080060D" w:rsidRPr="0091532D" w:rsidRDefault="00A76AB4" w:rsidP="00784905">
      <w:pPr>
        <w:pStyle w:val="Prrafodelista"/>
        <w:numPr>
          <w:ilvl w:val="0"/>
          <w:numId w:val="51"/>
        </w:numPr>
      </w:pPr>
      <w:r w:rsidRPr="0091532D">
        <w:rPr>
          <w:position w:val="-14"/>
        </w:rPr>
        <w:object w:dxaOrig="1480" w:dyaOrig="400">
          <v:shape id="_x0000_i1140" type="#_x0000_t75" style="width:74.25pt;height:19.5pt" o:ole="">
            <v:imagedata r:id="rId240" o:title=""/>
          </v:shape>
          <o:OLEObject Type="Embed" ProgID="Equation.DSMT4" ShapeID="_x0000_i1140" DrawAspect="Content" ObjectID="_1392213521" r:id="rId241"/>
        </w:object>
      </w:r>
      <w:r w:rsidRPr="0091532D">
        <w:t xml:space="preserve"> para evaluar las alturas y generar las </w:t>
      </w:r>
      <w:r w:rsidRPr="0091532D">
        <w:rPr>
          <w:position w:val="-4"/>
        </w:rPr>
        <w:object w:dxaOrig="320" w:dyaOrig="260">
          <v:shape id="_x0000_i1141" type="#_x0000_t75" style="width:16.5pt;height:12.75pt" o:ole="">
            <v:imagedata r:id="rId242" o:title=""/>
          </v:shape>
          <o:OLEObject Type="Embed" ProgID="Equation.DSMT4" ShapeID="_x0000_i1141" DrawAspect="Content" ObjectID="_1392213522" r:id="rId243"/>
        </w:object>
      </w:r>
      <w:r w:rsidRPr="0091532D">
        <w:t xml:space="preserve"> imágenes temporales</w:t>
      </w:r>
    </w:p>
    <w:p w:rsidR="0080060D" w:rsidRPr="0091532D" w:rsidRDefault="00A76AB4" w:rsidP="00784905">
      <w:pPr>
        <w:pStyle w:val="Prrafodelista"/>
        <w:numPr>
          <w:ilvl w:val="0"/>
          <w:numId w:val="51"/>
        </w:numPr>
      </w:pPr>
      <w:r w:rsidRPr="0091532D">
        <w:rPr>
          <w:position w:val="-14"/>
        </w:rPr>
        <w:object w:dxaOrig="1480" w:dyaOrig="400">
          <v:shape id="_x0000_i1142" type="#_x0000_t75" style="width:74.25pt;height:19.5pt" o:ole="">
            <v:imagedata r:id="rId244" o:title=""/>
          </v:shape>
          <o:OLEObject Type="Embed" ProgID="Equation.DSMT4" ShapeID="_x0000_i1142" DrawAspect="Content" ObjectID="_1392213523" r:id="rId245"/>
        </w:object>
      </w:r>
      <w:r w:rsidRPr="0091532D">
        <w:t xml:space="preserve"> para sumar las </w:t>
      </w:r>
      <w:r w:rsidRPr="0091532D">
        <w:rPr>
          <w:position w:val="-4"/>
        </w:rPr>
        <w:object w:dxaOrig="320" w:dyaOrig="260">
          <v:shape id="_x0000_i1143" type="#_x0000_t75" style="width:16.5pt;height:12.75pt" o:ole="">
            <v:imagedata r:id="rId246" o:title=""/>
          </v:shape>
          <o:OLEObject Type="Embed" ProgID="Equation.DSMT4" ShapeID="_x0000_i1143" DrawAspect="Content" ObjectID="_1392213524" r:id="rId247"/>
        </w:object>
      </w:r>
      <w:r w:rsidRPr="0091532D">
        <w:t xml:space="preserve"> imágenes temporales</w:t>
      </w:r>
    </w:p>
    <w:p w:rsidR="0080060D" w:rsidRPr="0091532D" w:rsidRDefault="00A76AB4" w:rsidP="00784905">
      <w:pPr>
        <w:pStyle w:val="Prrafodelista"/>
        <w:numPr>
          <w:ilvl w:val="0"/>
          <w:numId w:val="51"/>
        </w:numPr>
      </w:pPr>
      <w:r w:rsidRPr="0091532D">
        <w:rPr>
          <w:position w:val="-14"/>
        </w:rPr>
        <w:object w:dxaOrig="1120" w:dyaOrig="400">
          <v:shape id="_x0000_i1144" type="#_x0000_t75" style="width:55.5pt;height:19.5pt" o:ole="">
            <v:imagedata r:id="rId248" o:title=""/>
          </v:shape>
          <o:OLEObject Type="Embed" ProgID="Equation.DSMT4" ShapeID="_x0000_i1144" DrawAspect="Content" ObjectID="_1392213525" r:id="rId249"/>
        </w:object>
      </w:r>
      <w:r w:rsidRPr="0091532D">
        <w:t xml:space="preserve"> para dividir la imagen final entre </w:t>
      </w:r>
      <w:r w:rsidRPr="0091532D">
        <w:rPr>
          <w:position w:val="-4"/>
        </w:rPr>
        <w:object w:dxaOrig="320" w:dyaOrig="260">
          <v:shape id="_x0000_i1145" type="#_x0000_t75" style="width:16.5pt;height:12.75pt" o:ole="">
            <v:imagedata r:id="rId250" o:title=""/>
          </v:shape>
          <o:OLEObject Type="Embed" ProgID="Equation.DSMT4" ShapeID="_x0000_i1145" DrawAspect="Content" ObjectID="_1392213526" r:id="rId251"/>
        </w:object>
      </w:r>
    </w:p>
    <w:p w:rsidR="00A76AB4" w:rsidRPr="0091532D" w:rsidRDefault="00A76AB4">
      <w:r w:rsidRPr="0091532D">
        <w:t xml:space="preserve">El tiempo total de procesamiento sería: </w:t>
      </w:r>
      <w:r w:rsidRPr="0091532D">
        <w:rPr>
          <w:position w:val="-14"/>
        </w:rPr>
        <w:object w:dxaOrig="2079" w:dyaOrig="400">
          <v:shape id="_x0000_i1146" type="#_x0000_t75" style="width:104.25pt;height:19.5pt" o:ole="">
            <v:imagedata r:id="rId252" o:title=""/>
          </v:shape>
          <o:OLEObject Type="Embed" ProgID="Equation.DSMT4" ShapeID="_x0000_i1146" DrawAspect="Content" ObjectID="_1392213527" r:id="rId253"/>
        </w:object>
      </w:r>
    </w:p>
    <w:p w:rsidR="00A76AB4" w:rsidRPr="0091532D" w:rsidRDefault="00A76AB4">
      <w:r w:rsidRPr="0091532D">
        <w:t>Para el segundo método se tardaría:</w:t>
      </w:r>
    </w:p>
    <w:p w:rsidR="0080060D" w:rsidRPr="0091532D" w:rsidRDefault="00A76AB4" w:rsidP="00784905">
      <w:pPr>
        <w:pStyle w:val="Prrafodelista"/>
        <w:numPr>
          <w:ilvl w:val="0"/>
          <w:numId w:val="52"/>
        </w:numPr>
      </w:pPr>
      <w:r w:rsidRPr="0091532D">
        <w:rPr>
          <w:position w:val="-14"/>
        </w:rPr>
        <w:object w:dxaOrig="1020" w:dyaOrig="400">
          <v:shape id="_x0000_i1147" type="#_x0000_t75" style="width:50.25pt;height:19.5pt" o:ole="">
            <v:imagedata r:id="rId254" o:title=""/>
          </v:shape>
          <o:OLEObject Type="Embed" ProgID="Equation.DSMT4" ShapeID="_x0000_i1147" DrawAspect="Content" ObjectID="_1392213528" r:id="rId255"/>
        </w:object>
      </w:r>
      <w:r w:rsidRPr="0091532D">
        <w:t xml:space="preserve"> para generar las </w:t>
      </w:r>
      <w:r w:rsidRPr="0091532D">
        <w:rPr>
          <w:position w:val="-4"/>
        </w:rPr>
        <w:object w:dxaOrig="320" w:dyaOrig="260">
          <v:shape id="_x0000_i1148" type="#_x0000_t75" style="width:16.5pt;height:12.75pt" o:ole="">
            <v:imagedata r:id="rId256" o:title=""/>
          </v:shape>
          <o:OLEObject Type="Embed" ProgID="Equation.DSMT4" ShapeID="_x0000_i1148" DrawAspect="Content" ObjectID="_1392213529" r:id="rId257"/>
        </w:object>
      </w:r>
      <w:r w:rsidRPr="0091532D">
        <w:t xml:space="preserve"> copias desplazadas de la autocorrelación</w:t>
      </w:r>
    </w:p>
    <w:p w:rsidR="0080060D" w:rsidRPr="0091532D" w:rsidRDefault="00A76AB4" w:rsidP="00784905">
      <w:pPr>
        <w:pStyle w:val="Prrafodelista"/>
        <w:numPr>
          <w:ilvl w:val="0"/>
          <w:numId w:val="52"/>
        </w:numPr>
      </w:pPr>
      <w:r w:rsidRPr="0091532D">
        <w:rPr>
          <w:position w:val="-14"/>
        </w:rPr>
        <w:object w:dxaOrig="1020" w:dyaOrig="400">
          <v:shape id="_x0000_i1149" type="#_x0000_t75" style="width:50.25pt;height:19.5pt" o:ole="">
            <v:imagedata r:id="rId258" o:title=""/>
          </v:shape>
          <o:OLEObject Type="Embed" ProgID="Equation.DSMT4" ShapeID="_x0000_i1149" DrawAspect="Content" ObjectID="_1392213530" r:id="rId259"/>
        </w:object>
      </w:r>
      <w:r w:rsidRPr="0091532D">
        <w:t xml:space="preserve"> para sumar las M copias desplazadas</w:t>
      </w:r>
    </w:p>
    <w:p w:rsidR="0080060D" w:rsidRPr="0091532D" w:rsidRDefault="00A76AB4" w:rsidP="00784905">
      <w:pPr>
        <w:pStyle w:val="Prrafodelista"/>
        <w:numPr>
          <w:ilvl w:val="0"/>
          <w:numId w:val="52"/>
        </w:numPr>
      </w:pPr>
      <w:r w:rsidRPr="0091532D">
        <w:rPr>
          <w:position w:val="-12"/>
        </w:rPr>
        <w:object w:dxaOrig="460" w:dyaOrig="360">
          <v:shape id="_x0000_i1150" type="#_x0000_t75" style="width:23.25pt;height:18.75pt" o:ole="">
            <v:imagedata r:id="rId260" o:title=""/>
          </v:shape>
          <o:OLEObject Type="Embed" ProgID="Equation.DSMT4" ShapeID="_x0000_i1150" DrawAspect="Content" ObjectID="_1392213531" r:id="rId261"/>
        </w:object>
      </w:r>
      <w:r w:rsidRPr="0091532D">
        <w:t xml:space="preserve"> para dividir la suma de las copias desplazadas entre </w:t>
      </w:r>
      <w:r w:rsidRPr="0091532D">
        <w:rPr>
          <w:position w:val="-4"/>
        </w:rPr>
        <w:object w:dxaOrig="320" w:dyaOrig="260">
          <v:shape id="_x0000_i1151" type="#_x0000_t75" style="width:16.5pt;height:12.75pt" o:ole="">
            <v:imagedata r:id="rId262" o:title=""/>
          </v:shape>
          <o:OLEObject Type="Embed" ProgID="Equation.DSMT4" ShapeID="_x0000_i1151" DrawAspect="Content" ObjectID="_1392213532" r:id="rId263"/>
        </w:object>
      </w:r>
    </w:p>
    <w:p w:rsidR="0080060D" w:rsidRPr="0091532D" w:rsidRDefault="00A76AB4" w:rsidP="00784905">
      <w:pPr>
        <w:pStyle w:val="Prrafodelista"/>
        <w:numPr>
          <w:ilvl w:val="0"/>
          <w:numId w:val="52"/>
        </w:numPr>
      </w:pPr>
      <w:r w:rsidRPr="0091532D">
        <w:rPr>
          <w:position w:val="-14"/>
        </w:rPr>
        <w:object w:dxaOrig="1120" w:dyaOrig="400">
          <v:shape id="_x0000_i1152" type="#_x0000_t75" style="width:55.5pt;height:19.5pt" o:ole="">
            <v:imagedata r:id="rId264" o:title=""/>
          </v:shape>
          <o:OLEObject Type="Embed" ProgID="Equation.DSMT4" ShapeID="_x0000_i1152" DrawAspect="Content" ObjectID="_1392213533" r:id="rId265"/>
        </w:object>
      </w:r>
      <w:r w:rsidRPr="0091532D">
        <w:t xml:space="preserve"> para evaluar las alturas de la muestra en la nueva función de autocorrelación</w:t>
      </w:r>
    </w:p>
    <w:p w:rsidR="00A76AB4" w:rsidRPr="0091532D" w:rsidRDefault="00A76AB4">
      <w:r w:rsidRPr="0091532D">
        <w:t xml:space="preserve">El tiempo total de procesamiento para el segundo método sería: </w:t>
      </w:r>
      <w:r w:rsidRPr="0091532D">
        <w:rPr>
          <w:position w:val="-16"/>
        </w:rPr>
        <w:object w:dxaOrig="2659" w:dyaOrig="440">
          <v:shape id="_x0000_i1153" type="#_x0000_t75" style="width:133.5pt;height:21.75pt" o:ole="">
            <v:imagedata r:id="rId266" o:title=""/>
          </v:shape>
          <o:OLEObject Type="Embed" ProgID="Equation.DSMT4" ShapeID="_x0000_i1153" DrawAspect="Content" ObjectID="_1392213534" r:id="rId267"/>
        </w:object>
      </w:r>
    </w:p>
    <w:p w:rsidR="00A76AB4" w:rsidRPr="0091532D" w:rsidRDefault="00A76AB4" w:rsidP="00A76AB4">
      <w:r w:rsidRPr="0091532D">
        <w:t xml:space="preserve">Para que exista un ahorro en el tiempo computacional debe cumplirse que </w:t>
      </w:r>
    </w:p>
    <w:p w:rsidR="0080060D" w:rsidRPr="0091532D" w:rsidRDefault="00A76AB4" w:rsidP="00784905">
      <w:pPr>
        <w:pStyle w:val="MTDisplayEquation"/>
        <w:rPr>
          <w:lang w:val="es-VE"/>
        </w:rPr>
      </w:pPr>
      <w:r w:rsidRPr="0091532D">
        <w:rPr>
          <w:lang w:val="es-VE"/>
        </w:rPr>
        <w:tab/>
      </w:r>
      <w:r w:rsidRPr="0091532D">
        <w:rPr>
          <w:position w:val="-48"/>
          <w:lang w:val="es-VE"/>
        </w:rPr>
        <w:object w:dxaOrig="4920" w:dyaOrig="1080">
          <v:shape id="_x0000_i1154" type="#_x0000_t75" style="width:246pt;height:54.75pt" o:ole="">
            <v:imagedata r:id="rId268" o:title=""/>
          </v:shape>
          <o:OLEObject Type="Embed" ProgID="Equation.DSMT4" ShapeID="_x0000_i1154" DrawAspect="Content" ObjectID="_1392213535" r:id="rId269"/>
        </w:object>
      </w:r>
    </w:p>
    <w:p w:rsidR="00EE6000" w:rsidRDefault="00EE6000" w:rsidP="00A76AB4">
      <w:r>
        <w:t xml:space="preserve">Se utilizó la librería de OpenCV para el manejo de las matrices y las transformadas, esta librería realiza eficientemente operaciones como suma, resta, multiplicación y hasta transformadas de Fourier sobre arreglos multidimensionales lo cual acelera el tiempo de procesamiento </w:t>
      </w:r>
      <w:r>
        <w:fldChar w:fldCharType="begin"/>
      </w:r>
      <w:r>
        <w:instrText xml:space="preserve"> ADDIN EN.CITE &lt;EndNote&gt;&lt;Cite&gt;&lt;Author&gt;Bradski&lt;/Author&gt;&lt;Year&gt;2008&lt;/Year&gt;&lt;RecNum&gt;9&lt;/RecNum&gt;&lt;DisplayText&gt;[8, 9]&lt;/DisplayText&gt;&lt;record&gt;&lt;rec-number&gt;9&lt;/rec-number&gt;&lt;foreign-keys&gt;&lt;key app="EN" db-id="0ffrw0ef80w99be5pxfpfrpvrx0pptxtadwp"&gt;9&lt;/key&gt;&lt;/foreign-keys&gt;&lt;ref-type name="Book"&gt;6&lt;/ref-type&gt;&lt;contributors&gt;&lt;authors&gt;&lt;author&gt;G. Bradski&lt;/author&gt;&lt;author&gt;A. Kaehler&lt;/author&gt;&lt;/authors&gt;&lt;/contributors&gt;&lt;titles&gt;&lt;title&gt;Learning OpenCV&lt;/title&gt;&lt;/titles&gt;&lt;dates&gt;&lt;year&gt;2008&lt;/year&gt;&lt;/dates&gt;&lt;pub-location&gt;California&lt;/pub-location&gt;&lt;publisher&gt;O’Reilly Media I&lt;/publisher&gt;&lt;urls&gt;&lt;/urls&gt;&lt;/record&gt;&lt;/Cite&gt;&lt;Cite&gt;&lt;Author&gt;Willow-Garage&lt;/Author&gt;&lt;Year&gt;2010&lt;/Year&gt;&lt;RecNum&gt;10&lt;/RecNum&gt;&lt;record&gt;&lt;rec-number&gt;10&lt;/rec-number&gt;&lt;foreign-keys&gt;&lt;key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fldChar w:fldCharType="separate"/>
      </w:r>
      <w:r>
        <w:rPr>
          <w:noProof/>
        </w:rPr>
        <w:t>[</w:t>
      </w:r>
      <w:hyperlink w:anchor="_ENREF_8" w:tooltip="Bradski, 2008 #9" w:history="1">
        <w:r w:rsidR="00F46E81">
          <w:rPr>
            <w:noProof/>
          </w:rPr>
          <w:t>8</w:t>
        </w:r>
      </w:hyperlink>
      <w:r>
        <w:rPr>
          <w:noProof/>
        </w:rPr>
        <w:t xml:space="preserve">, </w:t>
      </w:r>
      <w:hyperlink w:anchor="_ENREF_9" w:tooltip="Willow-Garage, 2010 #10" w:history="1">
        <w:r w:rsidR="00F46E81">
          <w:rPr>
            <w:noProof/>
          </w:rPr>
          <w:t>9</w:t>
        </w:r>
      </w:hyperlink>
      <w:r>
        <w:rPr>
          <w:noProof/>
        </w:rPr>
        <w:t>]</w:t>
      </w:r>
      <w:r>
        <w:fldChar w:fldCharType="end"/>
      </w:r>
      <w:r>
        <w:t>.</w:t>
      </w:r>
    </w:p>
    <w:p w:rsidR="00A76AB4" w:rsidRPr="008D2941" w:rsidRDefault="00FE6859" w:rsidP="00A76AB4">
      <w:r w:rsidRPr="0091532D">
        <w:t>Debido</w:t>
      </w:r>
      <w:r w:rsidR="003801BF" w:rsidRPr="008D2941">
        <w:t xml:space="preserve"> a qu</w:t>
      </w:r>
      <w:r w:rsidR="004C11C5" w:rsidRPr="008D2941">
        <w:t xml:space="preserve">e la autocorrelación es una </w:t>
      </w:r>
      <w:r w:rsidR="003801BF" w:rsidRPr="008D2941">
        <w:t>transformada</w:t>
      </w:r>
      <w:r w:rsidR="004C11C5" w:rsidRPr="008D2941">
        <w:t xml:space="preserve"> inversa</w:t>
      </w:r>
      <w:r w:rsidR="003801BF" w:rsidRPr="008D2941">
        <w:t xml:space="preserve"> d</w:t>
      </w:r>
      <w:r w:rsidR="00A76D33" w:rsidRPr="008D2941">
        <w:t>iscreta d</w:t>
      </w:r>
      <w:r w:rsidR="003801BF" w:rsidRPr="008D2941">
        <w:t xml:space="preserve">e Fourier, </w:t>
      </w:r>
      <w:r w:rsidR="00EE6000">
        <w:t xml:space="preserve">utilizando la función de </w:t>
      </w:r>
      <w:r w:rsidR="004F265A">
        <w:t>transformada</w:t>
      </w:r>
      <w:r w:rsidR="00EE6000">
        <w:t xml:space="preserve"> inversa de Fourier de librería de OpenCV, </w:t>
      </w:r>
      <w:r w:rsidR="003801BF" w:rsidRPr="008D2941">
        <w:t xml:space="preserve">el tamaño </w:t>
      </w:r>
      <w:r w:rsidR="003801BF" w:rsidRPr="008D2941">
        <w:rPr>
          <w:position w:val="-4"/>
        </w:rPr>
        <w:object w:dxaOrig="220" w:dyaOrig="260">
          <v:shape id="_x0000_i1155" type="#_x0000_t75" style="width:10.5pt;height:12.75pt" o:ole="">
            <v:imagedata r:id="rId270" o:title=""/>
          </v:shape>
          <o:OLEObject Type="Embed" ProgID="Equation.DSMT4" ShapeID="_x0000_i1155" DrawAspect="Content" ObjectID="_1392213536" r:id="rId271"/>
        </w:object>
      </w:r>
      <w:r w:rsidR="003801BF" w:rsidRPr="008D2941">
        <w:t xml:space="preserve"> es igual al tamaño del arreglo del espectro en frecuencia de la fuente</w:t>
      </w:r>
      <w:r w:rsidR="00A76D33" w:rsidRPr="008D2941">
        <w:rPr>
          <w:position w:val="-6"/>
        </w:rPr>
        <w:object w:dxaOrig="279" w:dyaOrig="279">
          <v:shape id="_x0000_i1156" type="#_x0000_t75" style="width:14.25pt;height:14.25pt" o:ole="">
            <v:imagedata r:id="rId272" o:title=""/>
          </v:shape>
          <o:OLEObject Type="Embed" ProgID="Equation.DSMT4" ShapeID="_x0000_i1156" DrawAspect="Content" ObjectID="_1392213537" r:id="rId273"/>
        </w:object>
      </w:r>
      <w:r w:rsidR="00EE6000" w:rsidRPr="00C70ECC">
        <w:fldChar w:fldCharType="begin"/>
      </w:r>
      <w:r w:rsidR="00EE6000" w:rsidRPr="00C70ECC">
        <w:instrText xml:space="preserve"> ADDIN EN.CITE &lt;EndNote&gt;&lt;Cite&gt;&lt;Author&gt;Willow-Garage&lt;/Author&gt;&lt;Year&gt;2010&lt;/Year&gt;&lt;RecNum&gt;10&lt;/RecNum&gt;&lt;DisplayText&gt;[9]&lt;/DisplayText&gt;&lt;record&gt;&lt;rec-number&gt;10&lt;/rec-number&gt;&lt;foreign-keys&gt;&lt;key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EE6000" w:rsidRPr="00C70ECC">
        <w:fldChar w:fldCharType="separate"/>
      </w:r>
      <w:r w:rsidR="00EE6000" w:rsidRPr="00C70ECC">
        <w:t>[</w:t>
      </w:r>
      <w:hyperlink w:anchor="_ENREF_9" w:tooltip="Willow-Garage, 2010 #10" w:history="1">
        <w:r w:rsidR="00F46E81" w:rsidRPr="00C70ECC">
          <w:t>9</w:t>
        </w:r>
      </w:hyperlink>
      <w:r w:rsidR="00EE6000" w:rsidRPr="00C70ECC">
        <w:t>]</w:t>
      </w:r>
      <w:r w:rsidR="00EE6000" w:rsidRPr="00C70ECC">
        <w:fldChar w:fldCharType="end"/>
      </w:r>
      <w:r w:rsidR="003801BF" w:rsidRPr="008D2941">
        <w:t xml:space="preserve">, </w:t>
      </w:r>
      <w:r w:rsidRPr="008D2941">
        <w:t xml:space="preserve">la mínima resolución en este arreglo de autocorrelación vendrá dado por la máxima frecuencia </w:t>
      </w:r>
      <w:r w:rsidRPr="008D2941">
        <w:rPr>
          <w:position w:val="-12"/>
        </w:rPr>
        <w:object w:dxaOrig="440" w:dyaOrig="360">
          <v:shape id="_x0000_i1157" type="#_x0000_t75" style="width:21.75pt;height:18.75pt" o:ole="">
            <v:imagedata r:id="rId274" o:title=""/>
          </v:shape>
          <o:OLEObject Type="Embed" ProgID="Equation.DSMT4" ShapeID="_x0000_i1157" DrawAspect="Content" ObjectID="_1392213538" r:id="rId275"/>
        </w:object>
      </w:r>
      <w:r w:rsidRPr="008D2941">
        <w:t xml:space="preserve"> del espectro de la fuente de la siguiente forma </w:t>
      </w:r>
      <w:r w:rsidR="00A76D33" w:rsidRPr="008D2941">
        <w:rPr>
          <w:position w:val="-24"/>
        </w:rPr>
        <w:object w:dxaOrig="1520" w:dyaOrig="620">
          <v:shape id="_x0000_i1158" type="#_x0000_t75" style="width:75.75pt;height:31.5pt" o:ole="">
            <v:imagedata r:id="rId276" o:title=""/>
          </v:shape>
          <o:OLEObject Type="Embed" ProgID="Equation.DSMT4" ShapeID="_x0000_i1158" DrawAspect="Content" ObjectID="_1392213539" r:id="rId277"/>
        </w:object>
      </w:r>
      <w:r w:rsidRPr="008D2941">
        <w:t xml:space="preserve"> y el valor máximo dep</w:t>
      </w:r>
      <w:r w:rsidR="00D5690A">
        <w:t>enderá del tamaño del arreglo. P</w:t>
      </w:r>
      <w:r w:rsidRPr="008D2941">
        <w:t>or lo tanto si el</w:t>
      </w:r>
      <w:r w:rsidR="000B5FE6" w:rsidRPr="008D2941">
        <w:t xml:space="preserve"> arreglo es de tamaño </w:t>
      </w:r>
      <w:r w:rsidR="00A76D33" w:rsidRPr="008D2941">
        <w:rPr>
          <w:position w:val="-6"/>
        </w:rPr>
        <w:object w:dxaOrig="279" w:dyaOrig="279">
          <v:shape id="_x0000_i1159" type="#_x0000_t75" style="width:14.25pt;height:14.25pt" o:ole="">
            <v:imagedata r:id="rId278" o:title=""/>
          </v:shape>
          <o:OLEObject Type="Embed" ProgID="Equation.DSMT4" ShapeID="_x0000_i1159" DrawAspect="Content" ObjectID="_1392213540" r:id="rId279"/>
        </w:object>
      </w:r>
      <w:r w:rsidR="000B5FE6" w:rsidRPr="008D2941">
        <w:t xml:space="preserve">, el valor máximo será </w:t>
      </w:r>
    </w:p>
    <w:p w:rsidR="0080060D" w:rsidRPr="0091532D" w:rsidRDefault="000B5FE6" w:rsidP="00784905">
      <w:pPr>
        <w:pStyle w:val="MTDisplayEquation"/>
        <w:rPr>
          <w:position w:val="-12"/>
          <w:lang w:val="es-VE"/>
        </w:rPr>
      </w:pPr>
      <w:r w:rsidRPr="0091532D">
        <w:rPr>
          <w:lang w:val="es-VE"/>
        </w:rPr>
        <w:tab/>
      </w:r>
      <w:r w:rsidR="00A76D33" w:rsidRPr="0091532D">
        <w:rPr>
          <w:position w:val="-24"/>
          <w:lang w:val="es-VE"/>
        </w:rPr>
        <w:object w:dxaOrig="1820" w:dyaOrig="720">
          <v:shape id="_x0000_i1160" type="#_x0000_t75" style="width:90.75pt;height:36.75pt" o:ole="">
            <v:imagedata r:id="rId280" o:title=""/>
          </v:shape>
          <o:OLEObject Type="Embed" ProgID="Equation.DSMT4" ShapeID="_x0000_i1160" DrawAspect="Content" ObjectID="_1392213541" r:id="rId281"/>
        </w:object>
      </w:r>
    </w:p>
    <w:p w:rsidR="0080060D" w:rsidRPr="0091532D" w:rsidRDefault="00A76D33" w:rsidP="00784905">
      <w:pPr>
        <w:rPr>
          <w:position w:val="-24"/>
        </w:rPr>
      </w:pPr>
      <w:r w:rsidRPr="0091532D">
        <w:lastRenderedPageBreak/>
        <w:t xml:space="preserve">Pero la transformada inversa de Fourier dará un resultado simétrico respecto al origen, por lo tanto el arreglo irá desde </w:t>
      </w:r>
      <w:r w:rsidRPr="0091532D">
        <w:rPr>
          <w:position w:val="-24"/>
        </w:rPr>
        <w:object w:dxaOrig="580" w:dyaOrig="620">
          <v:shape id="_x0000_i1161" type="#_x0000_t75" style="width:29.25pt;height:31.5pt" o:ole="">
            <v:imagedata r:id="rId282" o:title=""/>
          </v:shape>
          <o:OLEObject Type="Embed" ProgID="Equation.DSMT4" ShapeID="_x0000_i1161" DrawAspect="Content" ObjectID="_1392213542" r:id="rId283"/>
        </w:object>
      </w:r>
      <w:r w:rsidRPr="0091532D">
        <w:t xml:space="preserve"> hasta </w:t>
      </w:r>
      <w:r w:rsidRPr="0091532D">
        <w:rPr>
          <w:position w:val="-24"/>
        </w:rPr>
        <w:object w:dxaOrig="580" w:dyaOrig="620">
          <v:shape id="_x0000_i1162" type="#_x0000_t75" style="width:29.25pt;height:31.5pt" o:ole="">
            <v:imagedata r:id="rId284" o:title=""/>
          </v:shape>
          <o:OLEObject Type="Embed" ProgID="Equation.DSMT4" ShapeID="_x0000_i1162" DrawAspect="Content" ObjectID="_1392213543" r:id="rId285"/>
        </w:object>
      </w:r>
    </w:p>
    <w:p w:rsidR="0080060D" w:rsidRPr="0091532D" w:rsidRDefault="007964BB" w:rsidP="00784905">
      <w:pPr>
        <w:rPr>
          <w:position w:val="-24"/>
        </w:rPr>
      </w:pPr>
      <w:r w:rsidRPr="0091532D">
        <w:rPr>
          <w:position w:val="-24"/>
        </w:rPr>
        <w:t xml:space="preserve">Con la </w:t>
      </w:r>
      <w:r w:rsidR="008C2D29" w:rsidRPr="0091532D">
        <w:rPr>
          <w:position w:val="-24"/>
        </w:rPr>
        <w:t>generación</w:t>
      </w:r>
      <w:r w:rsidRPr="0091532D">
        <w:rPr>
          <w:position w:val="-24"/>
        </w:rPr>
        <w:t xml:space="preserve"> de imágenes simulando el sistema solo resta la inclusión del algoritmo de control y la grabación de imágenes en secuencia.</w:t>
      </w:r>
    </w:p>
    <w:p w:rsidR="00581256" w:rsidRPr="0091532D" w:rsidRDefault="008C2D29">
      <w:pPr>
        <w:pStyle w:val="Ttulo2"/>
      </w:pPr>
      <w:bookmarkStart w:id="59" w:name="_Toc318382092"/>
      <w:r w:rsidRPr="0091532D">
        <w:t>Validación del simulador</w:t>
      </w:r>
      <w:bookmarkEnd w:id="59"/>
    </w:p>
    <w:p w:rsidR="00581256" w:rsidRPr="0091532D" w:rsidRDefault="00581256">
      <w:r w:rsidRPr="0091532D">
        <w:t xml:space="preserve">A continuación se presentan distintas pruebas realizadas al simulador para </w:t>
      </w:r>
      <w:r w:rsidR="008C2D29" w:rsidRPr="0091532D">
        <w:t xml:space="preserve">validar el correcto funcionamiento </w:t>
      </w:r>
      <w:r w:rsidRPr="0091532D">
        <w:t>del sistema.</w:t>
      </w:r>
    </w:p>
    <w:p w:rsidR="00581256" w:rsidRDefault="00581256" w:rsidP="00581256">
      <w:r w:rsidRPr="0091532D">
        <w:t xml:space="preserve">Para todas las pruebas se simuló la cámara con espectros de absorción RGB de una cámara Canon 10D </w:t>
      </w:r>
      <w:r w:rsidRPr="0091532D">
        <w:fldChar w:fldCharType="begin"/>
      </w:r>
      <w:r w:rsidR="00EE6000">
        <w:instrText xml:space="preserve"> ADDIN EN.CITE &lt;EndNote&gt;&lt;Cite&gt;&lt;Author&gt;Buil&lt;/Author&gt;&lt;Year&gt;2004&lt;/Year&gt;&lt;RecNum&gt;40&lt;/RecNum&gt;&lt;DisplayText&gt;[10]&lt;/DisplayText&gt;&lt;record&gt;&lt;rec-number&gt;40&lt;/rec-number&gt;&lt;foreign-keys&gt;&lt;key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Pr="0091532D">
        <w:fldChar w:fldCharType="separate"/>
      </w:r>
      <w:r w:rsidR="00EE6000">
        <w:rPr>
          <w:noProof/>
        </w:rPr>
        <w:t>[</w:t>
      </w:r>
      <w:hyperlink w:anchor="_ENREF_10" w:tooltip="Buil, 2004 #40" w:history="1">
        <w:r w:rsidR="00F46E81">
          <w:rPr>
            <w:noProof/>
          </w:rPr>
          <w:t>10</w:t>
        </w:r>
      </w:hyperlink>
      <w:r w:rsidR="00EE6000">
        <w:rPr>
          <w:noProof/>
        </w:rPr>
        <w:t>]</w:t>
      </w:r>
      <w:r w:rsidRPr="0091532D">
        <w:fldChar w:fldCharType="end"/>
      </w:r>
      <w:r w:rsidR="00E451A7" w:rsidRPr="0091532D">
        <w:t xml:space="preserve">, el tiempo de integración elegido fue de </w:t>
      </w:r>
      <w:r w:rsidR="00E451A7" w:rsidRPr="0091532D">
        <w:rPr>
          <w:position w:val="-10"/>
        </w:rPr>
        <w:object w:dxaOrig="880" w:dyaOrig="320">
          <v:shape id="_x0000_i1163" type="#_x0000_t75" style="width:43.5pt;height:16.5pt" o:ole="">
            <v:imagedata r:id="rId286" o:title=""/>
          </v:shape>
          <o:OLEObject Type="Embed" ProgID="Equation.DSMT4" ShapeID="_x0000_i1163" DrawAspect="Content" ObjectID="_1392213544" r:id="rId287"/>
        </w:object>
      </w:r>
      <w:r w:rsidRPr="0091532D">
        <w:t>.</w:t>
      </w:r>
      <w:r w:rsidR="00E451A7" w:rsidRPr="0091532D">
        <w:t xml:space="preserve"> Los </w:t>
      </w:r>
      <w:r w:rsidRPr="0091532D">
        <w:t xml:space="preserve">espectros </w:t>
      </w:r>
      <w:r w:rsidR="00E451A7" w:rsidRPr="0091532D">
        <w:t xml:space="preserve">de absorción </w:t>
      </w:r>
      <w:r w:rsidRPr="0091532D">
        <w:t xml:space="preserve">se muestran en </w:t>
      </w:r>
      <w:r w:rsidR="00E451A7" w:rsidRPr="0091532D">
        <w:t>la</w:t>
      </w:r>
      <w:r w:rsidR="00CF2C7B">
        <w:t xml:space="preserve"> </w:t>
      </w:r>
      <w:r w:rsidR="00CF2C7B">
        <w:fldChar w:fldCharType="begin"/>
      </w:r>
      <w:r w:rsidR="00CF2C7B">
        <w:instrText xml:space="preserve"> REF _Ref316483073 \h </w:instrText>
      </w:r>
      <w:r w:rsidR="00CF2C7B">
        <w:fldChar w:fldCharType="separate"/>
      </w:r>
      <w:r w:rsidR="000D575E">
        <w:t xml:space="preserve">Figura </w:t>
      </w:r>
      <w:r w:rsidR="000D575E">
        <w:rPr>
          <w:noProof/>
        </w:rPr>
        <w:t>2</w:t>
      </w:r>
      <w:r w:rsidR="000D575E">
        <w:t>.</w:t>
      </w:r>
      <w:r w:rsidR="000D575E">
        <w:rPr>
          <w:noProof/>
        </w:rPr>
        <w:t>1</w:t>
      </w:r>
      <w:r w:rsidR="00CF2C7B">
        <w:fldChar w:fldCharType="end"/>
      </w:r>
      <w:r w:rsidRPr="0091532D">
        <w:t>.</w:t>
      </w:r>
    </w:p>
    <w:tbl>
      <w:tblPr>
        <w:tblW w:w="0" w:type="auto"/>
        <w:tblLook w:val="04A0" w:firstRow="1" w:lastRow="0" w:firstColumn="1" w:lastColumn="0" w:noHBand="0" w:noVBand="1"/>
      </w:tblPr>
      <w:tblGrid>
        <w:gridCol w:w="9261"/>
      </w:tblGrid>
      <w:tr w:rsidR="00EB6636" w:rsidTr="00CF2C7B">
        <w:tc>
          <w:tcPr>
            <w:tcW w:w="9261" w:type="dxa"/>
            <w:shd w:val="clear" w:color="auto" w:fill="auto"/>
          </w:tcPr>
          <w:p w:rsidR="00CF2C7B" w:rsidRDefault="009A2277" w:rsidP="00CF2C7B">
            <w:pPr>
              <w:pStyle w:val="Imagenes"/>
            </w:pPr>
            <w:r>
              <w:rPr>
                <w:lang w:eastAsia="es-VE"/>
              </w:rPr>
              <w:pict>
                <v:shape id="_x0000_i1164" type="#_x0000_t75" style="width:321pt;height:263.25pt;visibility:visible">
                  <v:imagedata r:id="rId288" o:title="" croptop="1047f" cropbottom="1347f" cropleft="2693f" cropright="4937f"/>
                </v:shape>
              </w:pict>
            </w:r>
          </w:p>
          <w:p w:rsidR="00EB6636" w:rsidRDefault="00CF2C7B" w:rsidP="00CF2C7B">
            <w:pPr>
              <w:pStyle w:val="Epgrafe"/>
            </w:pPr>
            <w:bookmarkStart w:id="60" w:name="_Ref316483073"/>
            <w:bookmarkStart w:id="61" w:name="_Toc316563912"/>
            <w:r>
              <w:t xml:space="preserve">Figura </w:t>
            </w:r>
            <w:fldSimple w:instr=" STYLEREF 1 \s ">
              <w:r w:rsidR="000D575E">
                <w:rPr>
                  <w:noProof/>
                </w:rPr>
                <w:t>2</w:t>
              </w:r>
            </w:fldSimple>
            <w:r w:rsidR="000C530C">
              <w:t>.</w:t>
            </w:r>
            <w:fldSimple w:instr=" SEQ Figura \* ARABIC \s 1 ">
              <w:r w:rsidR="000D575E">
                <w:rPr>
                  <w:noProof/>
                </w:rPr>
                <w:t>1</w:t>
              </w:r>
            </w:fldSimple>
            <w:bookmarkEnd w:id="60"/>
            <w:r>
              <w:t xml:space="preserve">: </w:t>
            </w:r>
            <w:r w:rsidRPr="00AB2CC1">
              <w:t>Espectros de RGB de absorción de Canon 10D</w:t>
            </w:r>
            <w:bookmarkEnd w:id="61"/>
          </w:p>
        </w:tc>
      </w:tr>
    </w:tbl>
    <w:p w:rsidR="00581256" w:rsidRPr="0091532D" w:rsidRDefault="00E451A7">
      <w:r w:rsidRPr="008D2941">
        <w:t xml:space="preserve">El tipo de interferómetro utilizado fue un interferómetro de Mirau ideal, con el divisor de haz al </w:t>
      </w:r>
      <w:r w:rsidRPr="008D2941">
        <w:rPr>
          <w:position w:val="-6"/>
        </w:rPr>
        <w:object w:dxaOrig="499" w:dyaOrig="279">
          <v:shape id="_x0000_i1165" type="#_x0000_t75" style="width:25.5pt;height:14.25pt" o:ole="">
            <v:imagedata r:id="rId289" o:title=""/>
          </v:shape>
          <o:OLEObject Type="Embed" ProgID="Equation.DSMT4" ShapeID="_x0000_i1165" DrawAspect="Content" ObjectID="_1392213545" r:id="rId290"/>
        </w:object>
      </w:r>
      <w:r w:rsidRPr="008D2941">
        <w:t xml:space="preserve"> y el espejo de referencia con reflectividad del </w:t>
      </w:r>
      <w:r w:rsidRPr="008D2941">
        <w:rPr>
          <w:position w:val="-6"/>
        </w:rPr>
        <w:object w:dxaOrig="620" w:dyaOrig="279">
          <v:shape id="_x0000_i1166" type="#_x0000_t75" style="width:31.5pt;height:14.25pt" o:ole="">
            <v:imagedata r:id="rId291" o:title=""/>
          </v:shape>
          <o:OLEObject Type="Embed" ProgID="Equation.DSMT4" ShapeID="_x0000_i1166" DrawAspect="Content" ObjectID="_1392213546" r:id="rId292"/>
        </w:object>
      </w:r>
    </w:p>
    <w:p w:rsidR="00581256" w:rsidRPr="0091532D" w:rsidRDefault="00581256" w:rsidP="0091532D">
      <w:pPr>
        <w:pStyle w:val="Ttulo3"/>
      </w:pPr>
      <w:bookmarkStart w:id="62" w:name="_Toc318382093"/>
      <w:r w:rsidRPr="0091532D">
        <w:lastRenderedPageBreak/>
        <w:t>Franjas de un plano inclinado con fuente puntual</w:t>
      </w:r>
      <w:bookmarkEnd w:id="62"/>
    </w:p>
    <w:p w:rsidR="00581256" w:rsidRPr="0091532D" w:rsidRDefault="00581256">
      <w:r w:rsidRPr="0091532D">
        <w:t>Esta prueba consistió en replicar las franjas que aparecerían sobre un plano inclinado utilizando un laser de Heli</w:t>
      </w:r>
      <w:r w:rsidR="00E451A7" w:rsidRPr="0091532D">
        <w:t>o-</w:t>
      </w:r>
      <w:r w:rsidR="008D2941" w:rsidRPr="008D2941">
        <w:t>Neón</w:t>
      </w:r>
      <w:r w:rsidR="00E451A7" w:rsidRPr="0091532D">
        <w:t xml:space="preserve"> cuya longitud de onda es de </w:t>
      </w:r>
      <w:r w:rsidR="00E451A7" w:rsidRPr="0091532D">
        <w:rPr>
          <w:position w:val="-10"/>
        </w:rPr>
        <w:object w:dxaOrig="1300" w:dyaOrig="320">
          <v:shape id="_x0000_i1167" type="#_x0000_t75" style="width:65.25pt;height:16.5pt" o:ole="">
            <v:imagedata r:id="rId293" o:title=""/>
          </v:shape>
          <o:OLEObject Type="Embed" ProgID="Equation.DSMT4" ShapeID="_x0000_i1167" DrawAspect="Content" ObjectID="_1392213547" r:id="rId294"/>
        </w:object>
      </w:r>
      <w:r w:rsidR="00D03236" w:rsidRPr="0091532D">
        <w:t>.</w:t>
      </w:r>
    </w:p>
    <w:p w:rsidR="00775ED7" w:rsidRPr="0091532D" w:rsidRDefault="00D03236" w:rsidP="008D2941">
      <w:r w:rsidRPr="0091532D">
        <w:t xml:space="preserve">El plano simulado tiene una reflectividad del </w:t>
      </w:r>
      <w:r w:rsidRPr="0091532D">
        <w:rPr>
          <w:position w:val="-6"/>
        </w:rPr>
        <w:object w:dxaOrig="620" w:dyaOrig="279">
          <v:shape id="_x0000_i1168" type="#_x0000_t75" style="width:31.5pt;height:14.25pt" o:ole="">
            <v:imagedata r:id="rId295" o:title=""/>
          </v:shape>
          <o:OLEObject Type="Embed" ProgID="Equation.DSMT4" ShapeID="_x0000_i1168" DrawAspect="Content" ObjectID="_1392213548" r:id="rId296"/>
        </w:object>
      </w:r>
      <w:r w:rsidRPr="0091532D">
        <w:t xml:space="preserve"> y fue inclinado</w:t>
      </w:r>
      <w:r w:rsidR="00265F18" w:rsidRPr="0091532D">
        <w:t xml:space="preserve"> de tal forma que en el extremo izquierdo la altura de la muestra fuese de </w:t>
      </w:r>
      <w:r w:rsidR="00265F18" w:rsidRPr="0091532D">
        <w:rPr>
          <w:position w:val="-12"/>
        </w:rPr>
        <w:object w:dxaOrig="2060" w:dyaOrig="360">
          <v:shape id="_x0000_i1169" type="#_x0000_t75" style="width:102.75pt;height:18.75pt" o:ole="">
            <v:imagedata r:id="rId297" o:title=""/>
          </v:shape>
          <o:OLEObject Type="Embed" ProgID="Equation.DSMT4" ShapeID="_x0000_i1169" DrawAspect="Content" ObjectID="_1392213549" r:id="rId298"/>
        </w:object>
      </w:r>
      <w:r w:rsidR="00265F18" w:rsidRPr="0091532D">
        <w:t xml:space="preserve">, en el centro fuese </w:t>
      </w:r>
      <w:r w:rsidR="00265F18" w:rsidRPr="0091532D">
        <w:rPr>
          <w:position w:val="-6"/>
        </w:rPr>
        <w:object w:dxaOrig="499" w:dyaOrig="279">
          <v:shape id="_x0000_i1170" type="#_x0000_t75" style="width:25.5pt;height:14.25pt" o:ole="">
            <v:imagedata r:id="rId299" o:title=""/>
          </v:shape>
          <o:OLEObject Type="Embed" ProgID="Equation.DSMT4" ShapeID="_x0000_i1170" DrawAspect="Content" ObjectID="_1392213550" r:id="rId300"/>
        </w:object>
      </w:r>
      <w:r w:rsidR="00265F18" w:rsidRPr="0091532D">
        <w:t xml:space="preserve"> y en el extremo derecho </w:t>
      </w:r>
      <w:r w:rsidR="00265F18" w:rsidRPr="0091532D">
        <w:rPr>
          <w:position w:val="-12"/>
        </w:rPr>
        <w:object w:dxaOrig="1960" w:dyaOrig="360">
          <v:shape id="_x0000_i1171" type="#_x0000_t75" style="width:97.5pt;height:18.75pt" o:ole="">
            <v:imagedata r:id="rId301" o:title=""/>
          </v:shape>
          <o:OLEObject Type="Embed" ProgID="Equation.DSMT4" ShapeID="_x0000_i1171" DrawAspect="Content" ObjectID="_1392213551" r:id="rId302"/>
        </w:object>
      </w:r>
      <w:r w:rsidR="00265F18" w:rsidRPr="0091532D">
        <w:t>. Esta inclinación debería generar un total de 5 franjas claras y 4 franjas oscuras a lo largo del eje X</w:t>
      </w:r>
      <w:r w:rsidR="00E241C3" w:rsidRPr="0091532D">
        <w:t xml:space="preserve">, ya que el cambio entre cada franja es de una diferencia de camino óptico de </w:t>
      </w:r>
      <w:r w:rsidR="00E241C3" w:rsidRPr="0091532D">
        <w:rPr>
          <w:position w:val="-24"/>
        </w:rPr>
        <w:object w:dxaOrig="260" w:dyaOrig="620">
          <v:shape id="_x0000_i1172" type="#_x0000_t75" style="width:12.75pt;height:31.5pt" o:ole="">
            <v:imagedata r:id="rId303" o:title=""/>
          </v:shape>
          <o:OLEObject Type="Embed" ProgID="Equation.DSMT4" ShapeID="_x0000_i1172" DrawAspect="Content" ObjectID="_1392213552" r:id="rId304"/>
        </w:object>
      </w:r>
      <w:r w:rsidR="00E241C3" w:rsidRPr="0091532D">
        <w:t xml:space="preserve"> que en un interferómetro de Mirau o uno de Michelson, el camino óptico será el doble de la altura de la muestra en cada punto.</w:t>
      </w:r>
    </w:p>
    <w:tbl>
      <w:tblPr>
        <w:tblW w:w="0" w:type="auto"/>
        <w:tblLook w:val="04A0" w:firstRow="1" w:lastRow="0" w:firstColumn="1" w:lastColumn="0" w:noHBand="0" w:noVBand="1"/>
      </w:tblPr>
      <w:tblGrid>
        <w:gridCol w:w="9261"/>
      </w:tblGrid>
      <w:tr w:rsidR="00775ED7" w:rsidTr="00B86E68">
        <w:tc>
          <w:tcPr>
            <w:tcW w:w="9261" w:type="dxa"/>
            <w:shd w:val="clear" w:color="auto" w:fill="auto"/>
          </w:tcPr>
          <w:p w:rsidR="00CF2C7B" w:rsidRDefault="009A2277" w:rsidP="00CF2C7B">
            <w:pPr>
              <w:pStyle w:val="Imagenes"/>
            </w:pPr>
            <w:r>
              <w:rPr>
                <w:lang w:eastAsia="es-VE"/>
              </w:rPr>
              <w:pict>
                <v:shape id="_x0000_i1173" type="#_x0000_t75" style="width:285.75pt;height:120pt;visibility:visible">
                  <v:imagedata r:id="rId305" o:title="" croptop="38204f"/>
                </v:shape>
              </w:pict>
            </w:r>
          </w:p>
          <w:p w:rsidR="00775ED7" w:rsidRDefault="00CF2C7B" w:rsidP="00CF2C7B">
            <w:pPr>
              <w:pStyle w:val="Epgrafe"/>
            </w:pPr>
            <w:bookmarkStart w:id="63" w:name="_Toc316563913"/>
            <w:r>
              <w:t xml:space="preserve">Figura </w:t>
            </w:r>
            <w:fldSimple w:instr=" STYLEREF 1 \s ">
              <w:r w:rsidR="000D575E">
                <w:rPr>
                  <w:noProof/>
                </w:rPr>
                <w:t>2</w:t>
              </w:r>
            </w:fldSimple>
            <w:r w:rsidR="000C530C">
              <w:t>.</w:t>
            </w:r>
            <w:fldSimple w:instr=" SEQ Figura \* ARABIC \s 1 ">
              <w:r w:rsidR="000D575E">
                <w:rPr>
                  <w:noProof/>
                </w:rPr>
                <w:t>2</w:t>
              </w:r>
            </w:fldSimple>
            <w:r>
              <w:t xml:space="preserve">: </w:t>
            </w:r>
            <w:r w:rsidRPr="006B602F">
              <w:t>Interferograma simulado de un plano inclinado iluminado por una fuente puntual a la longitud de onda de un laser de He-Ne</w:t>
            </w:r>
            <w:bookmarkEnd w:id="63"/>
          </w:p>
        </w:tc>
      </w:tr>
    </w:tbl>
    <w:p w:rsidR="00D03236" w:rsidRPr="0091532D" w:rsidRDefault="00E241C3">
      <w:r w:rsidRPr="0091532D">
        <w:t xml:space="preserve">Se puede observar que el simulador logra emular el interferograma del plano inclinado obteniendo 5 franjas rojas y 4 franjas oscuras, esto </w:t>
      </w:r>
      <w:r w:rsidR="008D2941" w:rsidRPr="008D2941">
        <w:t>demuestra</w:t>
      </w:r>
      <w:r w:rsidRPr="0091532D">
        <w:t xml:space="preserve"> que </w:t>
      </w:r>
      <w:r w:rsidR="003B6DBB" w:rsidRPr="0091532D">
        <w:t xml:space="preserve">para una fuente puntual, el simulador se comporta correctamente. Adicionalmente el color obtenido corresponde al color producido por un laser de He-Ne en su transición de </w:t>
      </w:r>
      <w:r w:rsidR="003B6DBB" w:rsidRPr="0091532D">
        <w:rPr>
          <w:position w:val="-10"/>
        </w:rPr>
        <w:object w:dxaOrig="1300" w:dyaOrig="320">
          <v:shape id="_x0000_i1174" type="#_x0000_t75" style="width:65.25pt;height:16.5pt" o:ole="">
            <v:imagedata r:id="rId306" o:title=""/>
          </v:shape>
          <o:OLEObject Type="Embed" ProgID="Equation.DSMT4" ShapeID="_x0000_i1174" DrawAspect="Content" ObjectID="_1392213553" r:id="rId307"/>
        </w:object>
      </w:r>
      <w:r w:rsidR="003B6DBB" w:rsidRPr="0091532D">
        <w:t>.</w:t>
      </w:r>
    </w:p>
    <w:p w:rsidR="00581256" w:rsidRPr="0091532D" w:rsidRDefault="00581256" w:rsidP="0091532D">
      <w:pPr>
        <w:pStyle w:val="Ttulo3"/>
      </w:pPr>
      <w:bookmarkStart w:id="64" w:name="_Toc318382094"/>
      <w:r w:rsidRPr="0091532D">
        <w:t>Franjas de un plano inclinado en luz blanca</w:t>
      </w:r>
      <w:bookmarkEnd w:id="64"/>
    </w:p>
    <w:p w:rsidR="00A62CF8" w:rsidRDefault="00A62CF8">
      <w:r w:rsidRPr="0091532D">
        <w:t xml:space="preserve">En esta prueba se comprobará </w:t>
      </w:r>
      <w:r w:rsidR="003B6DBB" w:rsidRPr="0091532D">
        <w:t>el comportamiento del simulador en pre</w:t>
      </w:r>
      <w:r w:rsidR="001C31B0" w:rsidRPr="0091532D">
        <w:t>senc</w:t>
      </w:r>
      <w:r w:rsidR="003B6DBB" w:rsidRPr="0091532D">
        <w:t>ia de</w:t>
      </w:r>
      <w:r w:rsidR="001C31B0" w:rsidRPr="0091532D">
        <w:t xml:space="preserve"> una</w:t>
      </w:r>
      <w:r w:rsidR="00D5690A">
        <w:t xml:space="preserve"> fuente con espectro continuo. E</w:t>
      </w:r>
      <w:r w:rsidR="003B6DBB" w:rsidRPr="0091532D">
        <w:t xml:space="preserve">n este caso se simulará una lámpara de </w:t>
      </w:r>
      <w:r w:rsidR="00D5690A">
        <w:t xml:space="preserve">filamento de </w:t>
      </w:r>
      <w:r w:rsidR="003B6DBB" w:rsidRPr="0091532D">
        <w:t xml:space="preserve">tungsteno, la cual tiene un espectro de radiación correspondiente a un cuerpo negro a </w:t>
      </w:r>
      <w:r w:rsidR="001C31B0" w:rsidRPr="0091532D">
        <w:rPr>
          <w:position w:val="-6"/>
        </w:rPr>
        <w:object w:dxaOrig="1440" w:dyaOrig="279">
          <v:shape id="_x0000_i1175" type="#_x0000_t75" style="width:1in;height:14.25pt" o:ole="">
            <v:imagedata r:id="rId308" o:title=""/>
          </v:shape>
          <o:OLEObject Type="Embed" ProgID="Equation.DSMT4" ShapeID="_x0000_i1175" DrawAspect="Content" ObjectID="_1392213554" r:id="rId309"/>
        </w:object>
      </w:r>
      <w:r w:rsidR="001C31B0" w:rsidRPr="0091532D">
        <w:t xml:space="preserve"> como se muestra en la </w:t>
      </w:r>
      <w:r w:rsidR="009D01F6">
        <w:fldChar w:fldCharType="begin"/>
      </w:r>
      <w:r w:rsidR="009D01F6">
        <w:instrText xml:space="preserve"> REF _Ref316483173 \h </w:instrText>
      </w:r>
      <w:r w:rsidR="009D01F6">
        <w:fldChar w:fldCharType="separate"/>
      </w:r>
      <w:r w:rsidR="000D575E">
        <w:t xml:space="preserve">Figura </w:t>
      </w:r>
      <w:r w:rsidR="000D575E">
        <w:rPr>
          <w:noProof/>
        </w:rPr>
        <w:t>2</w:t>
      </w:r>
      <w:r w:rsidR="000D575E">
        <w:t>.</w:t>
      </w:r>
      <w:r w:rsidR="000D575E">
        <w:rPr>
          <w:noProof/>
        </w:rPr>
        <w:t>3</w:t>
      </w:r>
      <w:r w:rsidR="009D01F6">
        <w:fldChar w:fldCharType="end"/>
      </w:r>
      <w:r w:rsidR="00D5690A">
        <w:t xml:space="preserve"> y </w:t>
      </w:r>
      <w:r w:rsidR="00720700" w:rsidRPr="0091532D">
        <w:t>que corresponde al iluminador estándar A de la CIE</w:t>
      </w:r>
      <w:r w:rsidR="0029627E" w:rsidRPr="0091532D">
        <w:t xml:space="preserve"> </w:t>
      </w:r>
      <w:r w:rsidR="0029627E" w:rsidRPr="0091532D">
        <w:fldChar w:fldCharType="begin"/>
      </w:r>
      <w:r w:rsidR="00EE6000">
        <w:instrText xml:space="preserve"> ADDIN EN.CITE &lt;EndNote&gt;&lt;Cite&gt;&lt;Year&gt;2000&lt;/Year&gt;&lt;RecNum&gt;42&lt;/RecNum&gt;&lt;DisplayText&gt;[11]&lt;/DisplayText&gt;&lt;record&gt;&lt;rec-number&gt;42&lt;/rec-number&gt;&lt;foreign-keys&gt;&lt;key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29627E" w:rsidRPr="0091532D">
        <w:fldChar w:fldCharType="separate"/>
      </w:r>
      <w:r w:rsidR="00EE6000">
        <w:rPr>
          <w:noProof/>
        </w:rPr>
        <w:t>[</w:t>
      </w:r>
      <w:hyperlink w:anchor="_ENREF_11" w:tooltip=", 2000 #42" w:history="1">
        <w:r w:rsidR="00F46E81">
          <w:rPr>
            <w:noProof/>
          </w:rPr>
          <w:t>11</w:t>
        </w:r>
      </w:hyperlink>
      <w:r w:rsidR="00EE6000">
        <w:rPr>
          <w:noProof/>
        </w:rPr>
        <w:t>]</w:t>
      </w:r>
      <w:r w:rsidR="0029627E" w:rsidRPr="0091532D">
        <w:fldChar w:fldCharType="end"/>
      </w:r>
      <w:r w:rsidR="001C31B0" w:rsidRPr="0091532D">
        <w:t>.</w:t>
      </w:r>
    </w:p>
    <w:tbl>
      <w:tblPr>
        <w:tblW w:w="0" w:type="auto"/>
        <w:tblLook w:val="04A0" w:firstRow="1" w:lastRow="0" w:firstColumn="1" w:lastColumn="0" w:noHBand="0" w:noVBand="1"/>
      </w:tblPr>
      <w:tblGrid>
        <w:gridCol w:w="9261"/>
      </w:tblGrid>
      <w:tr w:rsidR="00775ED7" w:rsidTr="00B86E68">
        <w:tc>
          <w:tcPr>
            <w:tcW w:w="9261" w:type="dxa"/>
            <w:shd w:val="clear" w:color="auto" w:fill="auto"/>
          </w:tcPr>
          <w:p w:rsidR="009D01F6" w:rsidRDefault="009A2277" w:rsidP="009D01F6">
            <w:pPr>
              <w:pStyle w:val="Imagenes"/>
            </w:pPr>
            <w:r>
              <w:rPr>
                <w:lang w:eastAsia="es-VE"/>
              </w:rPr>
              <w:lastRenderedPageBreak/>
              <w:pict>
                <v:shape id="_x0000_i1176" type="#_x0000_t75" style="width:393.75pt;height:277.5pt;visibility:visible">
                  <v:imagedata r:id="rId310" o:title="" cropleft="3899f" cropright="4683f"/>
                </v:shape>
              </w:pict>
            </w:r>
          </w:p>
          <w:p w:rsidR="00775ED7" w:rsidRDefault="009D01F6" w:rsidP="009D01F6">
            <w:pPr>
              <w:pStyle w:val="Epgrafe"/>
            </w:pPr>
            <w:bookmarkStart w:id="65" w:name="_Ref316483173"/>
            <w:bookmarkStart w:id="66" w:name="_Toc316563914"/>
            <w:r>
              <w:t xml:space="preserve">Figura </w:t>
            </w:r>
            <w:fldSimple w:instr=" STYLEREF 1 \s ">
              <w:r w:rsidR="000D575E">
                <w:rPr>
                  <w:noProof/>
                </w:rPr>
                <w:t>2</w:t>
              </w:r>
            </w:fldSimple>
            <w:r w:rsidR="000C530C">
              <w:t>.</w:t>
            </w:r>
            <w:fldSimple w:instr=" SEQ Figura \* ARABIC \s 1 ">
              <w:r w:rsidR="000D575E">
                <w:rPr>
                  <w:noProof/>
                </w:rPr>
                <w:t>3</w:t>
              </w:r>
            </w:fldSimple>
            <w:bookmarkEnd w:id="65"/>
            <w:r>
              <w:t xml:space="preserve">: </w:t>
            </w:r>
            <w:r w:rsidRPr="00A74923">
              <w:t>Espectro del iluminador estándar A de la CIE</w:t>
            </w:r>
            <w:bookmarkEnd w:id="66"/>
          </w:p>
        </w:tc>
      </w:tr>
    </w:tbl>
    <w:p w:rsidR="00C841D6" w:rsidRPr="0091532D" w:rsidRDefault="00C841D6" w:rsidP="008D2941">
      <w:r w:rsidRPr="009D01F6">
        <w:t>Utilizando una fuente de este tipo</w:t>
      </w:r>
      <w:r w:rsidR="008D2941" w:rsidRPr="009D01F6">
        <w:t xml:space="preserve">, </w:t>
      </w:r>
      <w:r w:rsidRPr="009D01F6">
        <w:t>el interferómetro que se debe obtener es un patrón de</w:t>
      </w:r>
      <w:r w:rsidRPr="0091532D">
        <w:t xml:space="preserve"> franjas de colores, que deben ir desvaneciéndose si la diferencia de caminos ópticos se acerca a la longitud de coherencia de la fuente. Sin embargo, la longitud de coherencia que afectará a cada sensor RGB </w:t>
      </w:r>
      <w:r w:rsidR="00BA703F" w:rsidRPr="0091532D">
        <w:t xml:space="preserve">será aproximadamente igual a la velocidad de la luz dividida entre el ancho de banda del espectro que absorbería cada sensor. En la </w:t>
      </w:r>
      <w:r w:rsidR="009D01F6">
        <w:fldChar w:fldCharType="begin"/>
      </w:r>
      <w:r w:rsidR="009D01F6">
        <w:instrText xml:space="preserve"> REF _Ref316483256 \h </w:instrText>
      </w:r>
      <w:r w:rsidR="009D01F6">
        <w:fldChar w:fldCharType="separate"/>
      </w:r>
      <w:r w:rsidR="000D575E">
        <w:t xml:space="preserve">Figura </w:t>
      </w:r>
      <w:r w:rsidR="000D575E">
        <w:rPr>
          <w:noProof/>
        </w:rPr>
        <w:t>2</w:t>
      </w:r>
      <w:r w:rsidR="000D575E">
        <w:t>.</w:t>
      </w:r>
      <w:r w:rsidR="000D575E">
        <w:rPr>
          <w:noProof/>
        </w:rPr>
        <w:t>4</w:t>
      </w:r>
      <w:r w:rsidR="009D01F6">
        <w:fldChar w:fldCharType="end"/>
      </w:r>
      <w:r w:rsidR="007431CE" w:rsidRPr="0091532D">
        <w:t xml:space="preserve"> </w:t>
      </w:r>
      <w:r w:rsidR="00BA703F" w:rsidRPr="0091532D">
        <w:t>se mu</w:t>
      </w:r>
      <w:r w:rsidR="007431CE" w:rsidRPr="0091532D">
        <w:t>e</w:t>
      </w:r>
      <w:r w:rsidR="00BA703F" w:rsidRPr="0091532D">
        <w:t>stra el espectro absorbido por cada uno de los sensores si se utiliza el espectro de emisión de la</w:t>
      </w:r>
      <w:r w:rsidR="009D01F6">
        <w:t xml:space="preserve"> </w:t>
      </w:r>
      <w:r w:rsidR="009D01F6">
        <w:fldChar w:fldCharType="begin"/>
      </w:r>
      <w:r w:rsidR="009D01F6">
        <w:instrText xml:space="preserve"> REF _Ref316483173 \h </w:instrText>
      </w:r>
      <w:r w:rsidR="009D01F6">
        <w:fldChar w:fldCharType="separate"/>
      </w:r>
      <w:r w:rsidR="000D575E">
        <w:t xml:space="preserve">Figura </w:t>
      </w:r>
      <w:r w:rsidR="000D575E">
        <w:rPr>
          <w:noProof/>
        </w:rPr>
        <w:t>2</w:t>
      </w:r>
      <w:r w:rsidR="000D575E">
        <w:t>.</w:t>
      </w:r>
      <w:r w:rsidR="000D575E">
        <w:rPr>
          <w:noProof/>
        </w:rPr>
        <w:t>3</w:t>
      </w:r>
      <w:r w:rsidR="009D01F6">
        <w:fldChar w:fldCharType="end"/>
      </w:r>
      <w:r w:rsidR="00BA703F" w:rsidRPr="0091532D">
        <w:t>.</w:t>
      </w:r>
    </w:p>
    <w:tbl>
      <w:tblPr>
        <w:tblW w:w="0" w:type="auto"/>
        <w:tblLook w:val="04A0" w:firstRow="1" w:lastRow="0" w:firstColumn="1" w:lastColumn="0" w:noHBand="0" w:noVBand="1"/>
      </w:tblPr>
      <w:tblGrid>
        <w:gridCol w:w="9261"/>
      </w:tblGrid>
      <w:tr w:rsidR="00BA703F" w:rsidRPr="00AF0007" w:rsidTr="00AF0007">
        <w:tc>
          <w:tcPr>
            <w:tcW w:w="9261" w:type="dxa"/>
            <w:shd w:val="clear" w:color="auto" w:fill="auto"/>
          </w:tcPr>
          <w:p w:rsidR="009D01F6" w:rsidRDefault="009A2277" w:rsidP="009D01F6">
            <w:pPr>
              <w:pStyle w:val="Imagenes"/>
            </w:pPr>
            <w:r>
              <w:rPr>
                <w:lang w:eastAsia="es-VE"/>
              </w:rPr>
              <w:lastRenderedPageBreak/>
              <w:pict>
                <v:shape id="_x0000_i1177" type="#_x0000_t75" style="width:425.25pt;height:293.25pt;visibility:visible">
                  <v:imagedata r:id="rId311" o:title="" cropleft="3577f" cropright="3858f"/>
                </v:shape>
              </w:pict>
            </w:r>
          </w:p>
          <w:p w:rsidR="00BA703F" w:rsidRPr="00AF0007" w:rsidRDefault="009D01F6" w:rsidP="009D01F6">
            <w:pPr>
              <w:pStyle w:val="Epgrafe"/>
            </w:pPr>
            <w:bookmarkStart w:id="67" w:name="_Ref316483256"/>
            <w:bookmarkStart w:id="68" w:name="_Toc316563915"/>
            <w:r>
              <w:t xml:space="preserve">Figura </w:t>
            </w:r>
            <w:fldSimple w:instr=" STYLEREF 1 \s ">
              <w:r w:rsidR="000D575E">
                <w:rPr>
                  <w:noProof/>
                </w:rPr>
                <w:t>2</w:t>
              </w:r>
            </w:fldSimple>
            <w:r w:rsidR="000C530C">
              <w:t>.</w:t>
            </w:r>
            <w:fldSimple w:instr=" SEQ Figura \* ARABIC \s 1 ">
              <w:r w:rsidR="000D575E">
                <w:rPr>
                  <w:noProof/>
                </w:rPr>
                <w:t>4</w:t>
              </w:r>
            </w:fldSimple>
            <w:bookmarkEnd w:id="67"/>
            <w:r>
              <w:t>:</w:t>
            </w:r>
            <w:r w:rsidRPr="00AF0007">
              <w:t xml:space="preserve"> Espectro absorbido por sensores RGB de una fuente del iluminador estándar A de la CIE</w:t>
            </w:r>
            <w:bookmarkEnd w:id="68"/>
          </w:p>
        </w:tc>
      </w:tr>
    </w:tbl>
    <w:p w:rsidR="00BA703F" w:rsidRPr="0091532D" w:rsidRDefault="0070729D" w:rsidP="00C841D6">
      <w:r w:rsidRPr="0091532D">
        <w:t xml:space="preserve">Si se utiliza el cálculo de la longitud de coherencia suponiendo que los espectros son </w:t>
      </w:r>
      <w:r w:rsidR="008D2941" w:rsidRPr="008D2941">
        <w:t>gaussianos</w:t>
      </w:r>
      <w:r w:rsidRPr="0091532D">
        <w:t xml:space="preserve">, se puede utilizar la siguiente ecuación </w:t>
      </w:r>
    </w:p>
    <w:p w:rsidR="0070729D" w:rsidRPr="0091532D" w:rsidRDefault="0070729D" w:rsidP="0091532D">
      <w:pPr>
        <w:pStyle w:val="MTDisplayEquation"/>
      </w:pPr>
      <w:r w:rsidRPr="0091532D">
        <w:rPr>
          <w:lang w:val="es-VE"/>
        </w:rPr>
        <w:tab/>
      </w:r>
      <w:r w:rsidRPr="0091532D">
        <w:rPr>
          <w:position w:val="-24"/>
          <w:lang w:val="es-VE"/>
        </w:rPr>
        <w:object w:dxaOrig="1740" w:dyaOrig="660">
          <v:shape id="_x0000_i1178" type="#_x0000_t75" style="width:86.25pt;height:33pt" o:ole="">
            <v:imagedata r:id="rId312" o:title=""/>
          </v:shape>
          <o:OLEObject Type="Embed" ProgID="Equation.DSMT4" ShapeID="_x0000_i1178" DrawAspect="Content" ObjectID="_1392213555" r:id="rId31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6</w:instrText>
      </w:r>
      <w:r w:rsidR="00CF2C7B">
        <w:rPr>
          <w:lang w:val="es-VE"/>
        </w:rPr>
        <w:fldChar w:fldCharType="end"/>
      </w:r>
      <w:r w:rsidR="00CF2C7B">
        <w:rPr>
          <w:lang w:val="es-VE"/>
        </w:rPr>
        <w:instrText>)</w:instrText>
      </w:r>
      <w:r w:rsidR="00CF2C7B">
        <w:rPr>
          <w:lang w:val="es-VE"/>
        </w:rPr>
        <w:fldChar w:fldCharType="end"/>
      </w:r>
    </w:p>
    <w:p w:rsidR="00C841D6" w:rsidRPr="0091532D" w:rsidRDefault="00C841D6">
      <w:r w:rsidRPr="0091532D">
        <w:t xml:space="preserve"> </w:t>
      </w:r>
      <w:r w:rsidR="007131C9" w:rsidRPr="0091532D">
        <w:t xml:space="preserve">Con </w:t>
      </w:r>
      <w:r w:rsidR="007131C9" w:rsidRPr="0091532D">
        <w:rPr>
          <w:position w:val="-12"/>
        </w:rPr>
        <w:object w:dxaOrig="279" w:dyaOrig="360">
          <v:shape id="_x0000_i1179" type="#_x0000_t75" style="width:14.25pt;height:18.75pt" o:ole="">
            <v:imagedata r:id="rId314" o:title=""/>
          </v:shape>
          <o:OLEObject Type="Embed" ProgID="Equation.DSMT4" ShapeID="_x0000_i1179" DrawAspect="Content" ObjectID="_1392213556" r:id="rId315"/>
        </w:object>
      </w:r>
      <w:r w:rsidR="007131C9" w:rsidRPr="0091532D">
        <w:t xml:space="preserve"> la longitud media y </w:t>
      </w:r>
      <w:r w:rsidR="007131C9" w:rsidRPr="0091532D">
        <w:rPr>
          <w:position w:val="-6"/>
        </w:rPr>
        <w:object w:dxaOrig="380" w:dyaOrig="279">
          <v:shape id="_x0000_i1180" type="#_x0000_t75" style="width:18.75pt;height:14.25pt" o:ole="">
            <v:imagedata r:id="rId316" o:title=""/>
          </v:shape>
          <o:OLEObject Type="Embed" ProgID="Equation.DSMT4" ShapeID="_x0000_i1180" DrawAspect="Content" ObjectID="_1392213557" r:id="rId317"/>
        </w:object>
      </w:r>
      <w:r w:rsidR="007131C9" w:rsidRPr="0091532D">
        <w:t xml:space="preserve"> el ancho de la </w:t>
      </w:r>
      <w:r w:rsidR="004F265A" w:rsidRPr="0091532D">
        <w:t>gaussiana</w:t>
      </w:r>
      <w:r w:rsidR="007131C9" w:rsidRPr="0091532D">
        <w:t>. De acuerdo a la gráfica en la</w:t>
      </w:r>
      <w:r w:rsidR="00D5690A">
        <w:t xml:space="preserve"> </w:t>
      </w:r>
      <w:r w:rsidR="00D5690A">
        <w:fldChar w:fldCharType="begin"/>
      </w:r>
      <w:r w:rsidR="00D5690A">
        <w:instrText xml:space="preserve"> REF _Ref316483256 \h </w:instrText>
      </w:r>
      <w:r w:rsidR="00D5690A">
        <w:fldChar w:fldCharType="separate"/>
      </w:r>
      <w:r w:rsidR="000D575E">
        <w:t xml:space="preserve">Figura </w:t>
      </w:r>
      <w:r w:rsidR="000D575E">
        <w:rPr>
          <w:noProof/>
        </w:rPr>
        <w:t>2</w:t>
      </w:r>
      <w:r w:rsidR="000D575E">
        <w:t>.</w:t>
      </w:r>
      <w:r w:rsidR="000D575E">
        <w:rPr>
          <w:noProof/>
        </w:rPr>
        <w:t>4</w:t>
      </w:r>
      <w:r w:rsidR="00D5690A">
        <w:fldChar w:fldCharType="end"/>
      </w:r>
      <w:r w:rsidR="007131C9" w:rsidRPr="0091532D">
        <w:t>, tenemos los siguientes valores para los sensores:</w:t>
      </w:r>
    </w:p>
    <w:p w:rsidR="000F1947" w:rsidRPr="0091532D" w:rsidRDefault="000F1947" w:rsidP="0091532D">
      <w:pPr>
        <w:pStyle w:val="Epgrafe"/>
      </w:pPr>
      <w:bookmarkStart w:id="69" w:name="_Toc316136359"/>
      <w:r w:rsidRPr="008D2941">
        <w:t xml:space="preserve">Tabla </w:t>
      </w:r>
      <w:fldSimple w:instr=" STYLEREF 1 \s ">
        <w:r w:rsidR="000D575E">
          <w:rPr>
            <w:noProof/>
          </w:rPr>
          <w:t>2</w:t>
        </w:r>
      </w:fldSimple>
      <w:r w:rsidRPr="0091532D">
        <w:t>.</w:t>
      </w:r>
      <w:fldSimple w:instr=" SEQ Tabla \* ARABIC \s 1 ">
        <w:r w:rsidR="000D575E">
          <w:rPr>
            <w:noProof/>
          </w:rPr>
          <w:t>1</w:t>
        </w:r>
      </w:fldSimple>
      <w:r w:rsidRPr="0091532D">
        <w:t xml:space="preserve"> : Longitud de coherencia del espectro absorbido por los sensores RGB </w:t>
      </w:r>
      <w:bookmarkEnd w:id="6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5"/>
        <w:gridCol w:w="2315"/>
        <w:gridCol w:w="2315"/>
        <w:gridCol w:w="2316"/>
      </w:tblGrid>
      <w:tr w:rsidR="00EB6636" w:rsidRPr="00AF0007" w:rsidTr="00AF0007">
        <w:tc>
          <w:tcPr>
            <w:tcW w:w="2315" w:type="dxa"/>
            <w:shd w:val="clear" w:color="auto" w:fill="auto"/>
          </w:tcPr>
          <w:p w:rsidR="007131C9" w:rsidRPr="00CF3D55" w:rsidRDefault="007131C9" w:rsidP="0091532D">
            <w:pPr>
              <w:pStyle w:val="Titulotablanormal"/>
            </w:pPr>
            <w:r w:rsidRPr="00CF3D55">
              <w:rPr>
                <w:lang w:val="es-VE"/>
              </w:rPr>
              <w:t>Sensor</w:t>
            </w:r>
          </w:p>
        </w:tc>
        <w:tc>
          <w:tcPr>
            <w:tcW w:w="2315" w:type="dxa"/>
            <w:shd w:val="clear" w:color="auto" w:fill="auto"/>
          </w:tcPr>
          <w:p w:rsidR="007131C9" w:rsidRPr="00CF3D55" w:rsidRDefault="007131C9" w:rsidP="0091532D">
            <w:pPr>
              <w:pStyle w:val="Titulotablanormal"/>
            </w:pPr>
            <w:r w:rsidRPr="00CF3D55">
              <w:rPr>
                <w:position w:val="-12"/>
                <w:lang w:val="es-VE"/>
              </w:rPr>
              <w:object w:dxaOrig="279" w:dyaOrig="360">
                <v:shape id="_x0000_i1181" type="#_x0000_t75" style="width:14.25pt;height:18.75pt" o:ole="">
                  <v:imagedata r:id="rId318" o:title=""/>
                </v:shape>
                <o:OLEObject Type="Embed" ProgID="Equation.DSMT4" ShapeID="_x0000_i1181" DrawAspect="Content" ObjectID="_1392213558" r:id="rId319"/>
              </w:object>
            </w:r>
          </w:p>
        </w:tc>
        <w:tc>
          <w:tcPr>
            <w:tcW w:w="2315" w:type="dxa"/>
            <w:shd w:val="clear" w:color="auto" w:fill="auto"/>
          </w:tcPr>
          <w:p w:rsidR="007131C9" w:rsidRPr="00CF3D55" w:rsidRDefault="007131C9" w:rsidP="0091532D">
            <w:pPr>
              <w:pStyle w:val="Titulotablanormal"/>
            </w:pPr>
            <w:r w:rsidRPr="00CF3D55">
              <w:rPr>
                <w:position w:val="-6"/>
                <w:lang w:val="es-VE"/>
              </w:rPr>
              <w:object w:dxaOrig="380" w:dyaOrig="279">
                <v:shape id="_x0000_i1182" type="#_x0000_t75" style="width:18.75pt;height:14.25pt" o:ole="">
                  <v:imagedata r:id="rId320" o:title=""/>
                </v:shape>
                <o:OLEObject Type="Embed" ProgID="Equation.DSMT4" ShapeID="_x0000_i1182" DrawAspect="Content" ObjectID="_1392213559" r:id="rId321"/>
              </w:object>
            </w:r>
          </w:p>
        </w:tc>
        <w:tc>
          <w:tcPr>
            <w:tcW w:w="2316" w:type="dxa"/>
            <w:shd w:val="clear" w:color="auto" w:fill="auto"/>
          </w:tcPr>
          <w:p w:rsidR="007131C9" w:rsidRPr="00CF3D55" w:rsidRDefault="007131C9" w:rsidP="0091532D">
            <w:pPr>
              <w:pStyle w:val="Titulotablanormal"/>
            </w:pPr>
            <w:r w:rsidRPr="00CF3D55">
              <w:rPr>
                <w:position w:val="-12"/>
                <w:lang w:val="es-VE"/>
              </w:rPr>
              <w:object w:dxaOrig="300" w:dyaOrig="360">
                <v:shape id="_x0000_i1183" type="#_x0000_t75" style="width:14.25pt;height:18.75pt" o:ole="">
                  <v:imagedata r:id="rId322" o:title=""/>
                </v:shape>
                <o:OLEObject Type="Embed" ProgID="Equation.DSMT4" ShapeID="_x0000_i1183" DrawAspect="Content" ObjectID="_1392213560" r:id="rId323"/>
              </w:object>
            </w:r>
          </w:p>
        </w:tc>
      </w:tr>
      <w:tr w:rsidR="00EB6636" w:rsidRPr="00AF0007" w:rsidTr="00AF0007">
        <w:tc>
          <w:tcPr>
            <w:tcW w:w="2315" w:type="dxa"/>
            <w:shd w:val="clear" w:color="auto" w:fill="auto"/>
          </w:tcPr>
          <w:p w:rsidR="007131C9" w:rsidRPr="00AF0007" w:rsidRDefault="007131C9" w:rsidP="0091532D">
            <w:pPr>
              <w:pStyle w:val="TablaNormal0"/>
            </w:pPr>
            <w:r w:rsidRPr="00AF0007">
              <w:t>Rojo</w:t>
            </w:r>
          </w:p>
        </w:tc>
        <w:tc>
          <w:tcPr>
            <w:tcW w:w="2315" w:type="dxa"/>
            <w:shd w:val="clear" w:color="auto" w:fill="auto"/>
          </w:tcPr>
          <w:p w:rsidR="007131C9" w:rsidRPr="00AF0007" w:rsidRDefault="007131C9" w:rsidP="0091532D">
            <w:pPr>
              <w:pStyle w:val="TablaNormal0"/>
            </w:pPr>
            <w:r w:rsidRPr="00AF0007">
              <w:rPr>
                <w:position w:val="-6"/>
              </w:rPr>
              <w:object w:dxaOrig="720" w:dyaOrig="279">
                <v:shape id="_x0000_i1184" type="#_x0000_t75" style="width:36pt;height:14.25pt" o:ole="">
                  <v:imagedata r:id="rId324" o:title=""/>
                </v:shape>
                <o:OLEObject Type="Embed" ProgID="Equation.DSMT4" ShapeID="_x0000_i1184" DrawAspect="Content" ObjectID="_1392213561" r:id="rId325"/>
              </w:object>
            </w:r>
          </w:p>
        </w:tc>
        <w:tc>
          <w:tcPr>
            <w:tcW w:w="2315" w:type="dxa"/>
            <w:shd w:val="clear" w:color="auto" w:fill="auto"/>
          </w:tcPr>
          <w:p w:rsidR="007131C9" w:rsidRPr="00AF0007" w:rsidRDefault="007131C9" w:rsidP="0091532D">
            <w:pPr>
              <w:pStyle w:val="TablaNormal0"/>
            </w:pPr>
            <w:r w:rsidRPr="00AF0007">
              <w:rPr>
                <w:position w:val="-6"/>
              </w:rPr>
              <w:object w:dxaOrig="600" w:dyaOrig="279">
                <v:shape id="_x0000_i1185" type="#_x0000_t75" style="width:30pt;height:14.25pt" o:ole="">
                  <v:imagedata r:id="rId326" o:title=""/>
                </v:shape>
                <o:OLEObject Type="Embed" ProgID="Equation.DSMT4" ShapeID="_x0000_i1185" DrawAspect="Content" ObjectID="_1392213562" r:id="rId327"/>
              </w:object>
            </w:r>
          </w:p>
        </w:tc>
        <w:tc>
          <w:tcPr>
            <w:tcW w:w="2316" w:type="dxa"/>
            <w:shd w:val="clear" w:color="auto" w:fill="auto"/>
          </w:tcPr>
          <w:p w:rsidR="007131C9" w:rsidRPr="00AF0007" w:rsidRDefault="007131C9" w:rsidP="0091532D">
            <w:pPr>
              <w:pStyle w:val="TablaNormal0"/>
            </w:pPr>
            <w:r w:rsidRPr="00AF0007">
              <w:rPr>
                <w:position w:val="-10"/>
              </w:rPr>
              <w:object w:dxaOrig="859" w:dyaOrig="320">
                <v:shape id="_x0000_i1186" type="#_x0000_t75" style="width:42.75pt;height:16.5pt" o:ole="">
                  <v:imagedata r:id="rId328" o:title=""/>
                </v:shape>
                <o:OLEObject Type="Embed" ProgID="Equation.DSMT4" ShapeID="_x0000_i1186" DrawAspect="Content" ObjectID="_1392213563" r:id="rId329"/>
              </w:object>
            </w:r>
          </w:p>
        </w:tc>
      </w:tr>
      <w:tr w:rsidR="00EB6636" w:rsidRPr="00AF0007" w:rsidTr="00AF0007">
        <w:tc>
          <w:tcPr>
            <w:tcW w:w="2315" w:type="dxa"/>
            <w:shd w:val="clear" w:color="auto" w:fill="auto"/>
          </w:tcPr>
          <w:p w:rsidR="007131C9" w:rsidRPr="00AF0007" w:rsidRDefault="007131C9" w:rsidP="0091532D">
            <w:pPr>
              <w:pStyle w:val="TablaNormal0"/>
            </w:pPr>
            <w:r w:rsidRPr="00AF0007">
              <w:t>Verde</w:t>
            </w:r>
          </w:p>
        </w:tc>
        <w:tc>
          <w:tcPr>
            <w:tcW w:w="2315" w:type="dxa"/>
            <w:shd w:val="clear" w:color="auto" w:fill="auto"/>
          </w:tcPr>
          <w:p w:rsidR="007131C9" w:rsidRPr="00AF0007" w:rsidRDefault="007131C9" w:rsidP="0091532D">
            <w:pPr>
              <w:pStyle w:val="TablaNormal0"/>
            </w:pPr>
            <w:r w:rsidRPr="00AF0007">
              <w:rPr>
                <w:position w:val="-6"/>
              </w:rPr>
              <w:object w:dxaOrig="700" w:dyaOrig="279">
                <v:shape id="_x0000_i1187" type="#_x0000_t75" style="width:35.25pt;height:14.25pt" o:ole="">
                  <v:imagedata r:id="rId330" o:title=""/>
                </v:shape>
                <o:OLEObject Type="Embed" ProgID="Equation.DSMT4" ShapeID="_x0000_i1187" DrawAspect="Content" ObjectID="_1392213564" r:id="rId331"/>
              </w:object>
            </w:r>
          </w:p>
        </w:tc>
        <w:tc>
          <w:tcPr>
            <w:tcW w:w="2315" w:type="dxa"/>
            <w:shd w:val="clear" w:color="auto" w:fill="auto"/>
          </w:tcPr>
          <w:p w:rsidR="007131C9" w:rsidRPr="00AF0007" w:rsidRDefault="007131C9" w:rsidP="0091532D">
            <w:pPr>
              <w:pStyle w:val="TablaNormal0"/>
            </w:pPr>
            <w:r w:rsidRPr="00AF0007">
              <w:rPr>
                <w:position w:val="-6"/>
              </w:rPr>
              <w:object w:dxaOrig="600" w:dyaOrig="279">
                <v:shape id="_x0000_i1188" type="#_x0000_t75" style="width:30pt;height:14.25pt" o:ole="">
                  <v:imagedata r:id="rId332" o:title=""/>
                </v:shape>
                <o:OLEObject Type="Embed" ProgID="Equation.DSMT4" ShapeID="_x0000_i1188" DrawAspect="Content" ObjectID="_1392213565" r:id="rId333"/>
              </w:object>
            </w:r>
          </w:p>
        </w:tc>
        <w:tc>
          <w:tcPr>
            <w:tcW w:w="2316" w:type="dxa"/>
            <w:shd w:val="clear" w:color="auto" w:fill="auto"/>
          </w:tcPr>
          <w:p w:rsidR="007131C9" w:rsidRPr="00AF0007" w:rsidRDefault="007131C9" w:rsidP="0091532D">
            <w:pPr>
              <w:pStyle w:val="TablaNormal0"/>
            </w:pPr>
            <w:r w:rsidRPr="00AF0007">
              <w:rPr>
                <w:position w:val="-10"/>
              </w:rPr>
              <w:object w:dxaOrig="800" w:dyaOrig="320">
                <v:shape id="_x0000_i1189" type="#_x0000_t75" style="width:39.75pt;height:16.5pt" o:ole="">
                  <v:imagedata r:id="rId334" o:title=""/>
                </v:shape>
                <o:OLEObject Type="Embed" ProgID="Equation.DSMT4" ShapeID="_x0000_i1189" DrawAspect="Content" ObjectID="_1392213566" r:id="rId335"/>
              </w:object>
            </w:r>
          </w:p>
        </w:tc>
      </w:tr>
      <w:tr w:rsidR="00EB6636" w:rsidRPr="00AF0007" w:rsidTr="00AF0007">
        <w:tc>
          <w:tcPr>
            <w:tcW w:w="2315" w:type="dxa"/>
            <w:shd w:val="clear" w:color="auto" w:fill="auto"/>
          </w:tcPr>
          <w:p w:rsidR="007131C9" w:rsidRPr="00AF0007" w:rsidRDefault="007131C9" w:rsidP="0091532D">
            <w:pPr>
              <w:pStyle w:val="TablaNormal0"/>
            </w:pPr>
            <w:r w:rsidRPr="00AF0007">
              <w:t>Azul</w:t>
            </w:r>
          </w:p>
        </w:tc>
        <w:tc>
          <w:tcPr>
            <w:tcW w:w="2315" w:type="dxa"/>
            <w:shd w:val="clear" w:color="auto" w:fill="auto"/>
          </w:tcPr>
          <w:p w:rsidR="007131C9" w:rsidRPr="00AF0007" w:rsidRDefault="000F1947" w:rsidP="0091532D">
            <w:pPr>
              <w:pStyle w:val="TablaNormal0"/>
            </w:pPr>
            <w:r w:rsidRPr="00AF0007">
              <w:rPr>
                <w:position w:val="-6"/>
              </w:rPr>
              <w:object w:dxaOrig="740" w:dyaOrig="279">
                <v:shape id="_x0000_i1190" type="#_x0000_t75" style="width:36.75pt;height:14.25pt" o:ole="">
                  <v:imagedata r:id="rId336" o:title=""/>
                </v:shape>
                <o:OLEObject Type="Embed" ProgID="Equation.DSMT4" ShapeID="_x0000_i1190" DrawAspect="Content" ObjectID="_1392213567" r:id="rId337"/>
              </w:object>
            </w:r>
          </w:p>
        </w:tc>
        <w:tc>
          <w:tcPr>
            <w:tcW w:w="2315" w:type="dxa"/>
            <w:shd w:val="clear" w:color="auto" w:fill="auto"/>
          </w:tcPr>
          <w:p w:rsidR="007131C9" w:rsidRPr="00AF0007" w:rsidRDefault="000F1947" w:rsidP="0091532D">
            <w:pPr>
              <w:pStyle w:val="TablaNormal0"/>
            </w:pPr>
            <w:r w:rsidRPr="00AF0007">
              <w:rPr>
                <w:position w:val="-6"/>
              </w:rPr>
              <w:object w:dxaOrig="620" w:dyaOrig="279">
                <v:shape id="_x0000_i1191" type="#_x0000_t75" style="width:31.5pt;height:14.25pt" o:ole="">
                  <v:imagedata r:id="rId338" o:title=""/>
                </v:shape>
                <o:OLEObject Type="Embed" ProgID="Equation.DSMT4" ShapeID="_x0000_i1191" DrawAspect="Content" ObjectID="_1392213568" r:id="rId339"/>
              </w:object>
            </w:r>
          </w:p>
        </w:tc>
        <w:tc>
          <w:tcPr>
            <w:tcW w:w="2316" w:type="dxa"/>
            <w:shd w:val="clear" w:color="auto" w:fill="auto"/>
          </w:tcPr>
          <w:p w:rsidR="007131C9" w:rsidRPr="00AF0007" w:rsidRDefault="000F1947" w:rsidP="0091532D">
            <w:pPr>
              <w:pStyle w:val="TablaNormal0"/>
            </w:pPr>
            <w:r w:rsidRPr="00AF0007">
              <w:rPr>
                <w:position w:val="-10"/>
              </w:rPr>
              <w:object w:dxaOrig="800" w:dyaOrig="320">
                <v:shape id="_x0000_i1192" type="#_x0000_t75" style="width:39.75pt;height:16.5pt" o:ole="">
                  <v:imagedata r:id="rId340" o:title=""/>
                </v:shape>
                <o:OLEObject Type="Embed" ProgID="Equation.DSMT4" ShapeID="_x0000_i1192" DrawAspect="Content" ObjectID="_1392213569" r:id="rId341"/>
              </w:object>
            </w:r>
          </w:p>
        </w:tc>
      </w:tr>
    </w:tbl>
    <w:p w:rsidR="007131C9" w:rsidRPr="0091532D" w:rsidRDefault="000F1947" w:rsidP="008D2941">
      <w:r w:rsidRPr="0091532D">
        <w:lastRenderedPageBreak/>
        <w:t xml:space="preserve">Utilizando el simulador se generó un espectro de emisión como el de la </w:t>
      </w:r>
      <w:r w:rsidR="009D01F6">
        <w:fldChar w:fldCharType="begin"/>
      </w:r>
      <w:r w:rsidR="009D01F6">
        <w:instrText xml:space="preserve"> REF _Ref316483173 \h </w:instrText>
      </w:r>
      <w:r w:rsidR="009D01F6">
        <w:fldChar w:fldCharType="separate"/>
      </w:r>
      <w:r w:rsidR="000D575E">
        <w:t xml:space="preserve">Figura </w:t>
      </w:r>
      <w:r w:rsidR="000D575E">
        <w:rPr>
          <w:noProof/>
        </w:rPr>
        <w:t>2</w:t>
      </w:r>
      <w:r w:rsidR="000D575E">
        <w:t>.</w:t>
      </w:r>
      <w:r w:rsidR="000D575E">
        <w:rPr>
          <w:noProof/>
        </w:rPr>
        <w:t>3</w:t>
      </w:r>
      <w:r w:rsidR="009D01F6">
        <w:fldChar w:fldCharType="end"/>
      </w:r>
      <w:r w:rsidRPr="0091532D">
        <w:t xml:space="preserve"> y se configuró un plano inclinado donde el extremo izquierdo posee una altura de </w:t>
      </w:r>
      <w:r w:rsidRPr="0091532D">
        <w:rPr>
          <w:position w:val="-12"/>
        </w:rPr>
        <w:object w:dxaOrig="1260" w:dyaOrig="360">
          <v:shape id="_x0000_i1193" type="#_x0000_t75" style="width:63pt;height:18.75pt" o:ole="">
            <v:imagedata r:id="rId342" o:title=""/>
          </v:shape>
          <o:OLEObject Type="Embed" ProgID="Equation.DSMT4" ShapeID="_x0000_i1193" DrawAspect="Content" ObjectID="_1392213570" r:id="rId343"/>
        </w:object>
      </w:r>
      <w:r w:rsidRPr="0091532D">
        <w:t xml:space="preserve"> y el extremo derecho una altura </w:t>
      </w:r>
      <w:r w:rsidRPr="0091532D">
        <w:rPr>
          <w:position w:val="-12"/>
        </w:rPr>
        <w:object w:dxaOrig="1300" w:dyaOrig="360">
          <v:shape id="_x0000_i1194" type="#_x0000_t75" style="width:65.25pt;height:18.75pt" o:ole="">
            <v:imagedata r:id="rId344" o:title=""/>
          </v:shape>
          <o:OLEObject Type="Embed" ProgID="Equation.DSMT4" ShapeID="_x0000_i1194" DrawAspect="Content" ObjectID="_1392213571" r:id="rId345"/>
        </w:object>
      </w:r>
    </w:p>
    <w:tbl>
      <w:tblPr>
        <w:tblW w:w="0" w:type="auto"/>
        <w:tblLook w:val="04A0" w:firstRow="1" w:lastRow="0" w:firstColumn="1" w:lastColumn="0" w:noHBand="0" w:noVBand="1"/>
      </w:tblPr>
      <w:tblGrid>
        <w:gridCol w:w="9261"/>
      </w:tblGrid>
      <w:tr w:rsidR="000F1947" w:rsidRPr="00AF0007" w:rsidTr="00AF0007">
        <w:tc>
          <w:tcPr>
            <w:tcW w:w="9261" w:type="dxa"/>
            <w:shd w:val="clear" w:color="auto" w:fill="auto"/>
          </w:tcPr>
          <w:p w:rsidR="009D01F6" w:rsidRDefault="009A2277" w:rsidP="009D01F6">
            <w:pPr>
              <w:pStyle w:val="Imagenes"/>
            </w:pPr>
            <w:r>
              <w:rPr>
                <w:lang w:eastAsia="es-VE"/>
              </w:rPr>
              <w:pict>
                <v:shape id="_x0000_i1195" type="#_x0000_t75" style="width:402pt;height:138pt;visibility:visible">
                  <v:imagedata r:id="rId346" o:title="" croptop="42860f"/>
                </v:shape>
              </w:pict>
            </w:r>
          </w:p>
          <w:p w:rsidR="000F1947" w:rsidRPr="00AF0007" w:rsidRDefault="009D01F6" w:rsidP="009D01F6">
            <w:pPr>
              <w:pStyle w:val="Epgrafe"/>
            </w:pPr>
            <w:bookmarkStart w:id="70" w:name="_Ref316483366"/>
            <w:bookmarkStart w:id="71" w:name="_Toc316563916"/>
            <w:r>
              <w:t xml:space="preserve">Figura </w:t>
            </w:r>
            <w:fldSimple w:instr=" STYLEREF 1 \s ">
              <w:r w:rsidR="000D575E">
                <w:rPr>
                  <w:noProof/>
                </w:rPr>
                <w:t>2</w:t>
              </w:r>
            </w:fldSimple>
            <w:r w:rsidR="000C530C">
              <w:t>.</w:t>
            </w:r>
            <w:fldSimple w:instr=" SEQ Figura \* ARABIC \s 1 ">
              <w:r w:rsidR="000D575E">
                <w:rPr>
                  <w:noProof/>
                </w:rPr>
                <w:t>5</w:t>
              </w:r>
            </w:fldSimple>
            <w:bookmarkEnd w:id="70"/>
            <w:r>
              <w:t>:</w:t>
            </w:r>
            <w:r w:rsidRPr="00AF0007">
              <w:t xml:space="preserve"> Interferograma simulado con fuente como iluminador estándar A de la CIE</w:t>
            </w:r>
            <w:bookmarkEnd w:id="71"/>
          </w:p>
        </w:tc>
      </w:tr>
    </w:tbl>
    <w:p w:rsidR="003E1CD9" w:rsidRPr="0091532D" w:rsidRDefault="009D01F6" w:rsidP="008D2941">
      <w:r>
        <w:t xml:space="preserve">En la </w:t>
      </w:r>
      <w:r>
        <w:fldChar w:fldCharType="begin"/>
      </w:r>
      <w:r>
        <w:instrText xml:space="preserve"> REF _Ref316483366 \h </w:instrText>
      </w:r>
      <w:r>
        <w:fldChar w:fldCharType="separate"/>
      </w:r>
      <w:r w:rsidR="000D575E">
        <w:t xml:space="preserve">Figura </w:t>
      </w:r>
      <w:r w:rsidR="000D575E">
        <w:rPr>
          <w:noProof/>
        </w:rPr>
        <w:t>2</w:t>
      </w:r>
      <w:r w:rsidR="000D575E">
        <w:t>.</w:t>
      </w:r>
      <w:r w:rsidR="000D575E">
        <w:rPr>
          <w:noProof/>
        </w:rPr>
        <w:t>5</w:t>
      </w:r>
      <w:r>
        <w:fldChar w:fldCharType="end"/>
      </w:r>
      <w:r>
        <w:t xml:space="preserve"> se muestra el interferograma obtenido. L</w:t>
      </w:r>
      <w:r w:rsidR="003E1CD9" w:rsidRPr="0091532D">
        <w:t xml:space="preserve">a ganancia de la cámara </w:t>
      </w:r>
      <w:r>
        <w:t>fue ajustada</w:t>
      </w:r>
      <w:r w:rsidR="003E1CD9" w:rsidRPr="0091532D">
        <w:t xml:space="preserve"> de tal forma que el color a los extremos del interferograma </w:t>
      </w:r>
      <w:r w:rsidR="008D2941" w:rsidRPr="008D2941">
        <w:t>coincidiera</w:t>
      </w:r>
      <w:r w:rsidR="003E1CD9" w:rsidRPr="0091532D">
        <w:t xml:space="preserve"> con el color establecido por la CIE para esa temperatura, esto implica que las componentes R, G y B del color al centro del interferograma sean el doble de las componentes a los extremos, y debido a que ya en el extremo el color tiene una componente de </w:t>
      </w:r>
      <w:r w:rsidR="003E1CD9" w:rsidRPr="0091532D">
        <w:rPr>
          <w:position w:val="-6"/>
        </w:rPr>
        <w:object w:dxaOrig="840" w:dyaOrig="279">
          <v:shape id="_x0000_i1196" type="#_x0000_t75" style="width:42pt;height:14.25pt" o:ole="">
            <v:imagedata r:id="rId347" o:title=""/>
          </v:shape>
          <o:OLEObject Type="Embed" ProgID="Equation.DSMT4" ShapeID="_x0000_i1196" DrawAspect="Content" ObjectID="_1392213572" r:id="rId348"/>
        </w:object>
      </w:r>
      <w:r w:rsidR="003E1CD9" w:rsidRPr="0091532D">
        <w:t xml:space="preserve">, </w:t>
      </w:r>
      <w:r w:rsidR="003E1CD9" w:rsidRPr="0091532D">
        <w:rPr>
          <w:position w:val="-6"/>
        </w:rPr>
        <w:object w:dxaOrig="840" w:dyaOrig="279">
          <v:shape id="_x0000_i1197" type="#_x0000_t75" style="width:42pt;height:14.25pt" o:ole="">
            <v:imagedata r:id="rId349" o:title=""/>
          </v:shape>
          <o:OLEObject Type="Embed" ProgID="Equation.DSMT4" ShapeID="_x0000_i1197" DrawAspect="Content" ObjectID="_1392213573" r:id="rId350"/>
        </w:object>
      </w:r>
      <w:r w:rsidR="003E1CD9" w:rsidRPr="0091532D">
        <w:t xml:space="preserve"> y </w:t>
      </w:r>
      <w:r w:rsidR="003E1CD9" w:rsidRPr="0091532D">
        <w:rPr>
          <w:position w:val="-6"/>
        </w:rPr>
        <w:object w:dxaOrig="840" w:dyaOrig="279">
          <v:shape id="_x0000_i1198" type="#_x0000_t75" style="width:42pt;height:14.25pt" o:ole="">
            <v:imagedata r:id="rId351" o:title=""/>
          </v:shape>
          <o:OLEObject Type="Embed" ProgID="Equation.DSMT4" ShapeID="_x0000_i1198" DrawAspect="Content" ObjectID="_1392213574" r:id="rId352"/>
        </w:object>
      </w:r>
      <w:r w:rsidR="003E1CD9" w:rsidRPr="0091532D">
        <w:t>, en el centro todos los sensores estarán saturados y es por esto que se ve blanco.</w:t>
      </w:r>
    </w:p>
    <w:p w:rsidR="003E1CD9" w:rsidRPr="0091532D" w:rsidRDefault="003E1CD9" w:rsidP="008D2941">
      <w:r w:rsidRPr="0091532D">
        <w:t>La longitud de coherencia indica la distancia a la cual la intensidad ha caído a la mitad, sin embargo, como los sensores están saturados, es muy difícil calcular la longitud de coherencia a parti</w:t>
      </w:r>
      <w:r w:rsidR="00D5690A">
        <w:t>r de la imagen para cada sensor;</w:t>
      </w:r>
      <w:r w:rsidRPr="0091532D">
        <w:t xml:space="preserve"> sin embargo se puede observar que las franjas tienden a desaparecer</w:t>
      </w:r>
      <w:r w:rsidR="003C0CAA" w:rsidRPr="0091532D">
        <w:t xml:space="preserve"> aproximadamente a un cuarto del tamaño de la imagen a partir del centro en ambas direcciones, esto implica que la longitud de coherencia estará en el orden de los </w:t>
      </w:r>
      <w:r w:rsidR="003C0CAA" w:rsidRPr="0091532D">
        <w:rPr>
          <w:position w:val="-10"/>
        </w:rPr>
        <w:object w:dxaOrig="720" w:dyaOrig="320">
          <v:shape id="_x0000_i1199" type="#_x0000_t75" style="width:36pt;height:16.5pt" o:ole="">
            <v:imagedata r:id="rId353" o:title=""/>
          </v:shape>
          <o:OLEObject Type="Embed" ProgID="Equation.DSMT4" ShapeID="_x0000_i1199" DrawAspect="Content" ObjectID="_1392213575" r:id="rId354"/>
        </w:object>
      </w:r>
      <w:r w:rsidR="00D5690A" w:rsidRPr="00D5690A">
        <w:t>.</w:t>
      </w:r>
      <w:r w:rsidR="003C0CAA" w:rsidRPr="00D5690A">
        <w:t xml:space="preserve"> </w:t>
      </w:r>
      <w:r w:rsidR="00D5690A">
        <w:t>Si suponemos</w:t>
      </w:r>
      <w:r w:rsidR="003C0CAA" w:rsidRPr="0091532D">
        <w:t xml:space="preserve"> que tenemos una ganancia de 2, entonces las franjas estarían desapareciendo a los </w:t>
      </w:r>
      <w:r w:rsidR="003C0CAA" w:rsidRPr="0091532D">
        <w:rPr>
          <w:position w:val="-10"/>
        </w:rPr>
        <w:object w:dxaOrig="800" w:dyaOrig="320">
          <v:shape id="_x0000_i1200" type="#_x0000_t75" style="width:39.75pt;height:16.5pt" o:ole="">
            <v:imagedata r:id="rId355" o:title=""/>
          </v:shape>
          <o:OLEObject Type="Embed" ProgID="Equation.DSMT4" ShapeID="_x0000_i1200" DrawAspect="Content" ObjectID="_1392213576" r:id="rId356"/>
        </w:object>
      </w:r>
      <w:r w:rsidR="003C0CAA" w:rsidRPr="0091532D">
        <w:t xml:space="preserve"> si no tuviese la ganancia, este valor se acerca a los valores predichos.</w:t>
      </w:r>
    </w:p>
    <w:p w:rsidR="00581256" w:rsidRPr="0091532D" w:rsidRDefault="00581256" w:rsidP="0091532D">
      <w:pPr>
        <w:pStyle w:val="Ttulo3"/>
      </w:pPr>
      <w:bookmarkStart w:id="72" w:name="_Ref316563756"/>
      <w:bookmarkStart w:id="73" w:name="_Toc318382095"/>
      <w:r w:rsidRPr="0091532D">
        <w:t>Replicación de un interferograma real</w:t>
      </w:r>
      <w:bookmarkEnd w:id="72"/>
      <w:bookmarkEnd w:id="73"/>
    </w:p>
    <w:p w:rsidR="008C2D29" w:rsidRPr="0091532D" w:rsidRDefault="00581256" w:rsidP="008C2D29">
      <w:r w:rsidRPr="0091532D">
        <w:t xml:space="preserve">En esta prueba se </w:t>
      </w:r>
      <w:r w:rsidR="00FD7C40" w:rsidRPr="0091532D">
        <w:t xml:space="preserve">comparó el interferograma de un </w:t>
      </w:r>
      <w:r w:rsidR="002619F2" w:rsidRPr="0091532D">
        <w:t xml:space="preserve">pozo </w:t>
      </w:r>
      <w:r w:rsidR="00A572E8" w:rsidRPr="0091532D">
        <w:t>hecho por ablación iónica sobre una superficie de silicio clivado</w:t>
      </w:r>
      <w:r w:rsidR="00AE3D6A" w:rsidRPr="0091532D">
        <w:t>,</w:t>
      </w:r>
      <w:r w:rsidR="00A572E8" w:rsidRPr="0091532D">
        <w:t xml:space="preserve"> </w:t>
      </w:r>
      <w:r w:rsidR="00FD7C40" w:rsidRPr="0091532D">
        <w:t xml:space="preserve">obtenido durante el proceso de desplazamiento de fase para la </w:t>
      </w:r>
      <w:r w:rsidR="00FD7C40" w:rsidRPr="0091532D">
        <w:lastRenderedPageBreak/>
        <w:t xml:space="preserve">obtención del perfil </w:t>
      </w:r>
      <w:r w:rsidR="00FD7C40" w:rsidRPr="0091532D">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FD7C40" w:rsidRPr="0091532D">
        <w:fldChar w:fldCharType="separate"/>
      </w:r>
      <w:r w:rsidR="00EE6000">
        <w:rPr>
          <w:noProof/>
        </w:rPr>
        <w:t>[</w:t>
      </w:r>
      <w:hyperlink w:anchor="_ENREF_12" w:tooltip="González-Laprea, 2011 #37" w:history="1">
        <w:r w:rsidR="00F46E81">
          <w:rPr>
            <w:noProof/>
          </w:rPr>
          <w:t>12</w:t>
        </w:r>
      </w:hyperlink>
      <w:r w:rsidR="00EE6000">
        <w:rPr>
          <w:noProof/>
        </w:rPr>
        <w:t>]</w:t>
      </w:r>
      <w:r w:rsidR="00FD7C40" w:rsidRPr="0091532D">
        <w:fldChar w:fldCharType="end"/>
      </w:r>
      <w:r w:rsidR="00FD7C40" w:rsidRPr="0091532D">
        <w:t xml:space="preserve"> y el interferograma generado por el simulador</w:t>
      </w:r>
      <w:r w:rsidR="002619F2" w:rsidRPr="0091532D">
        <w:t>.</w:t>
      </w:r>
      <w:r w:rsidR="00FD7C40" w:rsidRPr="0091532D">
        <w:t xml:space="preserve"> El perfil del pozo utilizado se muestra en la </w:t>
      </w:r>
      <w:r w:rsidR="00D5690A">
        <w:fldChar w:fldCharType="begin"/>
      </w:r>
      <w:r w:rsidR="00D5690A">
        <w:instrText xml:space="preserve"> REF _Ref316986080 \h </w:instrText>
      </w:r>
      <w:r w:rsidR="00D5690A">
        <w:fldChar w:fldCharType="separate"/>
      </w:r>
      <w:r w:rsidR="000D575E">
        <w:t xml:space="preserve">Figura </w:t>
      </w:r>
      <w:r w:rsidR="000D575E">
        <w:rPr>
          <w:noProof/>
        </w:rPr>
        <w:t>2</w:t>
      </w:r>
      <w:r w:rsidR="000D575E">
        <w:t>.</w:t>
      </w:r>
      <w:r w:rsidR="000D575E">
        <w:rPr>
          <w:noProof/>
        </w:rPr>
        <w:t>6</w:t>
      </w:r>
      <w:r w:rsidR="00D5690A">
        <w:fldChar w:fldCharType="end"/>
      </w:r>
      <w:r w:rsidR="00D5690A">
        <w:t>.</w:t>
      </w:r>
    </w:p>
    <w:tbl>
      <w:tblPr>
        <w:tblW w:w="0" w:type="auto"/>
        <w:tblLook w:val="04A0" w:firstRow="1" w:lastRow="0" w:firstColumn="1" w:lastColumn="0" w:noHBand="0" w:noVBand="1"/>
      </w:tblPr>
      <w:tblGrid>
        <w:gridCol w:w="9261"/>
      </w:tblGrid>
      <w:tr w:rsidR="00A572E8" w:rsidRPr="00AF0007" w:rsidTr="00AF0007">
        <w:tc>
          <w:tcPr>
            <w:tcW w:w="9261" w:type="dxa"/>
            <w:shd w:val="clear" w:color="auto" w:fill="auto"/>
          </w:tcPr>
          <w:p w:rsidR="009D01F6" w:rsidRDefault="009A2277" w:rsidP="009D01F6">
            <w:pPr>
              <w:pStyle w:val="Imagenes"/>
            </w:pPr>
            <w:r>
              <w:rPr>
                <w:lang w:eastAsia="es-VE"/>
              </w:rPr>
              <w:pict>
                <v:shape id="_x0000_i1201" type="#_x0000_t75" style="width:424.5pt;height:342.75pt;visibility:visible">
                  <v:imagedata r:id="rId357" o:title="" croptop="1432f" cropbottom="2552f" cropleft="1367f" cropright="1855f"/>
                </v:shape>
              </w:pict>
            </w:r>
          </w:p>
          <w:p w:rsidR="00A572E8" w:rsidRPr="00AF0007" w:rsidRDefault="009D01F6" w:rsidP="00F46E81">
            <w:pPr>
              <w:pStyle w:val="Epgrafe"/>
            </w:pPr>
            <w:bookmarkStart w:id="74" w:name="_Ref316986080"/>
            <w:bookmarkStart w:id="75" w:name="_Toc316563917"/>
            <w:r>
              <w:t xml:space="preserve">Figura </w:t>
            </w:r>
            <w:fldSimple w:instr=" STYLEREF 1 \s ">
              <w:r w:rsidR="000D575E">
                <w:rPr>
                  <w:noProof/>
                </w:rPr>
                <w:t>2</w:t>
              </w:r>
            </w:fldSimple>
            <w:r w:rsidR="000C530C">
              <w:t>.</w:t>
            </w:r>
            <w:fldSimple w:instr=" SEQ Figura \* ARABIC \s 1 ">
              <w:r w:rsidR="000D575E">
                <w:rPr>
                  <w:noProof/>
                </w:rPr>
                <w:t>6</w:t>
              </w:r>
            </w:fldSimple>
            <w:bookmarkEnd w:id="74"/>
            <w:r>
              <w:t>:</w:t>
            </w:r>
            <w:r w:rsidRPr="00AF0007">
              <w:t xml:space="preserve"> Perfil del Pozo hecho con ablación iónica en una superficie de silicio clivado </w:t>
            </w:r>
            <w:r w:rsidRPr="00AF0007">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Pr="00AF0007">
              <w:fldChar w:fldCharType="separate"/>
            </w:r>
            <w:r w:rsidR="00EE6000">
              <w:rPr>
                <w:noProof/>
              </w:rPr>
              <w:t>[</w:t>
            </w:r>
            <w:hyperlink w:anchor="_ENREF_12" w:tooltip="González-Laprea, 2011 #37" w:history="1">
              <w:r w:rsidR="00F46E81">
                <w:rPr>
                  <w:noProof/>
                </w:rPr>
                <w:t>12</w:t>
              </w:r>
            </w:hyperlink>
            <w:r w:rsidR="00EE6000">
              <w:rPr>
                <w:noProof/>
              </w:rPr>
              <w:t>]</w:t>
            </w:r>
            <w:bookmarkEnd w:id="75"/>
            <w:r w:rsidRPr="00AF0007">
              <w:fldChar w:fldCharType="end"/>
            </w:r>
          </w:p>
        </w:tc>
      </w:tr>
    </w:tbl>
    <w:p w:rsidR="00867DDA" w:rsidRPr="0091532D" w:rsidRDefault="00867DDA">
      <w:r w:rsidRPr="0091532D">
        <w:t xml:space="preserve">La imagen del perfil se introdujo como información de profundidad de la muestra del simulador asignándole </w:t>
      </w:r>
      <w:r w:rsidRPr="0091532D">
        <w:rPr>
          <w:position w:val="-10"/>
        </w:rPr>
        <w:object w:dxaOrig="960" w:dyaOrig="320">
          <v:shape id="_x0000_i1202" type="#_x0000_t75" style="width:48pt;height:16.5pt" o:ole="">
            <v:imagedata r:id="rId358" o:title=""/>
          </v:shape>
          <o:OLEObject Type="Embed" ProgID="Equation.DSMT4" ShapeID="_x0000_i1202" DrawAspect="Content" ObjectID="_1392213577" r:id="rId359"/>
        </w:object>
      </w:r>
      <w:r w:rsidRPr="0091532D">
        <w:t xml:space="preserve"> de resolución a los niveles de grises de la imagen, es decir: </w:t>
      </w:r>
      <w:r w:rsidRPr="0091532D">
        <w:rPr>
          <w:position w:val="-10"/>
        </w:rPr>
        <w:object w:dxaOrig="520" w:dyaOrig="320">
          <v:shape id="_x0000_i1203" type="#_x0000_t75" style="width:25.5pt;height:16.5pt" o:ole="">
            <v:imagedata r:id="rId360" o:title=""/>
          </v:shape>
          <o:OLEObject Type="Embed" ProgID="Equation.DSMT4" ShapeID="_x0000_i1203" DrawAspect="Content" ObjectID="_1392213578" r:id="rId361"/>
        </w:object>
      </w:r>
      <w:r w:rsidRPr="0091532D">
        <w:t xml:space="preserve"> para el negro y </w:t>
      </w:r>
      <w:r w:rsidRPr="0091532D">
        <w:rPr>
          <w:position w:val="-10"/>
        </w:rPr>
        <w:object w:dxaOrig="960" w:dyaOrig="320">
          <v:shape id="_x0000_i1204" type="#_x0000_t75" style="width:48pt;height:16.5pt" o:ole="">
            <v:imagedata r:id="rId362" o:title=""/>
          </v:shape>
          <o:OLEObject Type="Embed" ProgID="Equation.DSMT4" ShapeID="_x0000_i1204" DrawAspect="Content" ObjectID="_1392213579" r:id="rId363"/>
        </w:object>
      </w:r>
      <w:r w:rsidRPr="0091532D">
        <w:t xml:space="preserve"> para el blanco. </w:t>
      </w:r>
    </w:p>
    <w:p w:rsidR="00A572E8" w:rsidRPr="008D2941" w:rsidRDefault="002619F2">
      <w:r w:rsidRPr="0091532D">
        <w:t>Para la</w:t>
      </w:r>
      <w:r w:rsidR="00FD7C40" w:rsidRPr="0091532D">
        <w:t xml:space="preserve"> obtención de los interferogramas se utilizó una cámara Canon </w:t>
      </w:r>
      <w:r w:rsidR="00A62CF8" w:rsidRPr="0091532D">
        <w:t>A620</w:t>
      </w:r>
      <w:r w:rsidR="00867DDA" w:rsidRPr="0091532D">
        <w:t xml:space="preserve">. </w:t>
      </w:r>
      <w:r w:rsidR="001E6275" w:rsidRPr="0091532D">
        <w:t>El interferómetro utilizado fue un de</w:t>
      </w:r>
      <w:r w:rsidR="00D5690A">
        <w:t xml:space="preserve"> tipo</w:t>
      </w:r>
      <w:r w:rsidR="001E6275" w:rsidRPr="0091532D">
        <w:t xml:space="preserve"> Mirau, al igual que el interferómetro programado en el simulador, la única diferencia es que los componentes del interferómetro del simulador se mantuvieron ideales.</w:t>
      </w:r>
    </w:p>
    <w:p w:rsidR="00867DDA" w:rsidRPr="0091532D" w:rsidRDefault="00AE3D6A">
      <w:r w:rsidRPr="0091532D">
        <w:t>Durante el proceso de desplazamiento de fase aplicado para obtener el p</w:t>
      </w:r>
      <w:r w:rsidR="009212AF" w:rsidRPr="0091532D">
        <w:t>erfil del p</w:t>
      </w:r>
      <w:r w:rsidRPr="0091532D">
        <w:t>ozo, se utilizó una lámpara de tungsteno con un filtro</w:t>
      </w:r>
      <w:r w:rsidR="00867DDA" w:rsidRPr="0091532D">
        <w:t xml:space="preserve"> de ancho</w:t>
      </w:r>
      <w:r w:rsidRPr="0091532D">
        <w:t xml:space="preserve"> espectral de </w:t>
      </w:r>
      <w:r w:rsidRPr="0091532D">
        <w:rPr>
          <w:position w:val="-6"/>
        </w:rPr>
        <w:object w:dxaOrig="580" w:dyaOrig="279">
          <v:shape id="_x0000_i1205" type="#_x0000_t75" style="width:29.25pt;height:14.25pt" o:ole="">
            <v:imagedata r:id="rId364" o:title=""/>
          </v:shape>
          <o:OLEObject Type="Embed" ProgID="Equation.DSMT4" ShapeID="_x0000_i1205" DrawAspect="Content" ObjectID="_1392213580" r:id="rId365"/>
        </w:object>
      </w:r>
      <w:r w:rsidR="00867DDA" w:rsidRPr="0091532D">
        <w:t>,</w:t>
      </w:r>
      <w:r w:rsidRPr="0091532D">
        <w:t xml:space="preserve"> centrado en </w:t>
      </w:r>
      <w:r w:rsidRPr="0091532D">
        <w:rPr>
          <w:position w:val="-10"/>
        </w:rPr>
        <w:object w:dxaOrig="1280" w:dyaOrig="320">
          <v:shape id="_x0000_i1206" type="#_x0000_t75" style="width:64.5pt;height:16.5pt" o:ole="">
            <v:imagedata r:id="rId366" o:title=""/>
          </v:shape>
          <o:OLEObject Type="Embed" ProgID="Equation.DSMT4" ShapeID="_x0000_i1206" DrawAspect="Content" ObjectID="_1392213581" r:id="rId367"/>
        </w:object>
      </w:r>
      <w:r w:rsidR="00FD7C40" w:rsidRPr="0091532D">
        <w:t xml:space="preserve">. Para la simulación se utilizó una fuente </w:t>
      </w:r>
      <w:r w:rsidR="00867DDA" w:rsidRPr="0091532D">
        <w:t>gaussiana</w:t>
      </w:r>
      <w:r w:rsidR="00FD7C40" w:rsidRPr="0091532D">
        <w:t xml:space="preserve"> de ancho espectral </w:t>
      </w:r>
      <w:r w:rsidR="00FD7C40" w:rsidRPr="0091532D">
        <w:rPr>
          <w:position w:val="-6"/>
        </w:rPr>
        <w:object w:dxaOrig="580" w:dyaOrig="279">
          <v:shape id="_x0000_i1207" type="#_x0000_t75" style="width:29.25pt;height:14.25pt" o:ole="">
            <v:imagedata r:id="rId368" o:title=""/>
          </v:shape>
          <o:OLEObject Type="Embed" ProgID="Equation.DSMT4" ShapeID="_x0000_i1207" DrawAspect="Content" ObjectID="_1392213582" r:id="rId369"/>
        </w:object>
      </w:r>
      <w:r w:rsidR="00FD7C40" w:rsidRPr="0091532D">
        <w:t xml:space="preserve"> centrada en </w:t>
      </w:r>
      <w:r w:rsidR="00FD7C40" w:rsidRPr="0091532D">
        <w:rPr>
          <w:position w:val="-10"/>
        </w:rPr>
        <w:object w:dxaOrig="1280" w:dyaOrig="320">
          <v:shape id="_x0000_i1208" type="#_x0000_t75" style="width:64.5pt;height:16.5pt" o:ole="">
            <v:imagedata r:id="rId370" o:title=""/>
          </v:shape>
          <o:OLEObject Type="Embed" ProgID="Equation.DSMT4" ShapeID="_x0000_i1208" DrawAspect="Content" ObjectID="_1392213583" r:id="rId371"/>
        </w:object>
      </w:r>
      <w:r w:rsidR="00FD7C40" w:rsidRPr="0091532D">
        <w:t>.</w:t>
      </w:r>
    </w:p>
    <w:p w:rsidR="00867DDA" w:rsidRPr="0091532D" w:rsidRDefault="00867DDA">
      <w:r w:rsidRPr="0091532D">
        <w:t xml:space="preserve">Luego de ajustar algunos parámetros como la inclinación, la fase de camino óptico, las ganancias y offset de la cámara y la inclusión de una perturbación sinusoidal con amplitud de </w:t>
      </w:r>
      <w:r w:rsidR="001E6275" w:rsidRPr="0091532D">
        <w:rPr>
          <w:position w:val="-6"/>
        </w:rPr>
        <w:object w:dxaOrig="600" w:dyaOrig="279">
          <v:shape id="_x0000_i1209" type="#_x0000_t75" style="width:30pt;height:14.25pt" o:ole="">
            <v:imagedata r:id="rId372" o:title=""/>
          </v:shape>
          <o:OLEObject Type="Embed" ProgID="Equation.DSMT4" ShapeID="_x0000_i1209" DrawAspect="Content" ObjectID="_1392213584" r:id="rId373"/>
        </w:object>
      </w:r>
      <w:r w:rsidR="001E6275" w:rsidRPr="0091532D">
        <w:t xml:space="preserve"> y frecuencia </w:t>
      </w:r>
      <w:r w:rsidR="001E6275" w:rsidRPr="0091532D">
        <w:rPr>
          <w:position w:val="-6"/>
        </w:rPr>
        <w:object w:dxaOrig="600" w:dyaOrig="279">
          <v:shape id="_x0000_i1210" type="#_x0000_t75" style="width:30pt;height:14.25pt" o:ole="">
            <v:imagedata r:id="rId374" o:title=""/>
          </v:shape>
          <o:OLEObject Type="Embed" ProgID="Equation.DSMT4" ShapeID="_x0000_i1210" DrawAspect="Content" ObjectID="_1392213585" r:id="rId375"/>
        </w:object>
      </w:r>
      <w:r w:rsidR="00B80462" w:rsidRPr="0091532D">
        <w:t xml:space="preserve"> para obtener disminución del contraste</w:t>
      </w:r>
      <w:r w:rsidR="001E6275" w:rsidRPr="0091532D">
        <w:t>, se obtuvo una imagen que reproduce bastante bien el interferograma obtenido con el sistema real.</w:t>
      </w:r>
      <w:r w:rsidR="009C72C0">
        <w:t xml:space="preserve"> En la </w:t>
      </w:r>
      <w:r w:rsidR="009C72C0">
        <w:fldChar w:fldCharType="begin"/>
      </w:r>
      <w:r w:rsidR="009C72C0">
        <w:instrText xml:space="preserve"> REF _Ref316483543 \h </w:instrText>
      </w:r>
      <w:r w:rsidR="009C72C0">
        <w:fldChar w:fldCharType="separate"/>
      </w:r>
      <w:r w:rsidR="000D575E">
        <w:t xml:space="preserve">Figura </w:t>
      </w:r>
      <w:r w:rsidR="000D575E">
        <w:rPr>
          <w:noProof/>
        </w:rPr>
        <w:t>2</w:t>
      </w:r>
      <w:r w:rsidR="000D575E">
        <w:t>.</w:t>
      </w:r>
      <w:r w:rsidR="000D575E">
        <w:rPr>
          <w:noProof/>
        </w:rPr>
        <w:t>7</w:t>
      </w:r>
      <w:r w:rsidR="009C72C0">
        <w:fldChar w:fldCharType="end"/>
      </w:r>
      <w:r w:rsidR="009C72C0">
        <w:t xml:space="preserve"> y en la </w:t>
      </w:r>
      <w:r w:rsidR="009C72C0">
        <w:fldChar w:fldCharType="begin"/>
      </w:r>
      <w:r w:rsidR="009C72C0">
        <w:instrText xml:space="preserve"> REF _Ref316483546 \h </w:instrText>
      </w:r>
      <w:r w:rsidR="009C72C0">
        <w:fldChar w:fldCharType="separate"/>
      </w:r>
      <w:r w:rsidR="000D575E">
        <w:t xml:space="preserve">Figura </w:t>
      </w:r>
      <w:r w:rsidR="000D575E">
        <w:rPr>
          <w:noProof/>
        </w:rPr>
        <w:t>2</w:t>
      </w:r>
      <w:r w:rsidR="000D575E">
        <w:t>.</w:t>
      </w:r>
      <w:r w:rsidR="000D575E">
        <w:rPr>
          <w:noProof/>
        </w:rPr>
        <w:t>8</w:t>
      </w:r>
      <w:r w:rsidR="009C72C0">
        <w:fldChar w:fldCharType="end"/>
      </w:r>
      <w:r w:rsidR="00B80462" w:rsidRPr="0091532D">
        <w:t xml:space="preserve"> se puede</w:t>
      </w:r>
      <w:r w:rsidR="009C72C0">
        <w:t>n</w:t>
      </w:r>
      <w:r w:rsidR="00B80462" w:rsidRPr="0091532D">
        <w:t xml:space="preserve"> observar las dos imágenes</w:t>
      </w:r>
    </w:p>
    <w:tbl>
      <w:tblPr>
        <w:tblW w:w="0" w:type="auto"/>
        <w:tblLook w:val="04A0" w:firstRow="1" w:lastRow="0" w:firstColumn="1" w:lastColumn="0" w:noHBand="0" w:noVBand="1"/>
      </w:tblPr>
      <w:tblGrid>
        <w:gridCol w:w="4671"/>
        <w:gridCol w:w="4666"/>
      </w:tblGrid>
      <w:tr w:rsidR="001E6275" w:rsidRPr="00AF0007" w:rsidTr="009C72C0">
        <w:tc>
          <w:tcPr>
            <w:tcW w:w="4630" w:type="dxa"/>
            <w:shd w:val="clear" w:color="auto" w:fill="auto"/>
          </w:tcPr>
          <w:p w:rsidR="009C72C0" w:rsidRDefault="009A2277" w:rsidP="009C72C0">
            <w:pPr>
              <w:pStyle w:val="Imagenes"/>
            </w:pPr>
            <w:r>
              <w:rPr>
                <w:lang w:eastAsia="es-VE"/>
              </w:rPr>
              <w:pict>
                <v:shape id="_x0000_i1211" type="#_x0000_t75" style="width:228pt;height:228pt;visibility:visible">
                  <v:imagedata r:id="rId376" o:title=""/>
                </v:shape>
              </w:pict>
            </w:r>
          </w:p>
          <w:p w:rsidR="001E6275" w:rsidRPr="00AF0007" w:rsidRDefault="009C72C0" w:rsidP="00F46E81">
            <w:pPr>
              <w:pStyle w:val="Epgrafe"/>
            </w:pPr>
            <w:bookmarkStart w:id="76" w:name="_Ref316483543"/>
            <w:bookmarkStart w:id="77" w:name="_Toc316563918"/>
            <w:r>
              <w:t xml:space="preserve">Figura </w:t>
            </w:r>
            <w:fldSimple w:instr=" STYLEREF 1 \s ">
              <w:r w:rsidR="000D575E">
                <w:rPr>
                  <w:noProof/>
                </w:rPr>
                <w:t>2</w:t>
              </w:r>
            </w:fldSimple>
            <w:r w:rsidR="000C530C">
              <w:t>.</w:t>
            </w:r>
            <w:fldSimple w:instr=" SEQ Figura \* ARABIC \s 1 ">
              <w:r w:rsidR="000D575E">
                <w:rPr>
                  <w:noProof/>
                </w:rPr>
                <w:t>7</w:t>
              </w:r>
            </w:fldSimple>
            <w:bookmarkEnd w:id="76"/>
            <w:r>
              <w:t>:</w:t>
            </w:r>
            <w:r w:rsidRPr="00AF0007">
              <w:t xml:space="preserve"> Interferograma real </w:t>
            </w:r>
            <w:r w:rsidRPr="00AF0007">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Pr="00AF0007">
              <w:fldChar w:fldCharType="separate"/>
            </w:r>
            <w:r w:rsidR="00EE6000">
              <w:rPr>
                <w:noProof/>
              </w:rPr>
              <w:t>[</w:t>
            </w:r>
            <w:hyperlink w:anchor="_ENREF_12" w:tooltip="González-Laprea, 2011 #37" w:history="1">
              <w:r w:rsidR="00F46E81">
                <w:rPr>
                  <w:noProof/>
                </w:rPr>
                <w:t>12</w:t>
              </w:r>
            </w:hyperlink>
            <w:r w:rsidR="00EE6000">
              <w:rPr>
                <w:noProof/>
              </w:rPr>
              <w:t>]</w:t>
            </w:r>
            <w:bookmarkEnd w:id="77"/>
            <w:r w:rsidRPr="00AF0007">
              <w:fldChar w:fldCharType="end"/>
            </w:r>
          </w:p>
        </w:tc>
        <w:tc>
          <w:tcPr>
            <w:tcW w:w="4631" w:type="dxa"/>
            <w:shd w:val="clear" w:color="auto" w:fill="auto"/>
          </w:tcPr>
          <w:p w:rsidR="009C72C0" w:rsidRDefault="009A2277" w:rsidP="009C72C0">
            <w:pPr>
              <w:pStyle w:val="Imagenes"/>
            </w:pPr>
            <w:r>
              <w:rPr>
                <w:lang w:eastAsia="es-VE"/>
              </w:rPr>
              <w:pict>
                <v:shape id="_x0000_i1212" type="#_x0000_t75" style="width:228pt;height:228pt;visibility:visible">
                  <v:imagedata r:id="rId377" o:title=""/>
                </v:shape>
              </w:pict>
            </w:r>
          </w:p>
          <w:p w:rsidR="001E6275" w:rsidRPr="00AF0007" w:rsidRDefault="009C72C0" w:rsidP="009C72C0">
            <w:pPr>
              <w:pStyle w:val="Epgrafe"/>
            </w:pPr>
            <w:bookmarkStart w:id="78" w:name="_Ref316483546"/>
            <w:bookmarkStart w:id="79" w:name="_Toc316563919"/>
            <w:r>
              <w:t xml:space="preserve">Figura </w:t>
            </w:r>
            <w:fldSimple w:instr=" STYLEREF 1 \s ">
              <w:r w:rsidR="000D575E">
                <w:rPr>
                  <w:noProof/>
                </w:rPr>
                <w:t>2</w:t>
              </w:r>
            </w:fldSimple>
            <w:r w:rsidR="000C530C">
              <w:t>.</w:t>
            </w:r>
            <w:fldSimple w:instr=" SEQ Figura \* ARABIC \s 1 ">
              <w:r w:rsidR="000D575E">
                <w:rPr>
                  <w:noProof/>
                </w:rPr>
                <w:t>8</w:t>
              </w:r>
            </w:fldSimple>
            <w:bookmarkEnd w:id="78"/>
            <w:r>
              <w:t>: Interferograma simulado</w:t>
            </w:r>
            <w:bookmarkEnd w:id="79"/>
          </w:p>
        </w:tc>
      </w:tr>
    </w:tbl>
    <w:p w:rsidR="001E6275" w:rsidRPr="0091532D" w:rsidRDefault="00692306">
      <w:r w:rsidRPr="0091532D">
        <w:t>Para simular con mayor exactitud las franjas es necesario conocer la inclinación de la muestra y la fase en el momento de la imagen, esta información, al igual que la información de las perturbaciones mecánicas al momento de la adquisición es desconocida, sin embargo se ajustaron intentando minimizar las diferencias observadas</w:t>
      </w:r>
      <w:r w:rsidR="00344C8A" w:rsidRPr="0091532D">
        <w:t>, logrando reproducir bastante bien el interferograma obtenido.</w:t>
      </w:r>
    </w:p>
    <w:p w:rsidR="00AE3D6A" w:rsidRPr="0091532D" w:rsidRDefault="00D03236" w:rsidP="0091532D">
      <w:pPr>
        <w:pStyle w:val="Ttulo2"/>
      </w:pPr>
      <w:bookmarkStart w:id="80" w:name="_Toc318382096"/>
      <w:r w:rsidRPr="0091532D">
        <w:t>Conclusión</w:t>
      </w:r>
      <w:bookmarkEnd w:id="80"/>
    </w:p>
    <w:p w:rsidR="0080060D" w:rsidRPr="0091532D" w:rsidRDefault="0080060D" w:rsidP="00784905">
      <w:pPr>
        <w:rPr>
          <w:position w:val="-24"/>
        </w:rPr>
      </w:pPr>
      <w:r w:rsidRPr="0091532D">
        <w:rPr>
          <w:position w:val="-24"/>
        </w:rPr>
        <w:t>En el presente capítulo se presentó el simulador desarrollado</w:t>
      </w:r>
      <w:r w:rsidR="00344C8A" w:rsidRPr="0091532D">
        <w:rPr>
          <w:position w:val="-24"/>
        </w:rPr>
        <w:t xml:space="preserve"> y</w:t>
      </w:r>
      <w:r w:rsidRPr="0091532D">
        <w:rPr>
          <w:position w:val="-24"/>
        </w:rPr>
        <w:t xml:space="preserve"> se explicó en detalle cada uno de los módulos por los que está compuesto:</w:t>
      </w:r>
      <w:r w:rsidR="00344C8A" w:rsidRPr="0091532D">
        <w:rPr>
          <w:position w:val="-24"/>
        </w:rPr>
        <w:t xml:space="preserve"> espectro,</w:t>
      </w:r>
      <w:r w:rsidRPr="0091532D">
        <w:rPr>
          <w:position w:val="-24"/>
        </w:rPr>
        <w:t xml:space="preserve"> muestra, cámara, fuente de </w:t>
      </w:r>
      <w:r w:rsidRPr="0091532D">
        <w:rPr>
          <w:position w:val="-24"/>
        </w:rPr>
        <w:lastRenderedPageBreak/>
        <w:t xml:space="preserve">iluminación, ruido e interferometría. </w:t>
      </w:r>
      <w:r w:rsidR="00344C8A" w:rsidRPr="0091532D">
        <w:rPr>
          <w:position w:val="-24"/>
        </w:rPr>
        <w:t>Adicionalmente se describieron las pruebas de validación realizadas las cuales arrojaron como resultado que el simulador es capaz de simular con precisión el fenómeno físico que ocurre en un interferograma.</w:t>
      </w:r>
    </w:p>
    <w:p w:rsidR="0080060D" w:rsidRPr="0091532D" w:rsidRDefault="0080060D" w:rsidP="00784905">
      <w:pPr>
        <w:rPr>
          <w:position w:val="-24"/>
        </w:rPr>
      </w:pPr>
      <w:r w:rsidRPr="0091532D">
        <w:rPr>
          <w:position w:val="-24"/>
        </w:rPr>
        <w:t>En el capítulo III se expondrá el algoritmo de control implementado</w:t>
      </w:r>
      <w:r w:rsidR="00344C8A" w:rsidRPr="0091532D">
        <w:rPr>
          <w:position w:val="-24"/>
        </w:rPr>
        <w:t xml:space="preserve"> y se mostrarán los resultados de este algoritmo implementado en el simulador</w:t>
      </w:r>
      <w:r w:rsidRPr="0091532D">
        <w:rPr>
          <w:position w:val="-24"/>
        </w:rPr>
        <w:t>.</w:t>
      </w:r>
    </w:p>
    <w:p w:rsidR="0080060D" w:rsidRPr="0091532D" w:rsidRDefault="0080060D" w:rsidP="00784905">
      <w:pPr>
        <w:rPr>
          <w:position w:val="-24"/>
        </w:rPr>
      </w:pPr>
    </w:p>
    <w:p w:rsidR="0080060D" w:rsidRPr="0091532D" w:rsidRDefault="0080060D" w:rsidP="00784905">
      <w:pPr>
        <w:rPr>
          <w:position w:val="-24"/>
        </w:rPr>
      </w:pPr>
    </w:p>
    <w:p w:rsidR="0080060D" w:rsidRPr="0091532D" w:rsidRDefault="0080060D" w:rsidP="004C11C5">
      <w:pPr>
        <w:rPr>
          <w:position w:val="-24"/>
        </w:rPr>
        <w:sectPr w:rsidR="0080060D" w:rsidRPr="0091532D" w:rsidSect="0091587C">
          <w:pgSz w:w="12240" w:h="15840" w:code="1"/>
          <w:pgMar w:top="1418" w:right="1418" w:bottom="1418" w:left="1701" w:header="709" w:footer="709" w:gutter="0"/>
          <w:pgNumType w:start="1"/>
          <w:cols w:space="708"/>
          <w:docGrid w:linePitch="360"/>
        </w:sectPr>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Ttulo1"/>
      </w:pPr>
      <w:bookmarkStart w:id="81" w:name="_Toc318382097"/>
      <w:r w:rsidRPr="008D2941">
        <w:t>CAPITULO III</w:t>
      </w:r>
      <w:r w:rsidRPr="008D2941">
        <w:br/>
      </w:r>
      <w:r w:rsidRPr="008D2941">
        <w:br/>
        <w:t>Algoritmo de Control</w:t>
      </w:r>
      <w:bookmarkEnd w:id="81"/>
    </w:p>
    <w:p w:rsidR="00067F74" w:rsidRDefault="000D575E" w:rsidP="00784905">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067F74">
        <w:t xml:space="preserve">Las vibraciones mecánicas en un interferómetro pueden afectar la diferencia de camino óptico entre los brazos del interferómetro. En un interferómetro de Mirau una perturbación puede acercar o alejar la muestra del plano de imagen, esto hace que el camino óptico del brazo de muestra varíe en dos veces el desplazamiento producto de la vibración, por lo tanto resulta en una alteración de la diferencia de camino óptico y </w:t>
      </w:r>
      <w:r w:rsidR="00D5690A">
        <w:t>en</w:t>
      </w:r>
      <w:r w:rsidR="00067F74">
        <w:t xml:space="preserve"> un movimiento de las franjas. </w:t>
      </w:r>
    </w:p>
    <w:p w:rsidR="00784905" w:rsidRPr="008D2941" w:rsidRDefault="00784905" w:rsidP="00784905">
      <w:r w:rsidRPr="008D2941">
        <w:t>Debido a la integración que realiza la cámara durante el tiempo de exposición, el efecto de las vibraciones mecánicas se traduce en una reducción de contraste</w:t>
      </w:r>
      <w:r w:rsidR="00FB5D58">
        <w:t xml:space="preserve"> si la media de las vibraciones </w:t>
      </w:r>
      <w:r w:rsidR="00067F74">
        <w:t xml:space="preserve">en el tiempo de integración es cero, </w:t>
      </w:r>
      <w:r w:rsidR="00D5690A">
        <w:t xml:space="preserve">por el contrario, si la media no es cero, se observará un </w:t>
      </w:r>
      <w:r w:rsidRPr="008D2941">
        <w:t>movimiento de las franjas del interferograma.</w:t>
      </w:r>
    </w:p>
    <w:p w:rsidR="00784905" w:rsidRPr="008D2941" w:rsidRDefault="00784905" w:rsidP="00784905">
      <w:r w:rsidRPr="008D2941">
        <w:t xml:space="preserve">Mientras mas rápido la cámara obtenga las imágenes, mayor será la información de las vibraciones mecánicas que se podrá obtener, sin embargo, mientras mas rápido va, menos tiempo de exposición tendrá, lo que implica que la imagen obtenida será </w:t>
      </w:r>
      <w:r w:rsidR="008D2941" w:rsidRPr="008D2941">
        <w:t>más</w:t>
      </w:r>
      <w:r w:rsidRPr="008D2941">
        <w:t xml:space="preserve"> oscura.</w:t>
      </w:r>
    </w:p>
    <w:p w:rsidR="00784905" w:rsidRPr="008D2941" w:rsidRDefault="00784905" w:rsidP="00784905">
      <w:r w:rsidRPr="008D2941">
        <w:t xml:space="preserve">El propósito del trabajo es tratar de desarrollar un sistema que sea </w:t>
      </w:r>
      <w:r w:rsidR="008D2941" w:rsidRPr="008D2941">
        <w:t>capaz</w:t>
      </w:r>
      <w:r w:rsidRPr="008D2941">
        <w:t xml:space="preserve"> de </w:t>
      </w:r>
      <w:r w:rsidR="00D5690A">
        <w:t>disminuir o compensar</w:t>
      </w:r>
      <w:r w:rsidRPr="008D2941">
        <w:t xml:space="preserve"> el efecto de las vibraciones mecánicas en el contraste de imágenes obtenidas en un sistema interferométrico, utilizando como único sensor la misma cámara que toma los interferogramas.</w:t>
      </w:r>
    </w:p>
    <w:p w:rsidR="00784905" w:rsidRPr="008D2941" w:rsidRDefault="00BD23DC" w:rsidP="00784905">
      <w:r>
        <w:t>Una de l</w:t>
      </w:r>
      <w:r w:rsidR="00784905" w:rsidRPr="008D2941">
        <w:t>a</w:t>
      </w:r>
      <w:r>
        <w:t>s</w:t>
      </w:r>
      <w:r w:rsidR="00784905" w:rsidRPr="008D2941">
        <w:t xml:space="preserve"> característica</w:t>
      </w:r>
      <w:r>
        <w:t>s</w:t>
      </w:r>
      <w:r w:rsidR="00784905" w:rsidRPr="008D2941">
        <w:t xml:space="preserve"> principal</w:t>
      </w:r>
      <w:r>
        <w:t>es</w:t>
      </w:r>
      <w:r w:rsidR="00784905" w:rsidRPr="008D2941">
        <w:t xml:space="preserve"> de </w:t>
      </w:r>
      <w:r>
        <w:t>é</w:t>
      </w:r>
      <w:r w:rsidR="00784905" w:rsidRPr="008D2941">
        <w:t>sta cámara</w:t>
      </w:r>
      <w:r>
        <w:t>,</w:t>
      </w:r>
      <w:r w:rsidR="00784905" w:rsidRPr="008D2941">
        <w:t xml:space="preserve"> es que la velocidad de adquisición de la cámara es ajustable, sin embargo, para obtener una buena calidad y tamaño de imagen, la </w:t>
      </w:r>
      <w:r w:rsidR="00067F74">
        <w:t xml:space="preserve">cantidad </w:t>
      </w:r>
      <w:r w:rsidR="00784905" w:rsidRPr="008D2941">
        <w:t>de cuadros por segundo que puede obtener debe mantenerse en un número bajo.</w:t>
      </w:r>
    </w:p>
    <w:p w:rsidR="0002167C" w:rsidRDefault="0002167C" w:rsidP="00C70ECC">
      <w:pPr>
        <w:pStyle w:val="Ttulo2"/>
      </w:pPr>
      <w:bookmarkStart w:id="82" w:name="_Toc318382098"/>
      <w:r>
        <w:lastRenderedPageBreak/>
        <w:t>Observaciones iniciales</w:t>
      </w:r>
      <w:bookmarkEnd w:id="82"/>
    </w:p>
    <w:p w:rsidR="00784905" w:rsidRPr="008D2941" w:rsidRDefault="00784905" w:rsidP="00784905">
      <w:r w:rsidRPr="008D2941">
        <w:t xml:space="preserve">Observaciones iniciales indicaban que las vibraciones mecánicas tomadas a una velocidad de 30 cuadros por segundo, tenían un efecto de reducción del contraste debido a la superposición de las franjas durante el tiempo de integración. El movimiento </w:t>
      </w:r>
      <w:proofErr w:type="spellStart"/>
      <w:r w:rsidRPr="008D2941">
        <w:t>traslacional</w:t>
      </w:r>
      <w:proofErr w:type="spellEnd"/>
      <w:r w:rsidRPr="008D2941">
        <w:t xml:space="preserve"> de las franjas era muy pequeño.</w:t>
      </w:r>
    </w:p>
    <w:p w:rsidR="00465A14" w:rsidRPr="008D2941" w:rsidRDefault="00784905">
      <w:r w:rsidRPr="008D2941">
        <w:t xml:space="preserve">Si se pudiese variar la distancia del plano de imagen a la muestra en </w:t>
      </w:r>
      <w:r w:rsidR="00FB5D58">
        <w:t>un</w:t>
      </w:r>
      <w:r w:rsidRPr="008D2941">
        <w:t xml:space="preserve"> interferómetro de Mirau de tal manera que anulase las vibraciones mecánicas, el efecto de estas se vería </w:t>
      </w:r>
      <w:r w:rsidR="00D5690A">
        <w:t>compensado</w:t>
      </w:r>
      <w:r w:rsidRPr="008D2941">
        <w:t>. Para esto se requiere conocer en detalle</w:t>
      </w:r>
      <w:r w:rsidR="00D5690A">
        <w:t xml:space="preserve"> la naturaleza de</w:t>
      </w:r>
      <w:r w:rsidRPr="008D2941">
        <w:t xml:space="preserve"> las vibraciones mecánicas, sin embargo con el sistema propuesto es prácticamente imposible conocer la forma de las perturbaciones. Para poder conocerlas es necesario muestrear las vibraciones a por lo menos el doble de la frecuencia máxima que estas posean para cumplir el criterio de </w:t>
      </w:r>
      <w:commentRangeStart w:id="83"/>
      <w:r w:rsidRPr="008D2941">
        <w:t>Nyquist</w:t>
      </w:r>
      <w:commentRangeEnd w:id="83"/>
      <w:r w:rsidR="00D5690A">
        <w:rPr>
          <w:rStyle w:val="Refdecomentario"/>
        </w:rPr>
        <w:commentReference w:id="83"/>
      </w:r>
      <w:r w:rsidRPr="008D2941">
        <w:t xml:space="preserve">, lograr eso implicaría una cámara muy rápida y un algoritmo de procesamiento de movimiento de las franjas para poder detectar cual fue la amplitud de las vibraciones. </w:t>
      </w:r>
      <w:r w:rsidR="008D2941" w:rsidRPr="008D2941">
        <w:t>Aun</w:t>
      </w:r>
      <w:r w:rsidRPr="008D2941">
        <w:t xml:space="preserve"> así el control estaría sujeto a predecir el comportamiento</w:t>
      </w:r>
      <w:r w:rsidR="00FB5D58">
        <w:t xml:space="preserve"> futuro</w:t>
      </w:r>
      <w:r w:rsidRPr="008D2941">
        <w:t xml:space="preserve"> de las vibraciones para poder </w:t>
      </w:r>
      <w:r w:rsidR="00D5690A">
        <w:t>compensarlas</w:t>
      </w:r>
      <w:r w:rsidRPr="008D2941">
        <w:t>.</w:t>
      </w:r>
    </w:p>
    <w:p w:rsidR="00784905" w:rsidRDefault="00784905" w:rsidP="00784905">
      <w:r w:rsidRPr="008D2941">
        <w:t xml:space="preserve">Al no poseer un sistema con tales características se plantea tratar de reducir el efecto de las vibraciones sin un conocimiento explicito de la forma del ruido. Asumiendo que las franjas no se desplazan y solo reducen su contraste en presencia de las vibraciones y que </w:t>
      </w:r>
      <w:r w:rsidR="00FB5D58">
        <w:t xml:space="preserve">el contraste disminuido es </w:t>
      </w:r>
      <w:r w:rsidRPr="008D2941">
        <w:t>constante a lo largo del tiempo, se puede pensar que las vibraciones tienen algún tipo de periodicidad respecto al tiempo de integración de la cámara, es decir, que el espectro de las vibraciones tendría componentes frecuenciales múltiplos de la frecuencia de integración de la cámara.</w:t>
      </w:r>
    </w:p>
    <w:p w:rsidR="00465A14" w:rsidRDefault="00465A14" w:rsidP="00465A14">
      <w:r>
        <w:t xml:space="preserve">Con un micrófono pegado a la mesa de trabajo donde se encuentra el microscopio, se grabó un audio para tratar de capturar las vibraciones mecánicas que estaban presentes, a pesar de que el acople entre la mesa y el micrófono no era ni remotamente bueno, </w:t>
      </w:r>
      <w:r w:rsidR="00FB5D58">
        <w:t xml:space="preserve">con un programa de audio llamado Audacity, </w:t>
      </w:r>
      <w:r>
        <w:t xml:space="preserve">se pudo </w:t>
      </w:r>
      <w:r w:rsidR="00FB5D58">
        <w:t xml:space="preserve">amplificar la señal y </w:t>
      </w:r>
      <w:r>
        <w:t>obtener un espectro en frecuencia muy aproximado de las vibraciones que afectan al sistema. A continuación se muestra el espectro resultante</w:t>
      </w:r>
      <w:r w:rsidR="00FB5D58">
        <w:t xml:space="preserve"> en la </w:t>
      </w:r>
      <w:r w:rsidR="009C72C0">
        <w:fldChar w:fldCharType="begin"/>
      </w:r>
      <w:r w:rsidR="009C72C0">
        <w:instrText xml:space="preserve"> REF _Ref316483714 \h </w:instrText>
      </w:r>
      <w:r w:rsidR="009C72C0">
        <w:fldChar w:fldCharType="separate"/>
      </w:r>
      <w:r w:rsidR="000D575E">
        <w:t xml:space="preserve">Figura </w:t>
      </w:r>
      <w:r w:rsidR="000D575E">
        <w:rPr>
          <w:noProof/>
        </w:rPr>
        <w:t>3</w:t>
      </w:r>
      <w:r w:rsidR="000D575E">
        <w:t>.</w:t>
      </w:r>
      <w:r w:rsidR="000D575E">
        <w:rPr>
          <w:noProof/>
        </w:rPr>
        <w:t>1</w:t>
      </w:r>
      <w:r w:rsidR="009C72C0">
        <w:fldChar w:fldCharType="end"/>
      </w:r>
      <w:r>
        <w:t>.</w:t>
      </w:r>
    </w:p>
    <w:tbl>
      <w:tblPr>
        <w:tblW w:w="0" w:type="auto"/>
        <w:tblLook w:val="04A0" w:firstRow="1" w:lastRow="0" w:firstColumn="1" w:lastColumn="0" w:noHBand="0" w:noVBand="1"/>
      </w:tblPr>
      <w:tblGrid>
        <w:gridCol w:w="9261"/>
      </w:tblGrid>
      <w:tr w:rsidR="00465A14" w:rsidRPr="00AF0007" w:rsidTr="00AF0007">
        <w:tc>
          <w:tcPr>
            <w:tcW w:w="9261" w:type="dxa"/>
            <w:shd w:val="clear" w:color="auto" w:fill="auto"/>
          </w:tcPr>
          <w:p w:rsidR="009C72C0" w:rsidRDefault="009A2277" w:rsidP="009C72C0">
            <w:pPr>
              <w:pStyle w:val="Imagenes"/>
            </w:pPr>
            <w:r>
              <w:rPr>
                <w:lang w:eastAsia="es-VE"/>
              </w:rPr>
              <w:lastRenderedPageBreak/>
              <w:pict>
                <v:shape id="_x0000_i1213" type="#_x0000_t75" style="width:418.5pt;height:303.75pt;visibility:visible">
                  <v:imagedata r:id="rId378" o:title="" cropleft="3909f" cropright="4955f"/>
                </v:shape>
              </w:pict>
            </w:r>
          </w:p>
          <w:p w:rsidR="00465A14" w:rsidRPr="00AF0007" w:rsidRDefault="009C72C0" w:rsidP="009C72C0">
            <w:pPr>
              <w:pStyle w:val="Epgrafe"/>
            </w:pPr>
            <w:bookmarkStart w:id="84" w:name="_Ref316483714"/>
            <w:bookmarkStart w:id="85" w:name="_Ref316563855"/>
            <w:bookmarkStart w:id="86" w:name="_Toc316563920"/>
            <w:r>
              <w:t xml:space="preserve">Figura </w:t>
            </w:r>
            <w:fldSimple w:instr=" STYLEREF 1 \s ">
              <w:r w:rsidR="000D575E">
                <w:rPr>
                  <w:noProof/>
                </w:rPr>
                <w:t>3</w:t>
              </w:r>
            </w:fldSimple>
            <w:r w:rsidR="000C530C">
              <w:t>.</w:t>
            </w:r>
            <w:fldSimple w:instr=" SEQ Figura \* ARABIC \s 1 ">
              <w:r w:rsidR="000D575E">
                <w:rPr>
                  <w:noProof/>
                </w:rPr>
                <w:t>1</w:t>
              </w:r>
            </w:fldSimple>
            <w:bookmarkEnd w:id="84"/>
            <w:r w:rsidRPr="00AF0007">
              <w:rPr>
                <w:noProof/>
              </w:rPr>
              <w:t>: Espectro en frecuencia del ruido obtenido con micrófono</w:t>
            </w:r>
            <w:bookmarkEnd w:id="85"/>
            <w:bookmarkEnd w:id="86"/>
          </w:p>
        </w:tc>
      </w:tr>
    </w:tbl>
    <w:p w:rsidR="00FB5D58" w:rsidRDefault="00465A14" w:rsidP="00465A14">
      <w:r>
        <w:t>Cabe destacar que al grabar con un micrófono, el sistema de adquisición</w:t>
      </w:r>
      <w:r w:rsidR="009C153E">
        <w:t xml:space="preserve"> solo dejará pasar señales en las frecuencias audibles entre 20Hz y 20KHz </w:t>
      </w:r>
      <w:r w:rsidR="009C153E">
        <w:fldChar w:fldCharType="begin"/>
      </w:r>
      <w:r w:rsidR="00EE6000">
        <w:instrText xml:space="preserve"> ADDIN EN.CITE &lt;EndNote&gt;&lt;Cite&gt;&lt;Author&gt;Dimitrov&lt;/Author&gt;&lt;Year&gt;2010&lt;/Year&gt;&lt;RecNum&gt;43&lt;/RecNum&gt;&lt;DisplayText&gt;[13]&lt;/DisplayText&gt;&lt;record&gt;&lt;rec-number&gt;43&lt;/rec-number&gt;&lt;foreign-keys&gt;&lt;key app="EN" db-id="0ffrw0ef80w99be5pxfpfrpvrx0pptxtadwp"&gt;43&lt;/key&gt;&lt;/foreign-keys&gt;&lt;ref-type name="Conference Paper"&gt;47&lt;/ref-type&gt;&lt;contributors&gt;&lt;authors&gt;&lt;author&gt;Smilen Dimitrov&lt;/author&gt;&lt;/authors&gt;&lt;/contributors&gt;&lt;titles&gt;&lt;title&gt;Extending the soundcard for use with generic DC sensors&lt;/title&gt;&lt;secondary-title&gt;2010 Conference on New Interfaces for Musical Expression (NIME 2010)&lt;/secondary-title&gt;&lt;/titles&gt;&lt;pages&gt;303-308&lt;/pages&gt;&lt;dates&gt;&lt;year&gt;2010&lt;/year&gt;&lt;/dates&gt;&lt;pub-location&gt;Sydney, Australia&lt;/pub-location&gt;&lt;publisher&gt;University of Technology, Sydney&lt;/publisher&gt;&lt;isbn&gt;978-0-646-53482-4&lt;/isbn&gt;&lt;urls&gt;&lt;/urls&gt;&lt;/record&gt;&lt;/Cite&gt;&lt;/EndNote&gt;</w:instrText>
      </w:r>
      <w:r w:rsidR="009C153E">
        <w:fldChar w:fldCharType="separate"/>
      </w:r>
      <w:r w:rsidR="00EE6000">
        <w:rPr>
          <w:noProof/>
        </w:rPr>
        <w:t>[</w:t>
      </w:r>
      <w:hyperlink w:anchor="_ENREF_13" w:tooltip="Dimitrov, 2010 #43" w:history="1">
        <w:r w:rsidR="00F46E81">
          <w:rPr>
            <w:noProof/>
          </w:rPr>
          <w:t>13</w:t>
        </w:r>
      </w:hyperlink>
      <w:r w:rsidR="00EE6000">
        <w:rPr>
          <w:noProof/>
        </w:rPr>
        <w:t>]</w:t>
      </w:r>
      <w:r w:rsidR="009C153E">
        <w:fldChar w:fldCharType="end"/>
      </w:r>
      <w:r>
        <w:t>. Sin embargo,</w:t>
      </w:r>
      <w:r w:rsidR="009C153E">
        <w:t xml:space="preserve"> es posible identificar algunos picos </w:t>
      </w:r>
      <w:r w:rsidR="008C651F">
        <w:t xml:space="preserve">a frecuencias de 30Hz, 60Hz, 120Hz, 240Hz y 300Hz, </w:t>
      </w:r>
      <w:proofErr w:type="gramStart"/>
      <w:r w:rsidR="008C651F">
        <w:t>todas</w:t>
      </w:r>
      <w:proofErr w:type="gramEnd"/>
      <w:r w:rsidR="008C651F">
        <w:t xml:space="preserve"> múltiplos de 30Hz </w:t>
      </w:r>
      <w:r>
        <w:t>que comúnmente es la frec</w:t>
      </w:r>
      <w:r w:rsidR="00FB5D58">
        <w:t>uencia de muestreo de la cámara y coincide con la cantidad de imágenes por segundo de las observaciones iniciales.</w:t>
      </w:r>
    </w:p>
    <w:p w:rsidR="0002167C" w:rsidRDefault="0002167C" w:rsidP="00C70ECC">
      <w:pPr>
        <w:pStyle w:val="Ttulo2"/>
      </w:pPr>
      <w:bookmarkStart w:id="87" w:name="_Toc318382099"/>
      <w:r>
        <w:t>Simulación de vibraciones</w:t>
      </w:r>
      <w:bookmarkEnd w:id="87"/>
    </w:p>
    <w:p w:rsidR="00465A14" w:rsidRDefault="00E35606" w:rsidP="00465A14">
      <w:r>
        <w:t xml:space="preserve">Con Matlab se generó una señal en tiempo que contiene los picos obtenidos en el espectro de la </w:t>
      </w:r>
      <w:r w:rsidR="009C72C0">
        <w:fldChar w:fldCharType="begin"/>
      </w:r>
      <w:r w:rsidR="009C72C0">
        <w:instrText xml:space="preserve"> REF _Ref316483714 \h </w:instrText>
      </w:r>
      <w:r w:rsidR="009C72C0">
        <w:fldChar w:fldCharType="separate"/>
      </w:r>
      <w:r w:rsidR="000D575E">
        <w:t xml:space="preserve">Figura </w:t>
      </w:r>
      <w:r w:rsidR="000D575E">
        <w:rPr>
          <w:noProof/>
        </w:rPr>
        <w:t>3</w:t>
      </w:r>
      <w:r w:rsidR="000D575E">
        <w:t>.</w:t>
      </w:r>
      <w:r w:rsidR="000D575E">
        <w:rPr>
          <w:noProof/>
        </w:rPr>
        <w:t>1</w:t>
      </w:r>
      <w:r w:rsidR="009C72C0">
        <w:fldChar w:fldCharType="end"/>
      </w:r>
      <w:r>
        <w:t xml:space="preserve"> mas un ruido blanco añadido</w:t>
      </w:r>
      <w:r w:rsidR="00061C35">
        <w:t xml:space="preserve">, la señal resultante se muestra en la </w:t>
      </w:r>
      <w:r w:rsidR="00061C35">
        <w:fldChar w:fldCharType="begin"/>
      </w:r>
      <w:r w:rsidR="00061C35">
        <w:instrText xml:space="preserve"> REF _Ref316483824 \h </w:instrText>
      </w:r>
      <w:r w:rsidR="00061C35">
        <w:fldChar w:fldCharType="separate"/>
      </w:r>
      <w:r w:rsidR="000D575E">
        <w:t xml:space="preserve">Figura </w:t>
      </w:r>
      <w:r w:rsidR="000D575E">
        <w:rPr>
          <w:noProof/>
        </w:rPr>
        <w:t>3</w:t>
      </w:r>
      <w:r w:rsidR="000D575E">
        <w:t>.</w:t>
      </w:r>
      <w:r w:rsidR="000D575E">
        <w:rPr>
          <w:noProof/>
        </w:rPr>
        <w:t>2</w:t>
      </w:r>
      <w:r w:rsidR="00061C35">
        <w:fldChar w:fldCharType="end"/>
      </w:r>
      <w:r w:rsidR="00061C35">
        <w:t xml:space="preserve"> junto a la envolvente que fue obtenida pasando la señal por un filtro pasa bajo sintonizado a 60Hz.</w:t>
      </w:r>
    </w:p>
    <w:tbl>
      <w:tblPr>
        <w:tblW w:w="0" w:type="auto"/>
        <w:tblLook w:val="04A0" w:firstRow="1" w:lastRow="0" w:firstColumn="1" w:lastColumn="0" w:noHBand="0" w:noVBand="1"/>
      </w:tblPr>
      <w:tblGrid>
        <w:gridCol w:w="9337"/>
      </w:tblGrid>
      <w:tr w:rsidR="00061C35" w:rsidTr="00B86E68">
        <w:tc>
          <w:tcPr>
            <w:tcW w:w="9261" w:type="dxa"/>
            <w:shd w:val="clear" w:color="auto" w:fill="auto"/>
          </w:tcPr>
          <w:p w:rsidR="00061C35" w:rsidRDefault="009A2277" w:rsidP="00061C35">
            <w:pPr>
              <w:pStyle w:val="Imagenes"/>
            </w:pPr>
            <w:r>
              <w:lastRenderedPageBreak/>
              <w:pict>
                <v:shape id="_x0000_i1214" type="#_x0000_t75" style="width:456.75pt;height:228pt">
                  <v:imagedata r:id="rId379" o:title="ruido-simulado-2"/>
                </v:shape>
              </w:pict>
            </w:r>
          </w:p>
          <w:p w:rsidR="00061C35" w:rsidRDefault="00061C35" w:rsidP="00061C35">
            <w:pPr>
              <w:pStyle w:val="Epgrafe"/>
            </w:pPr>
            <w:bookmarkStart w:id="88" w:name="_Ref316483824"/>
            <w:bookmarkStart w:id="89" w:name="_Toc316563921"/>
            <w:r>
              <w:t xml:space="preserve">Figura </w:t>
            </w:r>
            <w:fldSimple w:instr=" STYLEREF 1 \s ">
              <w:r w:rsidR="000D575E">
                <w:rPr>
                  <w:noProof/>
                </w:rPr>
                <w:t>3</w:t>
              </w:r>
            </w:fldSimple>
            <w:r w:rsidR="000C530C">
              <w:t>.</w:t>
            </w:r>
            <w:fldSimple w:instr=" SEQ Figura \* ARABIC \s 1 ">
              <w:r w:rsidR="000D575E">
                <w:rPr>
                  <w:noProof/>
                </w:rPr>
                <w:t>2</w:t>
              </w:r>
            </w:fldSimple>
            <w:bookmarkEnd w:id="88"/>
            <w:r>
              <w:t>: Ruido simulado según espectro obtenido</w:t>
            </w:r>
            <w:bookmarkEnd w:id="89"/>
          </w:p>
        </w:tc>
      </w:tr>
    </w:tbl>
    <w:p w:rsidR="00266B5D" w:rsidRDefault="00DB08F8" w:rsidP="00465A14">
      <w:r>
        <w:t xml:space="preserve">En vez de anular el ruido punto a punto, se puede intentar anular a grandes rasgos, se podría utilizar una señal de control que reduzca la amplitud restando la envolvente del ruido. </w:t>
      </w:r>
      <w:r w:rsidR="00266B5D">
        <w:t>Se puede observar que la envolvente tiene una forma relativamente constante en cada período de integración de la cámara, si se pica la señal por imágenes y se promedian las envolventes se puede obtener una señal que si se reproduce periódicamente, emulará a la envolvente del ruido.</w:t>
      </w:r>
      <w:r>
        <w:t xml:space="preserve"> </w:t>
      </w:r>
      <w:r w:rsidR="00266B5D">
        <w:t xml:space="preserve">En la </w:t>
      </w:r>
      <w:r w:rsidR="00266B5D">
        <w:fldChar w:fldCharType="begin"/>
      </w:r>
      <w:r w:rsidR="00266B5D">
        <w:instrText xml:space="preserve"> REF _Ref316484967 \h </w:instrText>
      </w:r>
      <w:r w:rsidR="00266B5D">
        <w:fldChar w:fldCharType="separate"/>
      </w:r>
      <w:r w:rsidR="000D575E">
        <w:t xml:space="preserve">Figura </w:t>
      </w:r>
      <w:r w:rsidR="000D575E">
        <w:rPr>
          <w:noProof/>
        </w:rPr>
        <w:t>3</w:t>
      </w:r>
      <w:r w:rsidR="000D575E">
        <w:t>.</w:t>
      </w:r>
      <w:r w:rsidR="000D575E">
        <w:rPr>
          <w:noProof/>
        </w:rPr>
        <w:t>3</w:t>
      </w:r>
      <w:r w:rsidR="00266B5D">
        <w:fldChar w:fldCharType="end"/>
      </w:r>
      <w:r w:rsidR="00266B5D">
        <w:t xml:space="preserve"> se muestra el promedio de la envolvente de los 4 períodos de integración de la </w:t>
      </w:r>
      <w:r w:rsidR="00266B5D">
        <w:fldChar w:fldCharType="begin"/>
      </w:r>
      <w:r w:rsidR="00266B5D">
        <w:instrText xml:space="preserve"> REF _Ref316483824 \h </w:instrText>
      </w:r>
      <w:r w:rsidR="00266B5D">
        <w:fldChar w:fldCharType="separate"/>
      </w:r>
      <w:r w:rsidR="000D575E">
        <w:t xml:space="preserve">Figura </w:t>
      </w:r>
      <w:r w:rsidR="000D575E">
        <w:rPr>
          <w:noProof/>
        </w:rPr>
        <w:t>3</w:t>
      </w:r>
      <w:r w:rsidR="000D575E">
        <w:t>.</w:t>
      </w:r>
      <w:r w:rsidR="000D575E">
        <w:rPr>
          <w:noProof/>
        </w:rPr>
        <w:t>2</w:t>
      </w:r>
      <w:r w:rsidR="00266B5D">
        <w:fldChar w:fldCharType="end"/>
      </w:r>
      <w:r w:rsidR="00266B5D">
        <w:t>.</w:t>
      </w:r>
    </w:p>
    <w:tbl>
      <w:tblPr>
        <w:tblW w:w="0" w:type="auto"/>
        <w:tblLook w:val="04A0" w:firstRow="1" w:lastRow="0" w:firstColumn="1" w:lastColumn="0" w:noHBand="0" w:noVBand="1"/>
      </w:tblPr>
      <w:tblGrid>
        <w:gridCol w:w="9261"/>
      </w:tblGrid>
      <w:tr w:rsidR="00266B5D" w:rsidTr="00B86E68">
        <w:tc>
          <w:tcPr>
            <w:tcW w:w="9261" w:type="dxa"/>
            <w:shd w:val="clear" w:color="auto" w:fill="auto"/>
          </w:tcPr>
          <w:p w:rsidR="00266B5D" w:rsidRDefault="009A2277" w:rsidP="00266B5D">
            <w:pPr>
              <w:pStyle w:val="Imagenes"/>
            </w:pPr>
            <w:r>
              <w:lastRenderedPageBreak/>
              <w:pict>
                <v:shape id="_x0000_i1215" type="#_x0000_t75" style="width:318.75pt;height:206.25pt">
                  <v:imagedata r:id="rId380" o:title="control signal in tint"/>
                </v:shape>
              </w:pict>
            </w:r>
          </w:p>
          <w:p w:rsidR="00266B5D" w:rsidRDefault="00266B5D" w:rsidP="00266B5D">
            <w:pPr>
              <w:pStyle w:val="Epgrafe"/>
            </w:pPr>
            <w:bookmarkStart w:id="90" w:name="_Ref316484967"/>
            <w:bookmarkStart w:id="91" w:name="_Toc316563922"/>
            <w:r>
              <w:t xml:space="preserve">Figura </w:t>
            </w:r>
            <w:fldSimple w:instr=" STYLEREF 1 \s ">
              <w:r w:rsidR="000D575E">
                <w:rPr>
                  <w:noProof/>
                </w:rPr>
                <w:t>3</w:t>
              </w:r>
            </w:fldSimple>
            <w:r w:rsidR="000C530C">
              <w:t>.</w:t>
            </w:r>
            <w:fldSimple w:instr=" SEQ Figura \* ARABIC \s 1 ">
              <w:r w:rsidR="000D575E">
                <w:rPr>
                  <w:noProof/>
                </w:rPr>
                <w:t>3</w:t>
              </w:r>
            </w:fldSimple>
            <w:bookmarkEnd w:id="90"/>
            <w:r>
              <w:t>: Señal promedio de la envolvente en los períodos de integración de la cámara</w:t>
            </w:r>
            <w:bookmarkEnd w:id="91"/>
          </w:p>
        </w:tc>
      </w:tr>
    </w:tbl>
    <w:p w:rsidR="00266B5D" w:rsidRDefault="00266B5D" w:rsidP="00465A14">
      <w:r>
        <w:t xml:space="preserve"> </w:t>
      </w:r>
      <w:r w:rsidR="00DB08F8">
        <w:t xml:space="preserve">La señal promedio repetida periódicamente se puede observar en la </w:t>
      </w:r>
      <w:r w:rsidR="00DB08F8">
        <w:fldChar w:fldCharType="begin"/>
      </w:r>
      <w:r w:rsidR="00DB08F8">
        <w:instrText xml:space="preserve"> REF _Ref316486175 \h </w:instrText>
      </w:r>
      <w:r w:rsidR="00DB08F8">
        <w:fldChar w:fldCharType="separate"/>
      </w:r>
      <w:r w:rsidR="000D575E">
        <w:t xml:space="preserve">Figura </w:t>
      </w:r>
      <w:r w:rsidR="000D575E">
        <w:rPr>
          <w:noProof/>
        </w:rPr>
        <w:t>3</w:t>
      </w:r>
      <w:r w:rsidR="000D575E">
        <w:t>.</w:t>
      </w:r>
      <w:r w:rsidR="000D575E">
        <w:rPr>
          <w:noProof/>
        </w:rPr>
        <w:t>4</w:t>
      </w:r>
      <w:r w:rsidR="00DB08F8">
        <w:fldChar w:fldCharType="end"/>
      </w:r>
    </w:p>
    <w:tbl>
      <w:tblPr>
        <w:tblW w:w="0" w:type="auto"/>
        <w:tblLook w:val="04A0" w:firstRow="1" w:lastRow="0" w:firstColumn="1" w:lastColumn="0" w:noHBand="0" w:noVBand="1"/>
      </w:tblPr>
      <w:tblGrid>
        <w:gridCol w:w="9261"/>
      </w:tblGrid>
      <w:tr w:rsidR="00DB08F8" w:rsidTr="00B86E68">
        <w:tc>
          <w:tcPr>
            <w:tcW w:w="9261" w:type="dxa"/>
            <w:shd w:val="clear" w:color="auto" w:fill="auto"/>
          </w:tcPr>
          <w:p w:rsidR="00DB08F8" w:rsidRDefault="009A2277" w:rsidP="00DB08F8">
            <w:pPr>
              <w:pStyle w:val="Imagenes"/>
            </w:pPr>
            <w:r>
              <w:pict>
                <v:shape id="_x0000_i1216" type="#_x0000_t75" style="width:367.5pt;height:297pt">
                  <v:imagedata r:id="rId381" o:title="control signal" croptop="1822f" cropbottom="2081f" cropleft="3422f" cropright="4687f"/>
                </v:shape>
              </w:pict>
            </w:r>
          </w:p>
          <w:p w:rsidR="00DB08F8" w:rsidRDefault="00DB08F8" w:rsidP="00DB08F8">
            <w:pPr>
              <w:pStyle w:val="Epgrafe"/>
            </w:pPr>
            <w:bookmarkStart w:id="92" w:name="_Ref316486175"/>
            <w:bookmarkStart w:id="93" w:name="_Toc316563923"/>
            <w:r>
              <w:t xml:space="preserve">Figura </w:t>
            </w:r>
            <w:fldSimple w:instr=" STYLEREF 1 \s ">
              <w:r w:rsidR="000D575E">
                <w:rPr>
                  <w:noProof/>
                </w:rPr>
                <w:t>3</w:t>
              </w:r>
            </w:fldSimple>
            <w:r w:rsidR="000C530C">
              <w:t>.</w:t>
            </w:r>
            <w:fldSimple w:instr=" SEQ Figura \* ARABIC \s 1 ">
              <w:r w:rsidR="000D575E">
                <w:rPr>
                  <w:noProof/>
                </w:rPr>
                <w:t>4</w:t>
              </w:r>
            </w:fldSimple>
            <w:bookmarkEnd w:id="92"/>
            <w:r>
              <w:t>: Señal de control repetida periódicamente</w:t>
            </w:r>
            <w:bookmarkEnd w:id="93"/>
          </w:p>
        </w:tc>
      </w:tr>
    </w:tbl>
    <w:p w:rsidR="00DB08F8" w:rsidRDefault="00DB08F8" w:rsidP="00465A14">
      <w:r>
        <w:t>Se puede observar que la señal promediada repetida se asemeja a la envolvente original del ruido.</w:t>
      </w:r>
    </w:p>
    <w:p w:rsidR="00DB08F8" w:rsidRDefault="00DB08F8" w:rsidP="00465A14">
      <w:r>
        <w:lastRenderedPageBreak/>
        <w:t xml:space="preserve">Si se le resta esta señal al ruido se puede obtener una reducción de la amplitud de las vibraciones. En la  se muestra la señal de ruido obtenida luego de la resta del promedio </w:t>
      </w:r>
      <w:r w:rsidR="007F62BC">
        <w:t>repetido periódicamente.</w:t>
      </w:r>
    </w:p>
    <w:tbl>
      <w:tblPr>
        <w:tblW w:w="0" w:type="auto"/>
        <w:tblLook w:val="04A0" w:firstRow="1" w:lastRow="0" w:firstColumn="1" w:lastColumn="0" w:noHBand="0" w:noVBand="1"/>
      </w:tblPr>
      <w:tblGrid>
        <w:gridCol w:w="9337"/>
      </w:tblGrid>
      <w:tr w:rsidR="007F62BC" w:rsidTr="00B86E68">
        <w:tc>
          <w:tcPr>
            <w:tcW w:w="9261" w:type="dxa"/>
            <w:shd w:val="clear" w:color="auto" w:fill="auto"/>
          </w:tcPr>
          <w:p w:rsidR="007F62BC" w:rsidRDefault="009A2277" w:rsidP="007F62BC">
            <w:pPr>
              <w:pStyle w:val="Imagenes"/>
            </w:pPr>
            <w:r>
              <w:pict>
                <v:shape id="_x0000_i1217" type="#_x0000_t75" style="width:456.75pt;height:228pt">
                  <v:imagedata r:id="rId382" o:title="ruido obtenido"/>
                </v:shape>
              </w:pict>
            </w:r>
          </w:p>
          <w:p w:rsidR="007F62BC" w:rsidRDefault="007F62BC" w:rsidP="007F62BC">
            <w:pPr>
              <w:pStyle w:val="Epgrafe"/>
            </w:pPr>
            <w:bookmarkStart w:id="94" w:name="_Toc316563924"/>
            <w:r>
              <w:t xml:space="preserve">Figura </w:t>
            </w:r>
            <w:fldSimple w:instr=" STYLEREF 1 \s ">
              <w:r w:rsidR="000D575E">
                <w:rPr>
                  <w:noProof/>
                </w:rPr>
                <w:t>3</w:t>
              </w:r>
            </w:fldSimple>
            <w:r w:rsidR="000C530C">
              <w:t>.</w:t>
            </w:r>
            <w:fldSimple w:instr=" SEQ Figura \* ARABIC \s 1 ">
              <w:r w:rsidR="000D575E">
                <w:rPr>
                  <w:noProof/>
                </w:rPr>
                <w:t>5</w:t>
              </w:r>
            </w:fldSimple>
            <w:r>
              <w:t>:</w:t>
            </w:r>
            <w:r w:rsidR="00F9658D">
              <w:t xml:space="preserve"> </w:t>
            </w:r>
            <w:r>
              <w:t>Ruido obtenido luego de la resta de la señal de control</w:t>
            </w:r>
            <w:bookmarkEnd w:id="94"/>
          </w:p>
        </w:tc>
      </w:tr>
    </w:tbl>
    <w:p w:rsidR="007F62BC" w:rsidRDefault="007F62BC" w:rsidP="00465A14">
      <w:r>
        <w:t>Como se puede observar la amplitud debido a la envolvente fue prácticamente eliminada, aún queda la amplitud proveniente de alta frecuencia.</w:t>
      </w:r>
    </w:p>
    <w:p w:rsidR="007F62BC" w:rsidRDefault="007F62BC" w:rsidP="00465A14">
      <w:r>
        <w:t xml:space="preserve">Analizando las señales se obtuvo que la señal original </w:t>
      </w:r>
      <w:proofErr w:type="gramStart"/>
      <w:r>
        <w:t>tenía</w:t>
      </w:r>
      <w:proofErr w:type="gramEnd"/>
      <w:r>
        <w:t xml:space="preserve"> una media de 0.0081, mientras que la de la nueva señal es -0.0021, resultando en una reducción de aproximadamente 75% en el valor absoluto. Para la desviación estándar se obtuvo que para la señal original </w:t>
      </w:r>
      <w:proofErr w:type="gramStart"/>
      <w:r>
        <w:t>era</w:t>
      </w:r>
      <w:proofErr w:type="gramEnd"/>
      <w:r>
        <w:t xml:space="preserve"> de 0.8468 y para la nueva señal de 0.5583 resultando en una reducción del 34%. Finalmente para la integral del modulo de la señal en el tiempo se tiene que la señal original tenía un área bajo la curva de 0.0915, mientras que para la nueva señal se tiene que es 0.0707, representando una reducción del 22% aproximadamente.</w:t>
      </w:r>
    </w:p>
    <w:p w:rsidR="007F62BC" w:rsidRDefault="00F9658D" w:rsidP="00465A14">
      <w:r>
        <w:t>Estas reducciones podrían tener un impacto positivo en la reducción del efecto de las vibraciones en el sistema interferométrico, sobre todo la disminución en la amplitud observada en la integral del valor absoluto.</w:t>
      </w:r>
    </w:p>
    <w:p w:rsidR="0002167C" w:rsidRDefault="0002167C" w:rsidP="00C70ECC">
      <w:pPr>
        <w:pStyle w:val="Ttulo2"/>
      </w:pPr>
      <w:bookmarkStart w:id="95" w:name="_Toc318382100"/>
      <w:r>
        <w:lastRenderedPageBreak/>
        <w:t>Algoritmo de control</w:t>
      </w:r>
      <w:bookmarkEnd w:id="95"/>
    </w:p>
    <w:p w:rsidR="00F9658D" w:rsidRDefault="00F9658D" w:rsidP="00F9658D">
      <w:r>
        <w:t xml:space="preserve">El sistema de control debería ser capaz de identificar la envolvente de la señal de ruido para cada imagen y luego introducirla de forma inversa durante cada período de integración. Sin embargo, no es posible obtener esta información ya que se debe aumentar la velocidad de adquisición de la cámara. Es por esto que se desarrollo un algoritmo </w:t>
      </w:r>
      <w:proofErr w:type="spellStart"/>
      <w:r>
        <w:t>semi</w:t>
      </w:r>
      <w:proofErr w:type="spellEnd"/>
      <w:r>
        <w:t xml:space="preserve"> aleatorio para tratar de conseguir una señal que pueda emular la envolvente. </w:t>
      </w:r>
    </w:p>
    <w:p w:rsidR="0002167C" w:rsidRDefault="00B74FD6" w:rsidP="00B74FD6">
      <w:r>
        <w:t>S</w:t>
      </w:r>
      <w:r w:rsidRPr="00B74FD6">
        <w:t>e propone un sistema de control donde</w:t>
      </w:r>
      <w:r w:rsidR="003F6BCA">
        <w:t xml:space="preserve"> se obtenga un promedio del contraste de las imágenes antes de introducir señales. Luego</w:t>
      </w:r>
      <w:r w:rsidRPr="00B74FD6">
        <w:t xml:space="preserve"> durante el tiempo de integración de la cámara se introducen señales </w:t>
      </w:r>
      <w:r w:rsidR="004F265A" w:rsidRPr="00B74FD6">
        <w:t>gaussianas</w:t>
      </w:r>
      <w:r>
        <w:t>,</w:t>
      </w:r>
      <w:r w:rsidRPr="00B74FD6">
        <w:t xml:space="preserve"> de amplitud y ancho aleatorio</w:t>
      </w:r>
      <w:r>
        <w:t>,</w:t>
      </w:r>
      <w:r w:rsidRPr="00B74FD6">
        <w:t xml:space="preserve"> inicialmente centradas en el tiempo </w:t>
      </w:r>
      <w:r w:rsidR="0002167C">
        <w:t>cero. E</w:t>
      </w:r>
      <w:r w:rsidRPr="00B74FD6">
        <w:t>n cada imagen se va desplazando</w:t>
      </w:r>
      <w:r w:rsidR="0002167C">
        <w:t xml:space="preserve"> la </w:t>
      </w:r>
      <w:r w:rsidR="003F6BCA">
        <w:t xml:space="preserve">señal </w:t>
      </w:r>
      <w:r w:rsidR="0002167C">
        <w:t>gau</w:t>
      </w:r>
      <w:r w:rsidR="003F6BCA">
        <w:t>s</w:t>
      </w:r>
      <w:r w:rsidR="0002167C">
        <w:t>siana</w:t>
      </w:r>
      <w:r w:rsidRPr="00B74FD6">
        <w:t xml:space="preserve"> de modo de </w:t>
      </w:r>
      <w:r w:rsidR="0002167C">
        <w:t>realizar un barrido en todo el</w:t>
      </w:r>
      <w:r w:rsidRPr="00B74FD6">
        <w:t xml:space="preserve"> tiempo de integración. Si en algún momento se obtiene un contraste de al menos 95% del mejor contraste obtenido, se promedian </w:t>
      </w:r>
      <w:r w:rsidR="003F6BCA">
        <w:t>los con</w:t>
      </w:r>
      <w:r w:rsidR="00175550">
        <w:t xml:space="preserve">trastes de </w:t>
      </w:r>
      <w:r w:rsidRPr="00B74FD6">
        <w:t xml:space="preserve">3 imágenes con la misma señal </w:t>
      </w:r>
      <w:r w:rsidR="003F6BCA">
        <w:t xml:space="preserve">y se registran los parámetros si el promedio es el nuevo mejor contraste, luego de esto se </w:t>
      </w:r>
      <w:r w:rsidR="003F4D20">
        <w:t>continúa</w:t>
      </w:r>
      <w:r w:rsidR="003F6BCA">
        <w:t xml:space="preserve"> con el desplazamiento</w:t>
      </w:r>
      <w:r w:rsidR="0002167C">
        <w:t>.</w:t>
      </w:r>
    </w:p>
    <w:p w:rsidR="00B77E58" w:rsidRDefault="0002167C" w:rsidP="00B74FD6">
      <w:r>
        <w:t>L</w:t>
      </w:r>
      <w:r w:rsidR="00B74FD6" w:rsidRPr="00B74FD6">
        <w:t>uego de haber llegado al final del desplazamiento</w:t>
      </w:r>
      <w:r w:rsidR="00175550">
        <w:t>, si el mejor contraste obtenido supera al contraste inicial</w:t>
      </w:r>
      <w:r w:rsidR="00B74FD6" w:rsidRPr="00B74FD6">
        <w:t>, se procede a hacer un barrido de amplitud</w:t>
      </w:r>
      <w:r w:rsidR="00175550">
        <w:t xml:space="preserve"> con la señal centrada en donde se obtuvo mejor contraste en el barrido anterior</w:t>
      </w:r>
      <w:r w:rsidR="003F4D20">
        <w:t xml:space="preserve">, en caso contrario, la señal se descarta y se vuelve al paso anterior. </w:t>
      </w:r>
      <w:r w:rsidR="00175550">
        <w:t>E</w:t>
      </w:r>
      <w:r w:rsidR="00B74FD6" w:rsidRPr="00B74FD6">
        <w:t xml:space="preserve">l barrido se realiza desde una amplitud de </w:t>
      </w:r>
      <w:r w:rsidR="00B77E58">
        <w:t>cero</w:t>
      </w:r>
      <w:r w:rsidR="00B77E58" w:rsidRPr="00B74FD6">
        <w:t xml:space="preserve"> </w:t>
      </w:r>
      <w:r w:rsidR="00B74FD6" w:rsidRPr="00B74FD6">
        <w:t xml:space="preserve">hasta el doble de la amplitud original, </w:t>
      </w:r>
      <w:r w:rsidR="00175550">
        <w:t>al igual que en el barrido de desplazamiento, si alguna amplitud obtiene</w:t>
      </w:r>
      <w:r w:rsidR="00B77E58">
        <w:t xml:space="preserve"> un contraste de</w:t>
      </w:r>
      <w:r w:rsidR="00175550">
        <w:t xml:space="preserve"> al menos el </w:t>
      </w:r>
      <w:r w:rsidR="003F6BCA">
        <w:t xml:space="preserve">95% del mejor contraste obtenido, se promedian los contrastes de 3 imágenes con la misma señal, se registran los parámetros </w:t>
      </w:r>
      <w:r w:rsidR="00B77E58">
        <w:t>si es el nuevo mejor contraste y se continua con el barrido.</w:t>
      </w:r>
    </w:p>
    <w:p w:rsidR="003F4D20" w:rsidRDefault="003F4D20" w:rsidP="00B74FD6">
      <w:r>
        <w:t xml:space="preserve">Finalizado el barrido de ancho de la gaussiana, se repite el procedimiento de los barridos pero acumulando todas las señales que hayan superado anteriormente el contraste, de esta manera, se va construyendo una señal que poco a poco vaya aumentando el contraste. En la </w:t>
      </w:r>
      <w:r>
        <w:fldChar w:fldCharType="begin"/>
      </w:r>
      <w:r>
        <w:instrText xml:space="preserve"> REF _Ref316487325 \h </w:instrText>
      </w:r>
      <w:r>
        <w:fldChar w:fldCharType="separate"/>
      </w:r>
      <w:r w:rsidR="000D575E">
        <w:t xml:space="preserve">Figura </w:t>
      </w:r>
      <w:r w:rsidR="000D575E">
        <w:rPr>
          <w:noProof/>
        </w:rPr>
        <w:t>3</w:t>
      </w:r>
      <w:r w:rsidR="000D575E">
        <w:t>.</w:t>
      </w:r>
      <w:r w:rsidR="000D575E">
        <w:rPr>
          <w:noProof/>
        </w:rPr>
        <w:t>6</w:t>
      </w:r>
      <w:r>
        <w:fldChar w:fldCharType="end"/>
      </w:r>
      <w:r>
        <w:t xml:space="preserve"> se muestra el diagrama de flujo del algoritmo propuesto.</w:t>
      </w:r>
    </w:p>
    <w:p w:rsidR="00B74FD6" w:rsidRDefault="00B74FD6" w:rsidP="00B74FD6"/>
    <w:tbl>
      <w:tblPr>
        <w:tblW w:w="0" w:type="auto"/>
        <w:tblLook w:val="04A0" w:firstRow="1" w:lastRow="0" w:firstColumn="1" w:lastColumn="0" w:noHBand="0" w:noVBand="1"/>
      </w:tblPr>
      <w:tblGrid>
        <w:gridCol w:w="9334"/>
      </w:tblGrid>
      <w:tr w:rsidR="00B74FD6" w:rsidRPr="00AF0007" w:rsidTr="00F9658D">
        <w:tc>
          <w:tcPr>
            <w:tcW w:w="9334" w:type="dxa"/>
            <w:shd w:val="clear" w:color="auto" w:fill="auto"/>
          </w:tcPr>
          <w:p w:rsidR="00F9658D" w:rsidRDefault="009A2277" w:rsidP="00F9658D">
            <w:pPr>
              <w:pStyle w:val="Imagenes"/>
            </w:pPr>
            <w:r>
              <w:rPr>
                <w:lang w:eastAsia="es-VE"/>
              </w:rPr>
              <w:lastRenderedPageBreak/>
              <w:pict>
                <v:shape id="_x0000_i1218" type="#_x0000_t75" style="width:456pt;height:365.25pt;visibility:visible">
                  <v:imagedata r:id="rId383" o:title=""/>
                </v:shape>
              </w:pict>
            </w:r>
          </w:p>
          <w:p w:rsidR="00B74FD6" w:rsidRPr="00AF0007" w:rsidRDefault="00F9658D" w:rsidP="00F9658D">
            <w:pPr>
              <w:pStyle w:val="Epgrafe"/>
            </w:pPr>
            <w:bookmarkStart w:id="96" w:name="_Ref316487325"/>
            <w:bookmarkStart w:id="97" w:name="_Toc316563925"/>
            <w:r>
              <w:t xml:space="preserve">Figura </w:t>
            </w:r>
            <w:fldSimple w:instr=" STYLEREF 1 \s ">
              <w:r w:rsidR="000D575E">
                <w:rPr>
                  <w:noProof/>
                </w:rPr>
                <w:t>3</w:t>
              </w:r>
            </w:fldSimple>
            <w:r w:rsidR="000C530C">
              <w:t>.</w:t>
            </w:r>
            <w:fldSimple w:instr=" SEQ Figura \* ARABIC \s 1 ">
              <w:r w:rsidR="000D575E">
                <w:rPr>
                  <w:noProof/>
                </w:rPr>
                <w:t>6</w:t>
              </w:r>
            </w:fldSimple>
            <w:bookmarkEnd w:id="96"/>
            <w:r w:rsidRPr="00AF0007">
              <w:t>: Diagrama de flujo del algoritmo de control propuesto</w:t>
            </w:r>
            <w:bookmarkEnd w:id="97"/>
          </w:p>
        </w:tc>
      </w:tr>
    </w:tbl>
    <w:p w:rsidR="00B74FD6" w:rsidRPr="00B74FD6" w:rsidRDefault="00B74FD6" w:rsidP="00C70ECC">
      <w:pPr>
        <w:pStyle w:val="Ttulo2"/>
      </w:pPr>
      <w:r w:rsidRPr="00B74FD6">
        <w:t xml:space="preserve"> </w:t>
      </w:r>
      <w:bookmarkStart w:id="98" w:name="_Toc318382101"/>
      <w:r w:rsidR="00BD7672">
        <w:t>Algoritmo de control en el simulador</w:t>
      </w:r>
      <w:bookmarkEnd w:id="98"/>
    </w:p>
    <w:p w:rsidR="005405BE" w:rsidRDefault="00EE6000" w:rsidP="005405BE">
      <w:r>
        <w:t xml:space="preserve">Se implementó el algoritmo de control propuesto en lenguaje C++ </w:t>
      </w:r>
      <w:r w:rsidR="005405BE">
        <w:t xml:space="preserve">para que fuese ejecutado utilizando el simulador desarrollado. Se utilizó como muestra un plano inclinado para obtener franjas verticales para disminuir el tiempo de procesamiento, como </w:t>
      </w:r>
      <w:r w:rsidR="002A63D4">
        <w:t xml:space="preserve">cámara y fuente se utilizaron las mismas que en </w:t>
      </w:r>
      <w:r w:rsidR="005405BE">
        <w:t xml:space="preserve">la prueba del simulador en la sección </w:t>
      </w:r>
      <w:r w:rsidR="005405BE">
        <w:fldChar w:fldCharType="begin"/>
      </w:r>
      <w:r w:rsidR="005405BE">
        <w:instrText xml:space="preserve"> REF _Ref316563756 \r \h </w:instrText>
      </w:r>
      <w:r w:rsidR="005405BE">
        <w:fldChar w:fldCharType="separate"/>
      </w:r>
      <w:r w:rsidR="000D575E">
        <w:t>2.2.3</w:t>
      </w:r>
      <w:r w:rsidR="005405BE">
        <w:fldChar w:fldCharType="end"/>
      </w:r>
      <w:r w:rsidR="005405BE">
        <w:t xml:space="preserve">, se introdujo unas vibraciones con el espectro de la </w:t>
      </w:r>
      <w:r w:rsidR="005405BE">
        <w:fldChar w:fldCharType="begin"/>
      </w:r>
      <w:r w:rsidR="005405BE">
        <w:instrText xml:space="preserve"> REF _Ref316483714 \h </w:instrText>
      </w:r>
      <w:r w:rsidR="005405BE">
        <w:fldChar w:fldCharType="separate"/>
      </w:r>
      <w:r w:rsidR="000D575E">
        <w:t xml:space="preserve">Figura </w:t>
      </w:r>
      <w:r w:rsidR="000D575E">
        <w:rPr>
          <w:noProof/>
        </w:rPr>
        <w:t>3</w:t>
      </w:r>
      <w:r w:rsidR="000D575E">
        <w:t>.</w:t>
      </w:r>
      <w:r w:rsidR="000D575E">
        <w:rPr>
          <w:noProof/>
        </w:rPr>
        <w:t>1</w:t>
      </w:r>
      <w:r w:rsidR="005405BE">
        <w:fldChar w:fldCharType="end"/>
      </w:r>
      <w:r w:rsidR="005405BE">
        <w:t xml:space="preserve">. Para realizar la medida de contraste se convirtió la imagen en escala de </w:t>
      </w:r>
      <w:r w:rsidR="004F265A">
        <w:t>grises</w:t>
      </w:r>
      <w:r w:rsidR="005405BE">
        <w:t xml:space="preserve"> y se halló el máximo y el mínimo de intensidad, y el contraste se obtuvo con la siguiente ecuación:</w:t>
      </w:r>
    </w:p>
    <w:p w:rsidR="005405BE" w:rsidRDefault="005405BE" w:rsidP="00C70ECC">
      <w:pPr>
        <w:pStyle w:val="MTDisplayEquation"/>
      </w:pPr>
      <w:r>
        <w:tab/>
      </w:r>
      <w:r w:rsidRPr="00C70ECC">
        <w:rPr>
          <w:position w:val="-12"/>
        </w:rPr>
        <w:object w:dxaOrig="2120" w:dyaOrig="360">
          <v:shape id="_x0000_i1219" type="#_x0000_t75" style="width:105.75pt;height:18.75pt" o:ole="">
            <v:imagedata r:id="rId384" o:title=""/>
          </v:shape>
          <o:OLEObject Type="Embed" ProgID="Equation.DSMT4" ShapeID="_x0000_i1219" DrawAspect="Content" ObjectID="_1392213586" r:id="rId38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9" w:name="ZEqnNum352009"/>
      <w:r>
        <w:instrText>(</w:instrText>
      </w:r>
      <w:fldSimple w:instr=" SEQ MTChap \c \* Arabic \* MERGEFORMAT ">
        <w:r w:rsidR="000D575E">
          <w:rPr>
            <w:noProof/>
          </w:rPr>
          <w:instrText>3</w:instrText>
        </w:r>
      </w:fldSimple>
      <w:r>
        <w:instrText>.</w:instrText>
      </w:r>
      <w:fldSimple w:instr=" SEQ MTEqn \c \* Arabic \* MERGEFORMAT ">
        <w:r w:rsidR="000D575E">
          <w:rPr>
            <w:noProof/>
          </w:rPr>
          <w:instrText>1</w:instrText>
        </w:r>
      </w:fldSimple>
      <w:r>
        <w:instrText>)</w:instrText>
      </w:r>
      <w:bookmarkEnd w:id="99"/>
      <w:r>
        <w:fldChar w:fldCharType="end"/>
      </w:r>
    </w:p>
    <w:p w:rsidR="00B74FD6" w:rsidRPr="008D2941" w:rsidRDefault="005405BE" w:rsidP="00784905">
      <w:r>
        <w:lastRenderedPageBreak/>
        <w:t>Debido a que se esta utilizando un plano inclinado y el simulador generará imágenes sin ruido</w:t>
      </w:r>
      <w:r w:rsidR="002A63D4">
        <w:t xml:space="preserve"> y sin imperfecciones introducidas por la cámara</w:t>
      </w:r>
      <w:r>
        <w:t xml:space="preserve">, la ecuación </w:t>
      </w:r>
      <w:r>
        <w:fldChar w:fldCharType="begin"/>
      </w:r>
      <w:r>
        <w:instrText xml:space="preserve"> GOTOBUTTON ZEqnNum352009  \* MERGEFORMAT </w:instrText>
      </w:r>
      <w:fldSimple w:instr=" REF ZEqnNum352009 \* Charformat \! \* MERGEFORMAT ">
        <w:r w:rsidR="000D575E">
          <w:instrText>(3.1)</w:instrText>
        </w:r>
      </w:fldSimple>
      <w:r>
        <w:fldChar w:fldCharType="end"/>
      </w:r>
      <w:r>
        <w:t xml:space="preserve"> es suficiente para obtener una medida de la calidad de las franjas, sin embargo para calcular el contraste en una imagen real sería necesario utilizar una fórmula que tome en cuente el conjunto global de puntos en la imagen para disminuir el efecto de las imperfecciones de la cámara.</w:t>
      </w:r>
    </w:p>
    <w:p w:rsidR="002A63D4" w:rsidRDefault="002A63D4" w:rsidP="00C70ECC">
      <w:r>
        <w:t>La etapa de obtención del contraste inicial ocurrió en 10s en tiempo de adquisición, luego se activó el control por otros 60s y finalmente se apaga el proceso de ajuste del control y se mantiene la señal obtenida. Se registró el contraste en cada imagen obteniéndose la siguiente gráfica (</w:t>
      </w:r>
      <w:r>
        <w:fldChar w:fldCharType="begin"/>
      </w:r>
      <w:r>
        <w:instrText xml:space="preserve"> REF _Ref316564715 \h </w:instrText>
      </w:r>
      <w:r>
        <w:fldChar w:fldCharType="separate"/>
      </w:r>
      <w:r w:rsidR="000D575E">
        <w:t xml:space="preserve">Figura </w:t>
      </w:r>
      <w:r w:rsidR="000D575E">
        <w:rPr>
          <w:noProof/>
        </w:rPr>
        <w:t>3</w:t>
      </w:r>
      <w:r w:rsidR="000D575E">
        <w:t>.</w:t>
      </w:r>
      <w:r w:rsidR="000D575E">
        <w:rPr>
          <w:noProof/>
        </w:rPr>
        <w:t>7</w:t>
      </w:r>
      <w:r>
        <w:fldChar w:fldCharType="end"/>
      </w:r>
      <w:r>
        <w:t>)</w:t>
      </w:r>
    </w:p>
    <w:tbl>
      <w:tblPr>
        <w:tblW w:w="0" w:type="auto"/>
        <w:tblLook w:val="04A0" w:firstRow="1" w:lastRow="0" w:firstColumn="1" w:lastColumn="0" w:noHBand="0" w:noVBand="1"/>
      </w:tblPr>
      <w:tblGrid>
        <w:gridCol w:w="9261"/>
      </w:tblGrid>
      <w:tr w:rsidR="002A63D4" w:rsidTr="00C2330D">
        <w:tc>
          <w:tcPr>
            <w:tcW w:w="9261" w:type="dxa"/>
            <w:shd w:val="clear" w:color="auto" w:fill="auto"/>
          </w:tcPr>
          <w:p w:rsidR="002A63D4" w:rsidRDefault="009A2277" w:rsidP="00C70ECC">
            <w:pPr>
              <w:pStyle w:val="Imagenes"/>
            </w:pPr>
            <w:r>
              <w:rPr>
                <w:lang w:eastAsia="es-VE"/>
              </w:rPr>
              <w:pict>
                <v:shape id="229 Imagen" o:spid="_x0000_i1220" type="#_x0000_t75" alt="Descripción: plana2.emf" style="width:441.75pt;height:324.75pt;visibility:visible;mso-wrap-style:square">
                  <v:imagedata r:id="rId386" o:title="plana2" cropbottom="1872f" cropleft="3840f" cropright="4357f"/>
                </v:shape>
              </w:pict>
            </w:r>
          </w:p>
          <w:p w:rsidR="002A63D4" w:rsidRDefault="002A63D4" w:rsidP="00C2330D">
            <w:pPr>
              <w:pStyle w:val="Epgrafe"/>
            </w:pPr>
            <w:bookmarkStart w:id="100" w:name="_Ref316564715"/>
            <w:r>
              <w:t xml:space="preserve">Figura </w:t>
            </w:r>
            <w:fldSimple w:instr=" STYLEREF 1 \s ">
              <w:r w:rsidR="000D575E">
                <w:rPr>
                  <w:noProof/>
                </w:rPr>
                <w:t>3</w:t>
              </w:r>
            </w:fldSimple>
            <w:r w:rsidR="000C530C">
              <w:t>.</w:t>
            </w:r>
            <w:fldSimple w:instr=" SEQ Figura \* ARABIC \s 1 ">
              <w:r w:rsidR="000D575E">
                <w:rPr>
                  <w:noProof/>
                </w:rPr>
                <w:t>7</w:t>
              </w:r>
            </w:fldSimple>
            <w:bookmarkEnd w:id="100"/>
            <w:r>
              <w:t>: Gráfica del contraste en el tiempo para la simulación del control</w:t>
            </w:r>
          </w:p>
        </w:tc>
      </w:tr>
    </w:tbl>
    <w:p w:rsidR="002A63D4" w:rsidRDefault="00700182" w:rsidP="00C70ECC">
      <w:r>
        <w:t xml:space="preserve">Como se puede observar en la gráfica, durante el proceso de adaptación de la señal existen fluctuaciones grandes en el contraste debido a que muchas de las señales que se prueban lo que hacen es empeorar el contraste, sin embargo, las señales que logran mejorarlo se van </w:t>
      </w:r>
      <w:r>
        <w:lastRenderedPageBreak/>
        <w:t>quedando y una vez que este proceso se detiene, la señal obtenida es capaz de aumentar el contraste de las franjas.</w:t>
      </w:r>
    </w:p>
    <w:p w:rsidR="00700182" w:rsidRDefault="00992E39" w:rsidP="00992E39">
      <w:pPr>
        <w:pStyle w:val="Ttulo2"/>
      </w:pPr>
      <w:bookmarkStart w:id="101" w:name="_Toc318382102"/>
      <w:r>
        <w:t>Conclusiones</w:t>
      </w:r>
      <w:bookmarkEnd w:id="101"/>
    </w:p>
    <w:p w:rsidR="00992E39" w:rsidRDefault="00992E39" w:rsidP="00992E39">
      <w:r>
        <w:t>El algoritmo de control propuesto se basa en la premisa de que las vibraciones van a afectar solamente el contraste de las franjas, esto implica que el espectro de estas vibraciones tiene picos en frecuencias múltiplo de la frecuencia de adquisición de la cámara, como fue observado en el espectro tomado en un mesón de trabajo se consiguieron picos a frecuencias de 30Hz, 60Hz, 120Hz, y 240Hz, todas múltiplos de 30Hz que comúnmente se utiliza para la adquisición de imágenes.</w:t>
      </w:r>
    </w:p>
    <w:p w:rsidR="00734014" w:rsidRDefault="00992E39" w:rsidP="00734014">
      <w:r>
        <w:t>Los resultados obtenidos en el simulador desarrollado muestran que el algoritmo de control es capaz de aumentar el contraste tras un tiempo de adaptación de la señal de control, sin embargo, este tiempo es indeterminado ya que es un proceso aleatorio que busca ajustar una señal a la forma de onda de la envolvente de las vibraciones, por lo tanto, el tiempo de convergencia puede ser muy largo y la mejora de contras</w:t>
      </w:r>
      <w:r w:rsidR="00734014">
        <w:t>te puede ser poco significativa.</w:t>
      </w:r>
    </w:p>
    <w:p w:rsidR="00734014" w:rsidRDefault="00734014" w:rsidP="00734014">
      <w:r>
        <w:t>En el siguiente capítulo se expondrá la instrumentación real que fue utilizada, además de los programas y circuitos desarrollados para poder implementar en un sistema real el algoritmo propuesto.</w:t>
      </w:r>
    </w:p>
    <w:p w:rsidR="00734014" w:rsidRDefault="00734014" w:rsidP="00734014">
      <w:pPr>
        <w:ind w:firstLine="0"/>
      </w:pPr>
    </w:p>
    <w:p w:rsidR="00734014" w:rsidRDefault="00734014" w:rsidP="00734014">
      <w:pPr>
        <w:ind w:firstLine="0"/>
        <w:sectPr w:rsidR="00734014" w:rsidSect="0091587C">
          <w:pgSz w:w="12240" w:h="15840" w:code="1"/>
          <w:pgMar w:top="1418" w:right="1418" w:bottom="1418" w:left="1701" w:header="709" w:footer="709" w:gutter="0"/>
          <w:pgNumType w:start="1"/>
          <w:cols w:space="708"/>
          <w:docGrid w:linePitch="360"/>
        </w:sectPr>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A55636" w:rsidRDefault="00734014" w:rsidP="00A55636">
      <w:pPr>
        <w:pStyle w:val="Ttulo1"/>
      </w:pPr>
      <w:bookmarkStart w:id="102" w:name="_Toc318382103"/>
      <w:r w:rsidRPr="008D2941">
        <w:t>CAPITULO I</w:t>
      </w:r>
      <w:r>
        <w:t>V</w:t>
      </w:r>
      <w:r w:rsidRPr="008D2941">
        <w:br/>
      </w:r>
      <w:r w:rsidRPr="008D2941">
        <w:br/>
      </w:r>
      <w:r>
        <w:t>INSTRUMENTACIÓN</w:t>
      </w:r>
      <w:bookmarkEnd w:id="102"/>
    </w:p>
    <w:p w:rsidR="00A55636" w:rsidRDefault="00553E73" w:rsidP="00A55636">
      <w:r>
        <w:fldChar w:fldCharType="begin"/>
      </w:r>
      <w:r>
        <w:instrText xml:space="preserve"> MACROBUTTON MTEditEquationSection2 </w:instrText>
      </w:r>
      <w:r w:rsidRPr="00553E7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55636">
        <w:t xml:space="preserve">El sistema de control propuesto fue implementado en un interferómetro real, que esta sujeto a perturbaciones mecánicas. En el presente capítulo se explicarán todos los componentes existentes y los que fueron desarrollados para el sistema. </w:t>
      </w:r>
    </w:p>
    <w:p w:rsidR="00734014" w:rsidRDefault="005851AE" w:rsidP="00A55636">
      <w:pPr>
        <w:pStyle w:val="Ttulo2"/>
      </w:pPr>
      <w:bookmarkStart w:id="103" w:name="_Toc318382104"/>
      <w:r>
        <w:t>Sistema de microscopía interferencial</w:t>
      </w:r>
      <w:bookmarkEnd w:id="103"/>
    </w:p>
    <w:p w:rsidR="008B53A2" w:rsidRDefault="008B53A2" w:rsidP="008B53A2">
      <w:r>
        <w:t xml:space="preserve">El sistema consiste de un microscopio </w:t>
      </w:r>
      <w:proofErr w:type="spellStart"/>
      <w:r w:rsidR="00E83718">
        <w:t>Nikon</w:t>
      </w:r>
      <w:proofErr w:type="spellEnd"/>
      <w:r w:rsidR="00E83718">
        <w:t xml:space="preserve"> </w:t>
      </w:r>
      <w:proofErr w:type="spellStart"/>
      <w:r w:rsidR="00E83718">
        <w:t>Optiphot</w:t>
      </w:r>
      <w:proofErr w:type="spellEnd"/>
      <w:r w:rsidR="00E83718">
        <w:t xml:space="preserve"> </w:t>
      </w:r>
      <w:r>
        <w:t xml:space="preserve">de luz incidente diseñado para aplicaciones metalúrgicas. Este microscopio permite observar la imagen </w:t>
      </w:r>
      <w:r w:rsidR="00E83718">
        <w:t xml:space="preserve">simultáneamente </w:t>
      </w:r>
      <w:r>
        <w:t xml:space="preserve">con una cámara </w:t>
      </w:r>
      <w:r w:rsidR="00E83718">
        <w:t>y</w:t>
      </w:r>
      <w:r>
        <w:t xml:space="preserve"> directamente por un observador </w:t>
      </w:r>
      <w:r w:rsidR="00E83718">
        <w:t xml:space="preserve">mediante </w:t>
      </w:r>
      <w:r>
        <w:t>un binocular. Dentro de un objetivo comercial de 20X se tiene un interferómetro de Mirau con el cual se observa el fenómeno de interferometría. El objetivo se encuentra instalado sobre un actuador piezoeléctrico PI-720 PIFOC</w:t>
      </w:r>
      <w:r w:rsidRPr="005851AE">
        <w:rPr>
          <w:vertAlign w:val="superscript"/>
        </w:rPr>
        <w:t>®</w:t>
      </w:r>
      <w:r>
        <w:t xml:space="preserve">, para el ajuste fino de la fase </w:t>
      </w:r>
      <w:r w:rsidR="00E83718">
        <w:t>óptico</w:t>
      </w:r>
      <w:r>
        <w:t>. El piezoeléctrico se controla con una fuente/amplificador E-662 de PI</w:t>
      </w:r>
      <w:r>
        <w:rPr>
          <w:vertAlign w:val="superscript"/>
        </w:rPr>
        <w:t>®</w:t>
      </w:r>
      <w:r>
        <w:t>.</w:t>
      </w:r>
      <w:r w:rsidR="00E83718">
        <w:t xml:space="preserve"> </w:t>
      </w:r>
      <w:r>
        <w:t>La fuente de iluminación utilizada es una fuente de tungsteno de 100W</w:t>
      </w:r>
      <w:r w:rsidR="00E83718">
        <w:t xml:space="preserve"> de potencia y se le puede colocar un filtro espectral pasa banda de ancho 10nm centrado en 546,1nm.</w:t>
      </w:r>
      <w:r w:rsidR="007E3FF9">
        <w:t xml:space="preserve"> En la </w:t>
      </w:r>
      <w:r w:rsidR="00AB6633">
        <w:fldChar w:fldCharType="begin"/>
      </w:r>
      <w:r w:rsidR="00AB6633">
        <w:instrText xml:space="preserve"> REF _Ref316653213 \h </w:instrText>
      </w:r>
      <w:r w:rsidR="00AB6633">
        <w:fldChar w:fldCharType="separate"/>
      </w:r>
      <w:r w:rsidR="000D575E">
        <w:t xml:space="preserve">Figura </w:t>
      </w:r>
      <w:r w:rsidR="000D575E">
        <w:rPr>
          <w:noProof/>
        </w:rPr>
        <w:t>4</w:t>
      </w:r>
      <w:r w:rsidR="000D575E">
        <w:t>.</w:t>
      </w:r>
      <w:r w:rsidR="000D575E">
        <w:rPr>
          <w:noProof/>
        </w:rPr>
        <w:t>1</w:t>
      </w:r>
      <w:r w:rsidR="00AB6633">
        <w:fldChar w:fldCharType="end"/>
      </w:r>
      <w:r w:rsidR="007E3FF9">
        <w:t xml:space="preserve"> se muestra </w:t>
      </w:r>
      <w:r w:rsidR="00AB6633">
        <w:t xml:space="preserve">el </w:t>
      </w:r>
      <w:r w:rsidR="007E3FF9">
        <w:t>diagrama del sistema</w:t>
      </w:r>
      <w:r w:rsidR="007B4EE8">
        <w:t>.</w:t>
      </w:r>
    </w:p>
    <w:tbl>
      <w:tblPr>
        <w:tblW w:w="0" w:type="auto"/>
        <w:tblLook w:val="04A0" w:firstRow="1" w:lastRow="0" w:firstColumn="1" w:lastColumn="0" w:noHBand="0" w:noVBand="1"/>
      </w:tblPr>
      <w:tblGrid>
        <w:gridCol w:w="9261"/>
      </w:tblGrid>
      <w:tr w:rsidR="007B4EE8" w:rsidTr="00AE45B7">
        <w:tc>
          <w:tcPr>
            <w:tcW w:w="9261" w:type="dxa"/>
            <w:shd w:val="clear" w:color="auto" w:fill="auto"/>
          </w:tcPr>
          <w:p w:rsidR="007B4EE8" w:rsidRDefault="009A2277" w:rsidP="007B4EE8">
            <w:pPr>
              <w:pStyle w:val="Imagenes"/>
            </w:pPr>
            <w:r>
              <w:rPr>
                <w:lang w:eastAsia="es-VE"/>
              </w:rPr>
              <w:lastRenderedPageBreak/>
              <w:pict>
                <v:shape id="Objeto 26" o:spid="_x0000_i1221" type="#_x0000_t75" style="width:285.75pt;height:231pt;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">
                  <v:imagedata r:id="rId387" o:title=""/>
                  <o:lock v:ext="edit" aspectratio="f"/>
                </v:shape>
              </w:pict>
            </w:r>
          </w:p>
          <w:p w:rsidR="007B4EE8" w:rsidRDefault="007B4EE8" w:rsidP="00F46E81">
            <w:pPr>
              <w:pStyle w:val="Epgrafe"/>
            </w:pPr>
            <w:bookmarkStart w:id="104" w:name="_Ref316653213"/>
            <w:r>
              <w:t xml:space="preserve">Figura </w:t>
            </w:r>
            <w:fldSimple w:instr=" STYLEREF 1 \s ">
              <w:r w:rsidR="000D575E">
                <w:rPr>
                  <w:noProof/>
                </w:rPr>
                <w:t>4</w:t>
              </w:r>
            </w:fldSimple>
            <w:r w:rsidR="000C530C">
              <w:t>.</w:t>
            </w:r>
            <w:fldSimple w:instr=" SEQ Figura \* ARABIC \s 1 ">
              <w:r w:rsidR="000D575E">
                <w:rPr>
                  <w:noProof/>
                </w:rPr>
                <w:t>1</w:t>
              </w:r>
            </w:fldSimple>
            <w:bookmarkEnd w:id="104"/>
            <w:r>
              <w:t>: Esquema del sistema interferométrico</w:t>
            </w:r>
            <w:r w:rsidR="00C62B99">
              <w:t xml:space="preserve"> </w:t>
            </w:r>
            <w:r w:rsidR="00C62B99">
              <w:fldChar w:fldCharType="begin"/>
            </w:r>
            <w:r w:rsidR="00C62B99">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C62B99">
              <w:fldChar w:fldCharType="separate"/>
            </w:r>
            <w:r w:rsidR="00C62B99">
              <w:rPr>
                <w:noProof/>
              </w:rPr>
              <w:t>[</w:t>
            </w:r>
            <w:hyperlink w:anchor="_ENREF_12" w:tooltip="González-Laprea, 2011 #37" w:history="1">
              <w:r w:rsidR="00F46E81">
                <w:rPr>
                  <w:noProof/>
                </w:rPr>
                <w:t>12</w:t>
              </w:r>
            </w:hyperlink>
            <w:r w:rsidR="00C62B99">
              <w:rPr>
                <w:noProof/>
              </w:rPr>
              <w:t>]</w:t>
            </w:r>
            <w:r w:rsidR="00C62B99">
              <w:fldChar w:fldCharType="end"/>
            </w:r>
          </w:p>
        </w:tc>
      </w:tr>
    </w:tbl>
    <w:p w:rsidR="007B4EE8" w:rsidRDefault="0086651B" w:rsidP="008B53A2">
      <w:r>
        <w:t>El microscopio está colocado sobre un</w:t>
      </w:r>
      <w:r w:rsidR="007C0A4D">
        <w:t xml:space="preserve">a mesa de instrumentación óptica marca </w:t>
      </w:r>
      <w:proofErr w:type="spellStart"/>
      <w:r w:rsidR="007C0A4D">
        <w:t>Ealing</w:t>
      </w:r>
      <w:proofErr w:type="spellEnd"/>
      <w:r w:rsidR="007C0A4D">
        <w:t xml:space="preserve"> con un sistema anti vibración</w:t>
      </w:r>
      <w:r>
        <w:t xml:space="preserve"> </w:t>
      </w:r>
      <w:r w:rsidR="007C0A4D">
        <w:t>de la misma marca que no se encuentra operativo. Para obtener las imágenes se dispone de una cámara PixeLINK PL-B776U que se conecta al microscopio por una montura C y por cable USB a la PC.</w:t>
      </w:r>
    </w:p>
    <w:p w:rsidR="002B053B" w:rsidRDefault="007C0A4D">
      <w:r>
        <w:t>La fuente/amplificador del piezoeléctrico tiene controles para ajustar el voltaje de salida y adicionalmente posee un puerto de entrada para una señal de control que será amplificada por un factor de 10 y que sirve para realizar un ajuste fino del voltaje que se le introduce al piezoeléctrico.</w:t>
      </w:r>
    </w:p>
    <w:p w:rsidR="002B053B" w:rsidRDefault="002B053B">
      <w:r>
        <w:t xml:space="preserve">Con esta infraestructura es posible capturar los interferogramas en la computadora variando la fase óptica de forma manual a través del microscopio y para un ajuste mas fino, se puede utilizar el control de la fuente del piezoeléctrico. </w:t>
      </w:r>
    </w:p>
    <w:p w:rsidR="002B053B" w:rsidRDefault="002B053B" w:rsidP="00020432">
      <w:pPr>
        <w:pStyle w:val="Ttulo2"/>
      </w:pPr>
      <w:bookmarkStart w:id="105" w:name="_Toc318382105"/>
      <w:r>
        <w:t>Interconexión PC-Piezoeléctrico</w:t>
      </w:r>
      <w:bookmarkEnd w:id="105"/>
    </w:p>
    <w:p w:rsidR="0069290C" w:rsidRDefault="002B053B">
      <w:r>
        <w:t xml:space="preserve">Para automatizar el sistema e implementar el sistema de control propuesto fue necesario realizar la conexión de la computadora a la fuente del piezoeléctrico. Como el sistema descrito es utilizado en la técnica de desplazamiento de fase, </w:t>
      </w:r>
      <w:r w:rsidR="00510716">
        <w:t>en</w:t>
      </w:r>
      <w:r>
        <w:t xml:space="preserve"> </w:t>
      </w:r>
      <w:r>
        <w:fldChar w:fldCharType="begin"/>
      </w:r>
      <w:r>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fldChar w:fldCharType="separate"/>
      </w:r>
      <w:r>
        <w:rPr>
          <w:noProof/>
        </w:rPr>
        <w:t>[</w:t>
      </w:r>
      <w:hyperlink w:anchor="_ENREF_12" w:tooltip="González-Laprea, 2011 #37" w:history="1">
        <w:r w:rsidR="00F46E81">
          <w:rPr>
            <w:noProof/>
          </w:rPr>
          <w:t>12</w:t>
        </w:r>
      </w:hyperlink>
      <w:r>
        <w:rPr>
          <w:noProof/>
        </w:rPr>
        <w:t>]</w:t>
      </w:r>
      <w:r>
        <w:fldChar w:fldCharType="end"/>
      </w:r>
      <w:r>
        <w:t xml:space="preserve"> </w:t>
      </w:r>
      <w:r w:rsidR="00510716">
        <w:t>realizaron una conexión entre la PC y la fuente utilizando una tarjeta de acondicionamiento de señales que recib</w:t>
      </w:r>
      <w:r w:rsidR="000B5B61">
        <w:t>í</w:t>
      </w:r>
      <w:r w:rsidR="00510716">
        <w:t xml:space="preserve">a </w:t>
      </w:r>
      <w:r w:rsidR="002D0B11">
        <w:t xml:space="preserve">tonos de </w:t>
      </w:r>
      <w:r w:rsidR="00510716">
        <w:t xml:space="preserve">la </w:t>
      </w:r>
      <w:r w:rsidR="00510716">
        <w:lastRenderedPageBreak/>
        <w:t xml:space="preserve">de la tarjeta de sonido de la PC y mediante un convertidor frecuencia-voltaje y una serie de filtros </w:t>
      </w:r>
      <w:r w:rsidR="000B5B61">
        <w:t>obtenía</w:t>
      </w:r>
      <w:r w:rsidR="00510716">
        <w:t xml:space="preserve"> un voltaje DC que era inyectado a la fuente del piezoeléctrico, esta señal DC se utilizaba para ajustar de manera precisa los saltos de fase del algoritmo de desplazamiento de fase, sin embargo, para implementar el algoritmo de control se requiere que la señal sea dinámica con componentes AC, el convertidor frecuencia-voltaje y los filtros de esta tarjeta impiden la generación de una señal que sea útil para el control. Es por esto que se decidió utilizar una tarjeta de adquisición y generación de señales de National Instrument</w:t>
      </w:r>
      <w:r w:rsidR="000B5B61">
        <w:t>, modelo 6024E</w:t>
      </w:r>
      <w:r w:rsidR="0069290C">
        <w:t xml:space="preserve"> que posee 2 canales analógicos de 12 bits de resolución a una amplitud máxima de </w:t>
      </w:r>
      <w:r w:rsidR="0069290C" w:rsidRPr="00D465B3">
        <w:rPr>
          <w:position w:val="-6"/>
        </w:rPr>
        <w:object w:dxaOrig="620" w:dyaOrig="279">
          <v:shape id="_x0000_i1222" type="#_x0000_t75" style="width:31.5pt;height:13.5pt" o:ole="">
            <v:imagedata r:id="rId388" o:title=""/>
          </v:shape>
          <o:OLEObject Type="Embed" ProgID="Equation.DSMT4" ShapeID="_x0000_i1222" DrawAspect="Content" ObjectID="_1392213587" r:id="rId389"/>
        </w:object>
      </w:r>
      <w:r w:rsidR="0069290C">
        <w:t xml:space="preserve"> y a una rata de salida de </w:t>
      </w:r>
      <w:r w:rsidR="0069290C" w:rsidRPr="00D465B3">
        <w:rPr>
          <w:position w:val="-10"/>
        </w:rPr>
        <w:object w:dxaOrig="760" w:dyaOrig="340">
          <v:shape id="_x0000_i1223" type="#_x0000_t75" style="width:38.25pt;height:16.5pt" o:ole="">
            <v:imagedata r:id="rId390" o:title=""/>
          </v:shape>
          <o:OLEObject Type="Embed" ProgID="Equation.DSMT4" ShapeID="_x0000_i1223" DrawAspect="Content" ObjectID="_1392213588" r:id="rId391"/>
        </w:object>
      </w:r>
      <w:r w:rsidR="0069290C">
        <w:t xml:space="preserve"> (10.000 muestras por segundo)</w:t>
      </w:r>
      <w:r w:rsidR="0069290C">
        <w:fldChar w:fldCharType="begin"/>
      </w:r>
      <w:r w:rsidR="0069290C">
        <w:instrText xml:space="preserve"> ADDIN EN.CITE &lt;EndNote&gt;&lt;Cite&gt;&lt;Year&gt;2006&lt;/Year&gt;&lt;RecNum&gt;44&lt;/RecNum&gt;&lt;DisplayText&gt;[14]&lt;/DisplayText&gt;&lt;record&gt;&lt;rec-number&gt;44&lt;/rec-number&gt;&lt;foreign-keys&gt;&lt;key app="EN" db-id="0ffrw0ef80w99be5pxfpfrpvrx0pptxtadwp"&gt;44&lt;/key&gt;&lt;/foreign-keys&gt;&lt;ref-type name="Electronic Article"&gt;43&lt;/ref-type&gt;&lt;contributors&gt;&lt;/contributors&gt;&lt;titles&gt;&lt;title&gt;Low-Cost E Series Multifunction DAQ – 12 or 16-Bit, 200 kS/s, 16 Analog Inputs&lt;/title&gt;&lt;/titles&gt;&lt;dates&gt;&lt;year&gt;2006&lt;/year&gt;&lt;/dates&gt;&lt;publisher&gt;National Instrument&lt;/publisher&gt;&lt;urls&gt;&lt;/urls&gt;&lt;/record&gt;&lt;/Cite&gt;&lt;/EndNote&gt;</w:instrText>
      </w:r>
      <w:r w:rsidR="0069290C">
        <w:fldChar w:fldCharType="separate"/>
      </w:r>
      <w:r w:rsidR="0069290C">
        <w:rPr>
          <w:noProof/>
        </w:rPr>
        <w:t>[</w:t>
      </w:r>
      <w:hyperlink w:anchor="_ENREF_14" w:tooltip=", 2006 #44" w:history="1">
        <w:r w:rsidR="00F46E81">
          <w:rPr>
            <w:noProof/>
          </w:rPr>
          <w:t>14</w:t>
        </w:r>
      </w:hyperlink>
      <w:r w:rsidR="0069290C">
        <w:rPr>
          <w:noProof/>
        </w:rPr>
        <w:t>]</w:t>
      </w:r>
      <w:r w:rsidR="0069290C">
        <w:fldChar w:fldCharType="end"/>
      </w:r>
      <w:r w:rsidR="00510716">
        <w:t xml:space="preserve"> para generar las señales analógicas que serían introducidas a la fuente. </w:t>
      </w:r>
    </w:p>
    <w:p w:rsidR="000B5B61" w:rsidRDefault="00510716">
      <w:r>
        <w:t>Se diseñó una tarjeta</w:t>
      </w:r>
      <w:r w:rsidR="000B5B61">
        <w:t xml:space="preserve"> que incorporaba los dos métodos</w:t>
      </w:r>
      <w:r w:rsidR="007870FF">
        <w:t xml:space="preserve"> de generación de las señales. P</w:t>
      </w:r>
      <w:r w:rsidR="000B5B61">
        <w:t xml:space="preserve">ara la parte DC se utilizó el convertidor frecuencia-voltaje y para la parte AC la tarjeta de </w:t>
      </w:r>
      <w:r w:rsidR="0069290C">
        <w:t>6024E</w:t>
      </w:r>
      <w:r w:rsidR="007870FF">
        <w:t>. A</w:t>
      </w:r>
      <w:r w:rsidR="000B5B61">
        <w:t xml:space="preserve"> través de una serie de amplificadores y filtros se suman ambas señales para obtener un rango deseable de ajuste fino de la fase mediante la tarjeta de sonido y una generación de señales AC provenientes de la tarjeta de National Instrument.</w:t>
      </w:r>
    </w:p>
    <w:p w:rsidR="007870FF" w:rsidRDefault="007870FF">
      <w:r>
        <w:t xml:space="preserve">La tarjeta consta de 5 partes principales: la etapa de alimentación, el convertidor frecuencia voltaje, filtros de la señal DC, filtros de la señal AC y un amplificador sumador. </w:t>
      </w:r>
    </w:p>
    <w:p w:rsidR="007870FF" w:rsidRDefault="007870FF" w:rsidP="00D465B3">
      <w:pPr>
        <w:pStyle w:val="Ttulo3"/>
      </w:pPr>
      <w:bookmarkStart w:id="106" w:name="_Toc318382106"/>
      <w:r>
        <w:t>Etapa de alimentación</w:t>
      </w:r>
      <w:bookmarkEnd w:id="106"/>
    </w:p>
    <w:p w:rsidR="007870FF" w:rsidRDefault="007870FF" w:rsidP="00D465B3">
      <w:r>
        <w:t xml:space="preserve">Esta etapa se encarga de generar los voltajes de alimentación de todas las demás partes de la tarjeta. Es una fuente lineal, que a través de un transformador que convierte el voltaje AC de la línea </w:t>
      </w:r>
      <w:r w:rsidR="007924D0">
        <w:t xml:space="preserve">de 120V </w:t>
      </w:r>
      <w:r>
        <w:t xml:space="preserve">a dos voltajes AC de </w:t>
      </w:r>
      <w:r w:rsidR="007924D0">
        <w:t>12V utilizando un enrollado principal y uno secundario con línea central.</w:t>
      </w:r>
    </w:p>
    <w:p w:rsidR="007924D0" w:rsidRDefault="007924D0" w:rsidP="00D465B3">
      <w:r>
        <w:t xml:space="preserve">Los voltajes AC luego son pasados por un puente rectificador de onda completa para luego ser rectificado y convertidos a </w:t>
      </w:r>
      <w:r w:rsidRPr="00D465B3">
        <w:rPr>
          <w:position w:val="-6"/>
        </w:rPr>
        <w:object w:dxaOrig="920" w:dyaOrig="279">
          <v:shape id="_x0000_i1224" type="#_x0000_t75" style="width:45.75pt;height:13.5pt" o:ole="">
            <v:imagedata r:id="rId392" o:title=""/>
          </v:shape>
          <o:OLEObject Type="Embed" ProgID="Equation.DSMT4" ShapeID="_x0000_i1224" DrawAspect="Content" ObjectID="_1392213589" r:id="rId393"/>
        </w:object>
      </w:r>
      <w:r>
        <w:t xml:space="preserve"> </w:t>
      </w:r>
      <w:proofErr w:type="spellStart"/>
      <w:r>
        <w:t>a</w:t>
      </w:r>
      <w:proofErr w:type="spellEnd"/>
      <w:r>
        <w:t xml:space="preserve"> través de reguladores lineales 78L12 y 79L12. El diagrama de esta etapa se muestra a continuación (</w:t>
      </w:r>
      <w:r w:rsidR="00D465B3">
        <w:fldChar w:fldCharType="begin"/>
      </w:r>
      <w:r w:rsidR="00D465B3">
        <w:instrText xml:space="preserve"> REF _Ref316998401 \h </w:instrText>
      </w:r>
      <w:r w:rsidR="00D465B3">
        <w:fldChar w:fldCharType="separate"/>
      </w:r>
      <w:r w:rsidR="000D575E">
        <w:t xml:space="preserve">Figura </w:t>
      </w:r>
      <w:r w:rsidR="000D575E">
        <w:rPr>
          <w:noProof/>
        </w:rPr>
        <w:t>4</w:t>
      </w:r>
      <w:r w:rsidR="000D575E">
        <w:t>.</w:t>
      </w:r>
      <w:r w:rsidR="000D575E">
        <w:rPr>
          <w:noProof/>
        </w:rPr>
        <w:t>2</w:t>
      </w:r>
      <w:r w:rsidR="00D465B3">
        <w:fldChar w:fldCharType="end"/>
      </w:r>
      <w:r>
        <w:t>)</w:t>
      </w:r>
    </w:p>
    <w:tbl>
      <w:tblPr>
        <w:tblW w:w="0" w:type="auto"/>
        <w:tblLook w:val="04A0" w:firstRow="1" w:lastRow="0" w:firstColumn="1" w:lastColumn="0" w:noHBand="0" w:noVBand="1"/>
      </w:tblPr>
      <w:tblGrid>
        <w:gridCol w:w="9337"/>
      </w:tblGrid>
      <w:tr w:rsidR="007924D0" w:rsidTr="00854235">
        <w:tc>
          <w:tcPr>
            <w:tcW w:w="9261" w:type="dxa"/>
            <w:shd w:val="clear" w:color="auto" w:fill="auto"/>
          </w:tcPr>
          <w:p w:rsidR="00D465B3" w:rsidRDefault="009A2277" w:rsidP="00D465B3">
            <w:pPr>
              <w:pStyle w:val="Imagenes"/>
            </w:pPr>
            <w:r>
              <w:lastRenderedPageBreak/>
              <w:pict>
                <v:shape id="_x0000_i1225" type="#_x0000_t75" style="width:461.25pt;height:115.5pt">
                  <v:imagedata r:id="rId394" o:title=""/>
                </v:shape>
              </w:pict>
            </w:r>
          </w:p>
          <w:p w:rsidR="007924D0" w:rsidRDefault="00D465B3" w:rsidP="00D465B3">
            <w:pPr>
              <w:pStyle w:val="Epgrafe"/>
            </w:pPr>
            <w:bookmarkStart w:id="107" w:name="_Ref316998401"/>
            <w:r>
              <w:t xml:space="preserve">Figura </w:t>
            </w:r>
            <w:fldSimple w:instr=" STYLEREF 1 \s ">
              <w:r w:rsidR="000D575E">
                <w:rPr>
                  <w:noProof/>
                </w:rPr>
                <w:t>4</w:t>
              </w:r>
            </w:fldSimple>
            <w:r w:rsidR="000C530C">
              <w:t>.</w:t>
            </w:r>
            <w:fldSimple w:instr=" SEQ Figura \* ARABIC \s 1 ">
              <w:r w:rsidR="000D575E">
                <w:rPr>
                  <w:noProof/>
                </w:rPr>
                <w:t>2</w:t>
              </w:r>
            </w:fldSimple>
            <w:bookmarkEnd w:id="107"/>
            <w:r>
              <w:rPr>
                <w:noProof/>
              </w:rPr>
              <w:t xml:space="preserve"> : Esquemático de la etapa de alimentación de la tarjeta de acondicionamiento</w:t>
            </w:r>
          </w:p>
        </w:tc>
      </w:tr>
    </w:tbl>
    <w:p w:rsidR="007924D0" w:rsidRDefault="00354184" w:rsidP="00354184">
      <w:pPr>
        <w:pStyle w:val="Ttulo3"/>
      </w:pPr>
      <w:bookmarkStart w:id="108" w:name="_Toc318382107"/>
      <w:r>
        <w:t>Convertidor frecuencia-voltaje</w:t>
      </w:r>
      <w:bookmarkEnd w:id="108"/>
    </w:p>
    <w:p w:rsidR="00BE4459" w:rsidRDefault="000271E4" w:rsidP="00354184">
      <w:r>
        <w:t>Esta etapa del circuito se encarga de generar un voltaje continuo que depende de la frecuencia de la señal de entrada. Utiliza un convertidor frecuencia-</w:t>
      </w:r>
      <w:r w:rsidR="00965510">
        <w:t>voltaje</w:t>
      </w:r>
      <w:r>
        <w:t xml:space="preserve"> LM2907</w:t>
      </w:r>
      <w:r w:rsidR="00BE4459">
        <w:t>-8</w:t>
      </w:r>
      <w:r>
        <w:t xml:space="preserve">, éste circuito posee un comparador con </w:t>
      </w:r>
      <w:r w:rsidR="00CD6F00">
        <w:t>histéresis</w:t>
      </w:r>
      <w:r>
        <w:t xml:space="preserve"> con la entrada inversora conectada a tierra, se encarga de generar una señal PWM que cambia con cada cruce por cero de la señal de entrada. Luego pasa por una bomba de carga que </w:t>
      </w:r>
      <w:r w:rsidR="00E30205">
        <w:t>convierte la señal PWM en un voltaje DC a través de un filtro RC y un condensador de integración</w:t>
      </w:r>
      <w:r w:rsidR="00BE4459">
        <w:t xml:space="preserve"> externos</w:t>
      </w:r>
      <w:r w:rsidR="00E30205">
        <w:t>. Finalmente utiliza un amplificador operacional para manejar el transistor de salida que puede ser utilizado a colector común o emisor común</w:t>
      </w:r>
      <w:r w:rsidR="00CD6F00">
        <w:fldChar w:fldCharType="begin"/>
      </w:r>
      <w:r w:rsidR="00CD6F00">
        <w:instrText xml:space="preserve"> ADDIN EN.CITE &lt;EndNote&gt;&lt;Cite&gt;&lt;Author&gt;Semiconductor&lt;/Author&gt;&lt;Year&gt;2003&lt;/Year&gt;&lt;RecNum&gt;45&lt;/RecNum&gt;&lt;DisplayText&gt;[15]&lt;/DisplayText&gt;&lt;record&gt;&lt;rec-number&gt;45&lt;/rec-number&gt;&lt;foreign-keys&gt;&lt;key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CD6F00">
        <w:fldChar w:fldCharType="separate"/>
      </w:r>
      <w:r w:rsidR="00CD6F00">
        <w:rPr>
          <w:noProof/>
        </w:rPr>
        <w:t>[</w:t>
      </w:r>
      <w:hyperlink w:anchor="_ENREF_15" w:tooltip="Semiconductor, 2003 #45" w:history="1">
        <w:r w:rsidR="00F46E81">
          <w:rPr>
            <w:noProof/>
          </w:rPr>
          <w:t>15</w:t>
        </w:r>
      </w:hyperlink>
      <w:r w:rsidR="00CD6F00">
        <w:rPr>
          <w:noProof/>
        </w:rPr>
        <w:t>]</w:t>
      </w:r>
      <w:r w:rsidR="00CD6F00">
        <w:fldChar w:fldCharType="end"/>
      </w:r>
      <w:r w:rsidR="00E30205">
        <w:t>.</w:t>
      </w:r>
      <w:r w:rsidR="00BE4459">
        <w:t xml:space="preserve"> El diagrama del LM2907 </w:t>
      </w:r>
      <w:r w:rsidR="00CD6F00">
        <w:t xml:space="preserve"> se observa en la </w:t>
      </w:r>
      <w:r w:rsidR="00CD6F00">
        <w:fldChar w:fldCharType="begin"/>
      </w:r>
      <w:r w:rsidR="00CD6F00">
        <w:instrText xml:space="preserve"> REF _Ref317081714 \h </w:instrText>
      </w:r>
      <w:r w:rsidR="00CD6F00">
        <w:fldChar w:fldCharType="separate"/>
      </w:r>
      <w:r w:rsidR="000D575E">
        <w:t xml:space="preserve">Figura </w:t>
      </w:r>
      <w:r w:rsidR="000D575E">
        <w:rPr>
          <w:noProof/>
        </w:rPr>
        <w:t>4</w:t>
      </w:r>
      <w:r w:rsidR="000D575E">
        <w:t>.</w:t>
      </w:r>
      <w:r w:rsidR="000D575E">
        <w:rPr>
          <w:noProof/>
        </w:rPr>
        <w:t>3</w:t>
      </w:r>
      <w:r w:rsidR="00CD6F00">
        <w:fldChar w:fldCharType="end"/>
      </w:r>
    </w:p>
    <w:tbl>
      <w:tblPr>
        <w:tblW w:w="0" w:type="auto"/>
        <w:tblLook w:val="04A0" w:firstRow="1" w:lastRow="0" w:firstColumn="1" w:lastColumn="0" w:noHBand="0" w:noVBand="1"/>
      </w:tblPr>
      <w:tblGrid>
        <w:gridCol w:w="9261"/>
      </w:tblGrid>
      <w:tr w:rsidR="00BE4459" w:rsidTr="00A600F4">
        <w:tc>
          <w:tcPr>
            <w:tcW w:w="9261" w:type="dxa"/>
            <w:shd w:val="clear" w:color="auto" w:fill="auto"/>
          </w:tcPr>
          <w:p w:rsidR="00BE4459" w:rsidRDefault="009A2277" w:rsidP="00BE4459">
            <w:pPr>
              <w:pStyle w:val="Imagenes"/>
            </w:pPr>
            <w:r>
              <w:pict>
                <v:shape id="_x0000_i1226" type="#_x0000_t75" style="width:264.75pt;height:183.75pt">
                  <v:imagedata r:id="rId395" o:title=""/>
                </v:shape>
              </w:pict>
            </w:r>
          </w:p>
          <w:p w:rsidR="00BE4459" w:rsidRDefault="00BE4459" w:rsidP="00F46E81">
            <w:pPr>
              <w:pStyle w:val="Epgrafe"/>
            </w:pPr>
            <w:bookmarkStart w:id="109" w:name="_Ref317081714"/>
            <w:r>
              <w:t xml:space="preserve">Figura </w:t>
            </w:r>
            <w:fldSimple w:instr=" STYLEREF 1 \s ">
              <w:r w:rsidR="000D575E">
                <w:rPr>
                  <w:noProof/>
                </w:rPr>
                <w:t>4</w:t>
              </w:r>
            </w:fldSimple>
            <w:r w:rsidR="000C530C">
              <w:t>.</w:t>
            </w:r>
            <w:fldSimple w:instr=" SEQ Figura \* ARABIC \s 1 ">
              <w:r w:rsidR="000D575E">
                <w:rPr>
                  <w:noProof/>
                </w:rPr>
                <w:t>3</w:t>
              </w:r>
            </w:fldSimple>
            <w:bookmarkEnd w:id="109"/>
            <w:r>
              <w:rPr>
                <w:noProof/>
              </w:rPr>
              <w:t xml:space="preserve"> : Diagrama del LM2907-8 </w:t>
            </w:r>
            <w:r w:rsidR="00CD6F00">
              <w:rPr>
                <w:noProof/>
              </w:rPr>
              <w:fldChar w:fldCharType="begin"/>
            </w:r>
            <w:r w:rsidR="00CD6F00">
              <w:rPr>
                <w:noProof/>
              </w:rPr>
              <w:instrText xml:space="preserve"> ADDIN EN.CITE &lt;EndNote&gt;&lt;Cite&gt;&lt;Author&gt;Semiconductor&lt;/Author&gt;&lt;Year&gt;2003&lt;/Year&gt;&lt;RecNum&gt;45&lt;/RecNum&gt;&lt;DisplayText&gt;[15]&lt;/DisplayText&gt;&lt;record&gt;&lt;rec-number&gt;45&lt;/rec-number&gt;&lt;foreign-keys&gt;&lt;key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CD6F00">
              <w:rPr>
                <w:noProof/>
              </w:rPr>
              <w:fldChar w:fldCharType="separate"/>
            </w:r>
            <w:r w:rsidR="00CD6F00">
              <w:rPr>
                <w:noProof/>
              </w:rPr>
              <w:t>[</w:t>
            </w:r>
            <w:hyperlink w:anchor="_ENREF_15" w:tooltip="Semiconductor, 2003 #45" w:history="1">
              <w:r w:rsidR="00F46E81">
                <w:rPr>
                  <w:noProof/>
                </w:rPr>
                <w:t>15</w:t>
              </w:r>
            </w:hyperlink>
            <w:r w:rsidR="00CD6F00">
              <w:rPr>
                <w:noProof/>
              </w:rPr>
              <w:t>]</w:t>
            </w:r>
            <w:r w:rsidR="00CD6F00">
              <w:rPr>
                <w:noProof/>
              </w:rPr>
              <w:fldChar w:fldCharType="end"/>
            </w:r>
          </w:p>
        </w:tc>
      </w:tr>
    </w:tbl>
    <w:p w:rsidR="00CD6F00" w:rsidRDefault="00CD6F00" w:rsidP="00354184"/>
    <w:p w:rsidR="00354184" w:rsidRDefault="00CD6F00" w:rsidP="00354184">
      <w:r>
        <w:lastRenderedPageBreak/>
        <w:t xml:space="preserve">La señal de entrada al convertidor frecuencia voltaje es filtrada primero para eliminar las componentes DC que puedan venir de la tarjeta de sonido, el filtro es un filtro pasivo de primer orden, está sintonizado a </w:t>
      </w:r>
      <w:r w:rsidRPr="00CD6F00">
        <w:rPr>
          <w:position w:val="-6"/>
        </w:rPr>
        <w:object w:dxaOrig="600" w:dyaOrig="279">
          <v:shape id="_x0000_i1227" type="#_x0000_t75" style="width:30pt;height:14.25pt" o:ole="">
            <v:imagedata r:id="rId396" o:title=""/>
          </v:shape>
          <o:OLEObject Type="Embed" ProgID="Equation.DSMT4" ShapeID="_x0000_i1227" DrawAspect="Content" ObjectID="_1392213590" r:id="rId397"/>
        </w:object>
      </w:r>
      <w:r>
        <w:t xml:space="preserve">, luego se utiliza un amplificador como seguidor para no afectar al filtro y aumentar la impedancia antes de introducirla al convertidor frecuencia voltaje. El diagrama completo de esta etapa se encuentra en la </w:t>
      </w:r>
      <w:r>
        <w:fldChar w:fldCharType="begin"/>
      </w:r>
      <w:r>
        <w:instrText xml:space="preserve"> REF _Ref317081976 \h </w:instrText>
      </w:r>
      <w:r>
        <w:fldChar w:fldCharType="separate"/>
      </w:r>
      <w:r w:rsidR="000D575E">
        <w:t xml:space="preserve">Figura </w:t>
      </w:r>
      <w:r w:rsidR="000D575E">
        <w:rPr>
          <w:noProof/>
        </w:rPr>
        <w:t>4</w:t>
      </w:r>
      <w:r w:rsidR="000D575E">
        <w:t>.</w:t>
      </w:r>
      <w:r w:rsidR="000D575E">
        <w:rPr>
          <w:noProof/>
        </w:rPr>
        <w:t>4</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9A2277" w:rsidP="00354184">
            <w:pPr>
              <w:pStyle w:val="Imagenes"/>
            </w:pPr>
            <w:r>
              <w:pict>
                <v:shape id="_x0000_i1228" type="#_x0000_t75" style="width:413.25pt;height:159.75pt">
                  <v:imagedata r:id="rId398" o:title=""/>
                </v:shape>
              </w:pict>
            </w:r>
          </w:p>
          <w:p w:rsidR="00354184" w:rsidRDefault="00354184" w:rsidP="00354184">
            <w:pPr>
              <w:pStyle w:val="Epgrafe"/>
            </w:pPr>
            <w:bookmarkStart w:id="110" w:name="_Ref317081976"/>
            <w:r>
              <w:t xml:space="preserve">Figura </w:t>
            </w:r>
            <w:fldSimple w:instr=" STYLEREF 1 \s ">
              <w:r w:rsidR="000D575E">
                <w:rPr>
                  <w:noProof/>
                </w:rPr>
                <w:t>4</w:t>
              </w:r>
            </w:fldSimple>
            <w:r w:rsidR="000C530C">
              <w:t>.</w:t>
            </w:r>
            <w:fldSimple w:instr=" SEQ Figura \* ARABIC \s 1 ">
              <w:r w:rsidR="000D575E">
                <w:rPr>
                  <w:noProof/>
                </w:rPr>
                <w:t>4</w:t>
              </w:r>
            </w:fldSimple>
            <w:bookmarkEnd w:id="110"/>
            <w:r>
              <w:t>: Esquemático del convertidor frecuencia voltaje</w:t>
            </w:r>
          </w:p>
        </w:tc>
      </w:tr>
    </w:tbl>
    <w:p w:rsidR="00354184" w:rsidRPr="00354184" w:rsidRDefault="00056F0D" w:rsidP="00354184">
      <w:r>
        <w:t xml:space="preserve">Con los valores del circuito se puede obtener una salida máxima de </w:t>
      </w:r>
      <w:r w:rsidRPr="00056F0D">
        <w:rPr>
          <w:position w:val="-10"/>
        </w:rPr>
        <w:object w:dxaOrig="660" w:dyaOrig="320">
          <v:shape id="_x0000_i1229" type="#_x0000_t75" style="width:33pt;height:15.75pt" o:ole="">
            <v:imagedata r:id="rId399" o:title=""/>
          </v:shape>
          <o:OLEObject Type="Embed" ProgID="Equation.DSMT4" ShapeID="_x0000_i1229" DrawAspect="Content" ObjectID="_1392213591" r:id="rId400"/>
        </w:object>
      </w:r>
      <w:r>
        <w:t xml:space="preserve"> a una frecuencia de entrada de </w:t>
      </w:r>
      <w:r w:rsidRPr="00056F0D">
        <w:rPr>
          <w:position w:val="-10"/>
        </w:rPr>
        <w:object w:dxaOrig="880" w:dyaOrig="320">
          <v:shape id="_x0000_i1230" type="#_x0000_t75" style="width:44.25pt;height:15.75pt" o:ole="">
            <v:imagedata r:id="rId401" o:title=""/>
          </v:shape>
          <o:OLEObject Type="Embed" ProgID="Equation.DSMT4" ShapeID="_x0000_i1230" DrawAspect="Content" ObjectID="_1392213592" r:id="rId402"/>
        </w:object>
      </w:r>
      <w:r>
        <w:t xml:space="preserve">, con lo que se obtiene una resolución de </w:t>
      </w:r>
      <w:r w:rsidRPr="00056F0D">
        <w:rPr>
          <w:position w:val="-10"/>
        </w:rPr>
        <w:object w:dxaOrig="1160" w:dyaOrig="320">
          <v:shape id="_x0000_i1231" type="#_x0000_t75" style="width:57.75pt;height:15.75pt" o:ole="">
            <v:imagedata r:id="rId403" o:title=""/>
          </v:shape>
          <o:OLEObject Type="Embed" ProgID="Equation.DSMT4" ShapeID="_x0000_i1231" DrawAspect="Content" ObjectID="_1392213593" r:id="rId404"/>
        </w:object>
      </w:r>
      <w:r>
        <w:t xml:space="preserve">, el valor teórico máximo del voltaje de rizado será de </w:t>
      </w:r>
      <w:r w:rsidRPr="00056F0D">
        <w:rPr>
          <w:position w:val="-10"/>
        </w:rPr>
        <w:object w:dxaOrig="760" w:dyaOrig="320">
          <v:shape id="_x0000_i1232" type="#_x0000_t75" style="width:38.25pt;height:15.75pt" o:ole="">
            <v:imagedata r:id="rId405" o:title=""/>
          </v:shape>
          <o:OLEObject Type="Embed" ProgID="Equation.DSMT4" ShapeID="_x0000_i1232" DrawAspect="Content" ObjectID="_1392213594" r:id="rId406"/>
        </w:object>
      </w:r>
      <w:r>
        <w:t>.</w:t>
      </w:r>
    </w:p>
    <w:p w:rsidR="00354184" w:rsidRPr="00D465B3" w:rsidRDefault="00354184" w:rsidP="00354184">
      <w:pPr>
        <w:pStyle w:val="Ttulo3"/>
      </w:pPr>
      <w:bookmarkStart w:id="111" w:name="_Toc318382108"/>
      <w:r>
        <w:t>Etapa de filtraje de la señal DC</w:t>
      </w:r>
      <w:bookmarkEnd w:id="111"/>
    </w:p>
    <w:p w:rsidR="00354184" w:rsidRDefault="00002DFF">
      <w:r>
        <w:t xml:space="preserve">Para asegurar de que la señal DC no tenga componentes frecuenciales se utilizó un filtro </w:t>
      </w:r>
      <w:r w:rsidR="00D900B6">
        <w:t>pasa bajo</w:t>
      </w:r>
      <w:r>
        <w:t xml:space="preserve"> de segundo orden de arquitectura de </w:t>
      </w:r>
      <w:r w:rsidR="00D900B6">
        <w:t>múltiple</w:t>
      </w:r>
      <w:r>
        <w:t xml:space="preserve"> realimentación (MFB) tipo Bessel </w:t>
      </w:r>
      <w:r>
        <w:fldChar w:fldCharType="begin"/>
      </w:r>
      <w:r>
        <w:instrText xml:space="preserve"> ADDIN EN.CITE &lt;EndNote&gt;&lt;Cite&gt;&lt;Author&gt;Karki&lt;/Author&gt;&lt;Year&gt;2000&lt;/Year&gt;&lt;RecNum&gt;31&lt;/RecNum&gt;&lt;DisplayText&gt;[16]&lt;/DisplayText&gt;&lt;record&gt;&lt;rec-number&gt;31&lt;/rec-number&gt;&lt;foreign-keys&gt;&lt;key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fldChar w:fldCharType="separate"/>
      </w:r>
      <w:r>
        <w:rPr>
          <w:noProof/>
        </w:rPr>
        <w:t>[</w:t>
      </w:r>
      <w:hyperlink w:anchor="_ENREF_16" w:tooltip="Karki, 2000 #31" w:history="1">
        <w:r w:rsidR="00F46E81">
          <w:rPr>
            <w:noProof/>
          </w:rPr>
          <w:t>16</w:t>
        </w:r>
      </w:hyperlink>
      <w:r>
        <w:rPr>
          <w:noProof/>
        </w:rPr>
        <w:t>]</w:t>
      </w:r>
      <w:r>
        <w:fldChar w:fldCharType="end"/>
      </w:r>
      <w:r>
        <w:t xml:space="preserve"> sintonizado a </w:t>
      </w:r>
      <w:r w:rsidRPr="00002DFF">
        <w:rPr>
          <w:position w:val="-6"/>
        </w:rPr>
        <w:object w:dxaOrig="580" w:dyaOrig="279">
          <v:shape id="_x0000_i1233" type="#_x0000_t75" style="width:29.25pt;height:14.25pt" o:ole="">
            <v:imagedata r:id="rId407" o:title=""/>
          </v:shape>
          <o:OLEObject Type="Embed" ProgID="Equation.DSMT4" ShapeID="_x0000_i1233" DrawAspect="Content" ObjectID="_1392213595" r:id="rId408"/>
        </w:object>
      </w:r>
      <w:r w:rsidR="00D900B6">
        <w:t>.</w:t>
      </w:r>
      <w:r w:rsidR="00056F0D">
        <w:t xml:space="preserve"> </w:t>
      </w:r>
      <w:r w:rsidR="00D900B6">
        <w:t xml:space="preserve">Adicionalmente se utilizó un filtro pasivo pasa bajo sintonizado a </w:t>
      </w:r>
      <w:r w:rsidR="00D900B6" w:rsidRPr="00D900B6">
        <w:rPr>
          <w:position w:val="-6"/>
        </w:rPr>
        <w:object w:dxaOrig="700" w:dyaOrig="279">
          <v:shape id="_x0000_i1234" type="#_x0000_t75" style="width:35.25pt;height:14.25pt" o:ole="">
            <v:imagedata r:id="rId409" o:title=""/>
          </v:shape>
          <o:OLEObject Type="Embed" ProgID="Equation.DSMT4" ShapeID="_x0000_i1234" DrawAspect="Content" ObjectID="_1392213596" r:id="rId410"/>
        </w:object>
      </w:r>
      <w:r w:rsidR="00D900B6">
        <w:t xml:space="preserve"> </w:t>
      </w:r>
      <w:proofErr w:type="spellStart"/>
      <w:r w:rsidR="00D900B6">
        <w:t>a</w:t>
      </w:r>
      <w:proofErr w:type="spellEnd"/>
      <w:r w:rsidR="00D900B6">
        <w:t xml:space="preserve"> la salida del primer filtro para reducir el efecto de las no linealidades de los amplificadores operacionales que introducen un cero a altas frecuencias</w:t>
      </w:r>
      <w:r w:rsidR="00635A11">
        <w:t xml:space="preserve"> </w:t>
      </w:r>
      <w:r w:rsidR="00635A11">
        <w:fldChar w:fldCharType="begin"/>
      </w:r>
      <w:r w:rsidR="00635A11">
        <w:instrText xml:space="preserve"> ADDIN EN.CITE &lt;EndNote&gt;&lt;Cite&gt;&lt;Author&gt;Karki&lt;/Author&gt;&lt;Year&gt;2000&lt;/Year&gt;&lt;RecNum&gt;31&lt;/RecNum&gt;&lt;DisplayText&gt;[16]&lt;/DisplayText&gt;&lt;record&gt;&lt;rec-number&gt;31&lt;/rec-number&gt;&lt;foreign-keys&gt;&lt;key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rsidR="00635A11">
        <w:fldChar w:fldCharType="separate"/>
      </w:r>
      <w:r w:rsidR="00635A11">
        <w:rPr>
          <w:noProof/>
        </w:rPr>
        <w:t>[</w:t>
      </w:r>
      <w:hyperlink w:anchor="_ENREF_16" w:tooltip="Karki, 2000 #31" w:history="1">
        <w:r w:rsidR="00F46E81">
          <w:rPr>
            <w:noProof/>
          </w:rPr>
          <w:t>16</w:t>
        </w:r>
      </w:hyperlink>
      <w:r w:rsidR="00635A11">
        <w:rPr>
          <w:noProof/>
        </w:rPr>
        <w:t>]</w:t>
      </w:r>
      <w:r w:rsidR="00635A11">
        <w:fldChar w:fldCharType="end"/>
      </w:r>
      <w:r w:rsidR="00D900B6">
        <w:t xml:space="preserve">. </w:t>
      </w:r>
    </w:p>
    <w:p w:rsidR="00635A11" w:rsidRDefault="00635A11">
      <w:r>
        <w:t xml:space="preserve">Se utilizó un amplificador en configuración seguidor para aumentar la impedancia de entrada del circuito y prevenir la carga del convertidor frecuencia voltaje. Adicionalmente se colocó otro amplificador en configurador seguidor para disminuir la impedancia de salida debido a la colocación del último filtro pasa bajo. </w:t>
      </w:r>
    </w:p>
    <w:p w:rsidR="00635A11" w:rsidRDefault="00635A11">
      <w:r>
        <w:lastRenderedPageBreak/>
        <w:t xml:space="preserve">El esquemático de ésta etapa se puede observar a continuación en la </w:t>
      </w:r>
      <w:r>
        <w:fldChar w:fldCharType="begin"/>
      </w:r>
      <w:r>
        <w:instrText xml:space="preserve"> REF _Ref317083910 \h </w:instrText>
      </w:r>
      <w:r>
        <w:fldChar w:fldCharType="separate"/>
      </w:r>
      <w:r w:rsidR="000D575E">
        <w:t xml:space="preserve">Figura </w:t>
      </w:r>
      <w:r w:rsidR="000D575E">
        <w:rPr>
          <w:noProof/>
        </w:rPr>
        <w:t>4</w:t>
      </w:r>
      <w:r w:rsidR="000D575E">
        <w:t>.</w:t>
      </w:r>
      <w:r w:rsidR="000D575E">
        <w:rPr>
          <w:noProof/>
        </w:rPr>
        <w:t>5</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9A2277" w:rsidP="00354184">
            <w:pPr>
              <w:pStyle w:val="Imagenes"/>
            </w:pPr>
            <w:r>
              <w:pict>
                <v:shape id="_x0000_i1235" type="#_x0000_t75" style="width:415.5pt;height:177.75pt">
                  <v:imagedata r:id="rId411" o:title=""/>
                </v:shape>
              </w:pict>
            </w:r>
          </w:p>
          <w:p w:rsidR="00354184" w:rsidRDefault="00354184" w:rsidP="00354184">
            <w:pPr>
              <w:pStyle w:val="Epgrafe"/>
            </w:pPr>
            <w:bookmarkStart w:id="112" w:name="_Ref317083910"/>
            <w:r>
              <w:t xml:space="preserve">Figura </w:t>
            </w:r>
            <w:fldSimple w:instr=" STYLEREF 1 \s ">
              <w:r w:rsidR="000D575E">
                <w:rPr>
                  <w:noProof/>
                </w:rPr>
                <w:t>4</w:t>
              </w:r>
            </w:fldSimple>
            <w:r w:rsidR="000C530C">
              <w:t>.</w:t>
            </w:r>
            <w:fldSimple w:instr=" SEQ Figura \* ARABIC \s 1 ">
              <w:r w:rsidR="000D575E">
                <w:rPr>
                  <w:noProof/>
                </w:rPr>
                <w:t>5</w:t>
              </w:r>
            </w:fldSimple>
            <w:bookmarkEnd w:id="112"/>
            <w:r>
              <w:t>: Esquemático de la etapa de filtrado de la señal DC</w:t>
            </w:r>
          </w:p>
        </w:tc>
      </w:tr>
    </w:tbl>
    <w:p w:rsidR="00354184" w:rsidRDefault="00354184"/>
    <w:p w:rsidR="00354184" w:rsidRDefault="00354184" w:rsidP="00354184">
      <w:pPr>
        <w:pStyle w:val="Ttulo3"/>
      </w:pPr>
      <w:bookmarkStart w:id="113" w:name="_Toc318382109"/>
      <w:r>
        <w:t>Etapa de filtrado de la señal AC</w:t>
      </w:r>
      <w:bookmarkEnd w:id="113"/>
    </w:p>
    <w:p w:rsidR="00354184" w:rsidRDefault="00635A11">
      <w:r>
        <w:t xml:space="preserve">Al igual que la etapa de filtrado de la señal DC se utilizó una etapa de filtrado para la señal proveniente de la tarjeta 6023E de National Instrument. Sin embargo el filtro pasa bajo de segundo orden tipo Bessel de arquitectura MFB utilizado fue sintonizado a </w:t>
      </w:r>
      <w:r w:rsidRPr="00635A11">
        <w:rPr>
          <w:position w:val="-6"/>
        </w:rPr>
        <w:object w:dxaOrig="560" w:dyaOrig="279">
          <v:shape id="_x0000_i1236" type="#_x0000_t75" style="width:27.75pt;height:14.25pt" o:ole="">
            <v:imagedata r:id="rId412" o:title=""/>
          </v:shape>
          <o:OLEObject Type="Embed" ProgID="Equation.DSMT4" ShapeID="_x0000_i1236" DrawAspect="Content" ObjectID="_1392213597" r:id="rId413"/>
        </w:object>
      </w:r>
      <w:r>
        <w:t xml:space="preserve"> de tal forma que pueda dejar pasar la máxima frecuencia que puede entregar los convertidores DAC de la tarjeta, que según Nyquist, la frecuencia máxima que se puede reproducir es la mitad de la frecuencia de muestreo, debido a que la frecuencia de muestreo de la tarjeta es de </w:t>
      </w:r>
      <w:r w:rsidRPr="00635A11">
        <w:rPr>
          <w:position w:val="-6"/>
        </w:rPr>
        <w:object w:dxaOrig="680" w:dyaOrig="279">
          <v:shape id="_x0000_i1237" type="#_x0000_t75" style="width:33.75pt;height:14.25pt" o:ole="">
            <v:imagedata r:id="rId414" o:title=""/>
          </v:shape>
          <o:OLEObject Type="Embed" ProgID="Equation.DSMT4" ShapeID="_x0000_i1237" DrawAspect="Content" ObjectID="_1392213598" r:id="rId415"/>
        </w:object>
      </w:r>
      <w:r>
        <w:t>, la frecuencia máxima será de 5kHz.</w:t>
      </w:r>
    </w:p>
    <w:p w:rsidR="00635A11" w:rsidRDefault="00635A11">
      <w:r>
        <w:t xml:space="preserve">Al igual que los filtros para la señal DC, se utiliza un seguidor al inicio, un filtro </w:t>
      </w:r>
      <w:proofErr w:type="spellStart"/>
      <w:r>
        <w:t>pasabajo</w:t>
      </w:r>
      <w:proofErr w:type="spellEnd"/>
      <w:r>
        <w:t xml:space="preserve"> para contrarrestar las no linealidades del operacional a la salida del filtro MFB y otro seguidor a la salida para reducir la impedancia de salida. El esquemático de esta etapa se encuentra en la </w:t>
      </w:r>
      <w:r>
        <w:fldChar w:fldCharType="begin"/>
      </w:r>
      <w:r>
        <w:instrText xml:space="preserve"> REF _Ref317084268 \h </w:instrText>
      </w:r>
      <w:r>
        <w:fldChar w:fldCharType="separate"/>
      </w:r>
      <w:r w:rsidR="000D575E">
        <w:t xml:space="preserve">Figura </w:t>
      </w:r>
      <w:r w:rsidR="000D575E">
        <w:rPr>
          <w:noProof/>
        </w:rPr>
        <w:t>4</w:t>
      </w:r>
      <w:r w:rsidR="000D575E">
        <w:t>.</w:t>
      </w:r>
      <w:r w:rsidR="000D575E">
        <w:rPr>
          <w:noProof/>
        </w:rPr>
        <w:t>6</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9A2277" w:rsidP="00354184">
            <w:pPr>
              <w:pStyle w:val="Imagenes"/>
            </w:pPr>
            <w:r>
              <w:lastRenderedPageBreak/>
              <w:pict>
                <v:shape id="_x0000_i1238" type="#_x0000_t75" style="width:436.5pt;height:180pt">
                  <v:imagedata r:id="rId416" o:title=""/>
                </v:shape>
              </w:pict>
            </w:r>
          </w:p>
          <w:p w:rsidR="00354184" w:rsidRDefault="00354184" w:rsidP="00354184">
            <w:pPr>
              <w:pStyle w:val="Epgrafe"/>
            </w:pPr>
            <w:bookmarkStart w:id="114" w:name="_Ref317084268"/>
            <w:r>
              <w:t xml:space="preserve">Figura </w:t>
            </w:r>
            <w:fldSimple w:instr=" STYLEREF 1 \s ">
              <w:r w:rsidR="000D575E">
                <w:rPr>
                  <w:noProof/>
                </w:rPr>
                <w:t>4</w:t>
              </w:r>
            </w:fldSimple>
            <w:r w:rsidR="000C530C">
              <w:t>.</w:t>
            </w:r>
            <w:fldSimple w:instr=" SEQ Figura \* ARABIC \s 1 ">
              <w:r w:rsidR="000D575E">
                <w:rPr>
                  <w:noProof/>
                </w:rPr>
                <w:t>6</w:t>
              </w:r>
            </w:fldSimple>
            <w:bookmarkEnd w:id="114"/>
            <w:r>
              <w:t>: Esquemático de la etapa de filtrado de la señal AC</w:t>
            </w:r>
          </w:p>
        </w:tc>
      </w:tr>
    </w:tbl>
    <w:p w:rsidR="00354184" w:rsidRDefault="00354184"/>
    <w:p w:rsidR="00354184" w:rsidRDefault="00354184" w:rsidP="00354184">
      <w:pPr>
        <w:pStyle w:val="Ttulo3"/>
      </w:pPr>
      <w:bookmarkStart w:id="115" w:name="_Toc318382110"/>
      <w:r>
        <w:t>Etapa de amplificación de salida</w:t>
      </w:r>
      <w:bookmarkEnd w:id="115"/>
    </w:p>
    <w:p w:rsidR="00354184" w:rsidRDefault="00635A11">
      <w:r>
        <w:t>Par</w:t>
      </w:r>
      <w:r w:rsidR="00056F0D">
        <w:t>a ajustar la amplitud de salida de las etapas DC y AC y sumarlas en una única salida se utilizó un circuito sumador inversor, ya que los filtros MFB poseen una ganancia unitaria pero negativa.</w:t>
      </w:r>
    </w:p>
    <w:p w:rsidR="00D37C0F" w:rsidRDefault="00056F0D" w:rsidP="00D37C0F">
      <w:r>
        <w:t xml:space="preserve">Se utilizaron </w:t>
      </w:r>
      <w:proofErr w:type="spellStart"/>
      <w:r>
        <w:t>potenciometros</w:t>
      </w:r>
      <w:proofErr w:type="spellEnd"/>
      <w:r>
        <w:t xml:space="preserve"> </w:t>
      </w:r>
      <w:proofErr w:type="spellStart"/>
      <w:r>
        <w:t>multivuelta</w:t>
      </w:r>
      <w:proofErr w:type="spellEnd"/>
      <w:r>
        <w:t xml:space="preserve"> para ajustar las ganancias del circuito. Para la</w:t>
      </w:r>
      <w:r w:rsidR="00110B2A">
        <w:t xml:space="preserve"> señal AC, la ganancia puede ir desde aproximadamente 0.05 hasta 1, mientras que para la</w:t>
      </w:r>
      <w:r>
        <w:t xml:space="preserve"> señal DC</w:t>
      </w:r>
      <w:r w:rsidR="00110B2A">
        <w:t>,</w:t>
      </w:r>
      <w:r>
        <w:t xml:space="preserve"> la ganancia puede ir desde 0,</w:t>
      </w:r>
      <w:r w:rsidR="00110B2A">
        <w:t xml:space="preserve">005 </w:t>
      </w:r>
      <w:r>
        <w:t>hasta 1</w:t>
      </w:r>
      <w:r w:rsidR="00110B2A">
        <w:t>, esto se debe a que el control se realizará con la señal DC y por lo tanto debería ser capaz de inyectar valores mucho mas pequeños en un rango menor.</w:t>
      </w:r>
      <w:r w:rsidR="00D37C0F">
        <w:t xml:space="preserve"> El esquemático se puede observar en la </w:t>
      </w:r>
      <w:r w:rsidR="00D37C0F">
        <w:fldChar w:fldCharType="begin"/>
      </w:r>
      <w:r w:rsidR="00D37C0F">
        <w:instrText xml:space="preserve"> REF _Ref317503995 \h </w:instrText>
      </w:r>
      <w:r w:rsidR="00D37C0F">
        <w:fldChar w:fldCharType="separate"/>
      </w:r>
      <w:r w:rsidR="000D575E">
        <w:t xml:space="preserve">Figura </w:t>
      </w:r>
      <w:r w:rsidR="000D575E">
        <w:rPr>
          <w:noProof/>
        </w:rPr>
        <w:t>4</w:t>
      </w:r>
      <w:r w:rsidR="000D575E">
        <w:t>.</w:t>
      </w:r>
      <w:r w:rsidR="000D575E">
        <w:rPr>
          <w:noProof/>
        </w:rPr>
        <w:t>7</w:t>
      </w:r>
      <w:r w:rsidR="00D37C0F">
        <w:fldChar w:fldCharType="end"/>
      </w:r>
      <w:r w:rsidR="00D37C0F">
        <w:t>.</w:t>
      </w:r>
    </w:p>
    <w:p w:rsidR="00D37C0F" w:rsidRDefault="00D37C0F" w:rsidP="00D37C0F">
      <w:r>
        <w:t>La salida de este circuito se conecta a la fuente/amplificador del piezoeléctrico a través de un puerto de control que tiene una ganancia de 10.</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9A2277" w:rsidP="00354184">
            <w:pPr>
              <w:pStyle w:val="Imagenes"/>
            </w:pPr>
            <w:r>
              <w:lastRenderedPageBreak/>
              <w:pict>
                <v:shape id="_x0000_i1239" type="#_x0000_t75" style="width:231.75pt;height:156.75pt">
                  <v:imagedata r:id="rId417" o:title=""/>
                </v:shape>
              </w:pict>
            </w:r>
          </w:p>
          <w:p w:rsidR="00354184" w:rsidRDefault="00354184" w:rsidP="00354184">
            <w:pPr>
              <w:pStyle w:val="Epgrafe"/>
            </w:pPr>
            <w:bookmarkStart w:id="116" w:name="_Ref317503995"/>
            <w:r>
              <w:t xml:space="preserve">Figura </w:t>
            </w:r>
            <w:fldSimple w:instr=" STYLEREF 1 \s ">
              <w:r w:rsidR="000D575E">
                <w:rPr>
                  <w:noProof/>
                </w:rPr>
                <w:t>4</w:t>
              </w:r>
            </w:fldSimple>
            <w:r w:rsidR="000C530C">
              <w:t>.</w:t>
            </w:r>
            <w:fldSimple w:instr=" SEQ Figura \* ARABIC \s 1 ">
              <w:r w:rsidR="000D575E">
                <w:rPr>
                  <w:noProof/>
                </w:rPr>
                <w:t>7</w:t>
              </w:r>
            </w:fldSimple>
            <w:bookmarkEnd w:id="116"/>
            <w:r>
              <w:t>: Esquemático de la etapa de amplificación de salida</w:t>
            </w:r>
          </w:p>
        </w:tc>
      </w:tr>
    </w:tbl>
    <w:p w:rsidR="00333662" w:rsidRDefault="00333662" w:rsidP="00471BA0">
      <w:pPr>
        <w:pStyle w:val="Ttulo2"/>
      </w:pPr>
      <w:bookmarkStart w:id="117" w:name="_Toc318382111"/>
      <w:r>
        <w:t>Software desarrollado</w:t>
      </w:r>
      <w:bookmarkEnd w:id="117"/>
    </w:p>
    <w:p w:rsidR="00333662" w:rsidRDefault="00333662" w:rsidP="00333662">
      <w:r>
        <w:t>Para lograr la implementación del control se desarrollaron divers</w:t>
      </w:r>
      <w:r w:rsidR="004C59D2">
        <w:t>a</w:t>
      </w:r>
      <w:r>
        <w:t xml:space="preserve">s </w:t>
      </w:r>
      <w:r w:rsidR="004C59D2">
        <w:t xml:space="preserve">funciones o </w:t>
      </w:r>
      <w:proofErr w:type="spellStart"/>
      <w:r w:rsidR="004C59D2">
        <w:t>subVIs</w:t>
      </w:r>
      <w:proofErr w:type="spellEnd"/>
      <w:r w:rsidR="00E25112">
        <w:t xml:space="preserve"> </w:t>
      </w:r>
      <w:r>
        <w:t>en LabVIEW 2010 que permiten el manejo de</w:t>
      </w:r>
      <w:r w:rsidR="00E25112">
        <w:t>:</w:t>
      </w:r>
      <w:r>
        <w:t xml:space="preserve"> </w:t>
      </w:r>
      <w:r w:rsidR="00E25112">
        <w:t>la cámara para obtención de imágenes</w:t>
      </w:r>
      <w:r w:rsidR="004C59D2">
        <w:t xml:space="preserve"> y su procesamiento</w:t>
      </w:r>
      <w:r w:rsidR="00E25112">
        <w:t>; la tarjeta de sonido de la computadora para generar tonos de distintas frecuencias para la señal DC; la tarjeta de NI 6024E para la generación de señales AC;</w:t>
      </w:r>
      <w:r w:rsidR="004C59D2">
        <w:t xml:space="preserve"> algunas funciones generales;</w:t>
      </w:r>
      <w:r w:rsidR="00E25112">
        <w:t xml:space="preserve"> y finalmente un </w:t>
      </w:r>
      <w:r w:rsidR="004C59D2">
        <w:t>VI</w:t>
      </w:r>
      <w:r w:rsidR="00E25112">
        <w:t xml:space="preserve"> para el algoritmo de control que utiliza </w:t>
      </w:r>
      <w:r w:rsidR="004C59D2">
        <w:t>las funciones anteriormente mencionadas</w:t>
      </w:r>
      <w:r w:rsidR="00E25112">
        <w:t>.</w:t>
      </w:r>
    </w:p>
    <w:p w:rsidR="00E25112" w:rsidRDefault="004C59D2" w:rsidP="00E25112">
      <w:pPr>
        <w:pStyle w:val="Ttulo3"/>
      </w:pPr>
      <w:bookmarkStart w:id="118" w:name="_Toc318382112"/>
      <w:r>
        <w:t>VIs asociados al funcionamiento de la cámara</w:t>
      </w:r>
      <w:r w:rsidR="00640170">
        <w:t xml:space="preserve"> y manejo de imágenes</w:t>
      </w:r>
      <w:bookmarkEnd w:id="118"/>
    </w:p>
    <w:p w:rsidR="00E25112" w:rsidRDefault="00E25112" w:rsidP="00E25112">
      <w:r>
        <w:t xml:space="preserve">Para el control de la cámara de PixeLINK PL-B766U se utilizó el API para LabVIEW suministrado por PixeLINK, el cual </w:t>
      </w:r>
      <w:r w:rsidR="000E1404">
        <w:t xml:space="preserve">es una librería de </w:t>
      </w:r>
      <w:r>
        <w:t xml:space="preserve">funciones </w:t>
      </w:r>
      <w:r w:rsidR="000E1404">
        <w:t xml:space="preserve">básicas </w:t>
      </w:r>
      <w:r>
        <w:t>en</w:t>
      </w:r>
      <w:r w:rsidR="000E1404">
        <w:t xml:space="preserve"> forma de</w:t>
      </w:r>
      <w:r>
        <w:t xml:space="preserve"> </w:t>
      </w:r>
      <w:proofErr w:type="spellStart"/>
      <w:r>
        <w:t>subV</w:t>
      </w:r>
      <w:r w:rsidR="004C59D2">
        <w:t>I</w:t>
      </w:r>
      <w:r>
        <w:t>s</w:t>
      </w:r>
      <w:proofErr w:type="spellEnd"/>
      <w:r>
        <w:t xml:space="preserve"> para el manejo de las distintas características y funciones de la cámara</w:t>
      </w:r>
      <w:r w:rsidR="000E1404">
        <w:t xml:space="preserve">. </w:t>
      </w:r>
      <w:r w:rsidR="00BF0D91">
        <w:t>También</w:t>
      </w:r>
      <w:r w:rsidR="000E1404">
        <w:t xml:space="preserve"> se </w:t>
      </w:r>
      <w:r w:rsidR="00BF0D91">
        <w:t>utilizó</w:t>
      </w:r>
      <w:r w:rsidR="000E1404">
        <w:t xml:space="preserve"> el modulo de LabVIEW para </w:t>
      </w:r>
      <w:r w:rsidR="00BF0D91">
        <w:t>visión</w:t>
      </w:r>
      <w:r w:rsidR="000E1404">
        <w:t xml:space="preserve"> que trae distintas funciones para el manejo y procesamiento de imágenes utilizando un objeto llamado IMAQ.</w:t>
      </w:r>
    </w:p>
    <w:p w:rsidR="000E1404" w:rsidRDefault="00B44CEA" w:rsidP="00640170">
      <w:r>
        <w:t>Utilizando el API</w:t>
      </w:r>
      <w:r w:rsidR="00326C9A">
        <w:t xml:space="preserve"> de PixeLINK</w:t>
      </w:r>
      <w:r>
        <w:t xml:space="preserve"> se desarroll</w:t>
      </w:r>
      <w:r w:rsidR="000E1404">
        <w:t xml:space="preserve">ó una librería de </w:t>
      </w:r>
      <w:r w:rsidR="009B2C49">
        <w:t xml:space="preserve">10 </w:t>
      </w:r>
      <w:proofErr w:type="spellStart"/>
      <w:r w:rsidR="009B2C49">
        <w:t>subVIs</w:t>
      </w:r>
      <w:proofErr w:type="spellEnd"/>
      <w:r w:rsidR="009B2C49">
        <w:t xml:space="preserve"> que sirven </w:t>
      </w:r>
      <w:r w:rsidR="00004405">
        <w:t>para obtener</w:t>
      </w:r>
      <w:r w:rsidR="000E1404">
        <w:t xml:space="preserve"> y establecer información, propiedades y parámetros de la cámara como el tamaño del buffer, el tiempo de exposición, las ganancias, la región de interés, el formato de los pixeles, etc., También existen funciones para detener o comenzar </w:t>
      </w:r>
      <w:r w:rsidR="00ED646C">
        <w:t xml:space="preserve">la captura de imágenes y su </w:t>
      </w:r>
      <w:proofErr w:type="spellStart"/>
      <w:r w:rsidR="00ED646C">
        <w:t>transformacióna</w:t>
      </w:r>
      <w:proofErr w:type="spellEnd"/>
      <w:r w:rsidR="00ED646C">
        <w:t xml:space="preserve">  un objeto IMAQ que LabVIEW pueda entender.</w:t>
      </w:r>
    </w:p>
    <w:p w:rsidR="000E1404" w:rsidRDefault="000E1404" w:rsidP="00640170"/>
    <w:p w:rsidR="009B2C49" w:rsidRDefault="00004405" w:rsidP="00640170">
      <w:r>
        <w:lastRenderedPageBreak/>
        <w:t xml:space="preserve">Adicionalmente se hicieron </w:t>
      </w:r>
      <w:r w:rsidR="009B2C49">
        <w:t xml:space="preserve">12 </w:t>
      </w:r>
      <w:proofErr w:type="spellStart"/>
      <w:r>
        <w:t>subVIs</w:t>
      </w:r>
      <w:proofErr w:type="spellEnd"/>
      <w:r>
        <w:t xml:space="preserve"> para la conversión, procesamiento y visualización de las imágenes obtenidas por la cámara en un objeto de LabVIEW IMAQ</w:t>
      </w:r>
      <w:r w:rsidR="009B2C49">
        <w:t>.</w:t>
      </w:r>
      <w:r w:rsidR="00ED646C">
        <w:t xml:space="preserve"> Estas diversas funciones se encargan de la inicialización y destrucción de los objetos IMAQ, la conversión entre imágenes y arreglos, la conversión entre espacios de color, la obtención del contraste de la imagen y </w:t>
      </w:r>
      <w:r w:rsidR="002F15E1">
        <w:t>almacenamiento de archivos de video.</w:t>
      </w:r>
    </w:p>
    <w:p w:rsidR="002E1BB2" w:rsidRDefault="002F15E1" w:rsidP="009B2C49">
      <w:r>
        <w:t xml:space="preserve">Para la obtención del contraste se desarrollaron 3 </w:t>
      </w:r>
      <w:proofErr w:type="spellStart"/>
      <w:r>
        <w:t>subVIs</w:t>
      </w:r>
      <w:proofErr w:type="spellEnd"/>
      <w:r>
        <w:t xml:space="preserve"> que utilizan diferentes métodos de cálculo. Los métodos implementados son: contraste RMS, contraste de Michelson y el contraste en una línea. Tanto el contraste RMS y el contraste de Michelson requieren una conversión de la imagen al espacio de color HSL, debido a que utilizan la luminosidad para el cálculo del </w:t>
      </w:r>
      <w:proofErr w:type="spellStart"/>
      <w:r>
        <w:t>constraste</w:t>
      </w:r>
      <w:proofErr w:type="spellEnd"/>
      <w:r>
        <w:t xml:space="preserve">. </w:t>
      </w:r>
    </w:p>
    <w:p w:rsidR="002F15E1" w:rsidRDefault="002F15E1" w:rsidP="009B2C49">
      <w:r>
        <w:t xml:space="preserve">El contraste de Michelson </w:t>
      </w:r>
      <w:r w:rsidR="002E1BB2">
        <w:t>se calcula utilizando l</w:t>
      </w:r>
      <w:r>
        <w:t xml:space="preserve">a siguiente ecuación </w:t>
      </w:r>
      <w:r>
        <w:fldChar w:fldCharType="begin"/>
      </w:r>
      <w:r>
        <w:instrText xml:space="preserve"> GOTOBUTTON ZEqnNum644437  \* MERGEFORMAT </w:instrText>
      </w:r>
      <w:fldSimple w:instr=" REF ZEqnNum644437 \* Charformat \! \* MERGEFORMAT ">
        <w:r w:rsidR="000D575E">
          <w:instrText>(4.1)</w:instrText>
        </w:r>
      </w:fldSimple>
      <w:r>
        <w:fldChar w:fldCharType="end"/>
      </w:r>
      <w:r>
        <w:t>:</w:t>
      </w:r>
    </w:p>
    <w:p w:rsidR="002F15E1" w:rsidRDefault="002F15E1" w:rsidP="00640170">
      <w:pPr>
        <w:pStyle w:val="MTDisplayEquation"/>
      </w:pPr>
      <w:r>
        <w:tab/>
      </w:r>
      <w:r w:rsidR="002E1BB2" w:rsidRPr="00640170">
        <w:rPr>
          <w:position w:val="-30"/>
        </w:rPr>
        <w:object w:dxaOrig="2079" w:dyaOrig="680">
          <v:shape id="_x0000_i1240" type="#_x0000_t75" style="width:104.25pt;height:33.75pt" o:ole="">
            <v:imagedata r:id="rId418" o:title=""/>
          </v:shape>
          <o:OLEObject Type="Embed" ProgID="Equation.DSMT4" ShapeID="_x0000_i1240" DrawAspect="Content" ObjectID="_1392213599" r:id="rId41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9" w:name="ZEqnNum644437"/>
      <w:r>
        <w:instrText>(</w:instrText>
      </w:r>
      <w:fldSimple w:instr=" SEQ MTChap \c \* Arabic \* MERGEFORMAT ">
        <w:r w:rsidR="000D575E">
          <w:rPr>
            <w:noProof/>
          </w:rPr>
          <w:instrText>4</w:instrText>
        </w:r>
      </w:fldSimple>
      <w:r>
        <w:instrText>.</w:instrText>
      </w:r>
      <w:fldSimple w:instr=" SEQ MTEqn \c \* Arabic \* MERGEFORMAT ">
        <w:r w:rsidR="000D575E">
          <w:rPr>
            <w:noProof/>
          </w:rPr>
          <w:instrText>1</w:instrText>
        </w:r>
      </w:fldSimple>
      <w:r>
        <w:instrText>)</w:instrText>
      </w:r>
      <w:bookmarkEnd w:id="119"/>
      <w:r>
        <w:fldChar w:fldCharType="end"/>
      </w:r>
    </w:p>
    <w:p w:rsidR="002E1BB2" w:rsidRDefault="002E1BB2" w:rsidP="00640170">
      <w:pPr>
        <w:rPr>
          <w:lang w:val="es-ES"/>
        </w:rPr>
      </w:pPr>
      <w:r>
        <w:rPr>
          <w:lang w:val="es-ES"/>
        </w:rPr>
        <w:t xml:space="preserve">Donde </w:t>
      </w:r>
      <w:r w:rsidRPr="00640170">
        <w:rPr>
          <w:position w:val="-12"/>
          <w:lang w:val="es-ES"/>
        </w:rPr>
        <w:object w:dxaOrig="460" w:dyaOrig="360">
          <v:shape id="_x0000_i1241" type="#_x0000_t75" style="width:23.25pt;height:18pt" o:ole="">
            <v:imagedata r:id="rId420" o:title=""/>
          </v:shape>
          <o:OLEObject Type="Embed" ProgID="Equation.DSMT4" ShapeID="_x0000_i1241" DrawAspect="Content" ObjectID="_1392213600" r:id="rId421"/>
        </w:object>
      </w:r>
      <w:r>
        <w:rPr>
          <w:lang w:val="es-ES"/>
        </w:rPr>
        <w:t xml:space="preserve"> y </w:t>
      </w:r>
      <w:r w:rsidRPr="00640170">
        <w:rPr>
          <w:position w:val="-12"/>
          <w:lang w:val="es-ES"/>
        </w:rPr>
        <w:object w:dxaOrig="440" w:dyaOrig="360">
          <v:shape id="_x0000_i1242" type="#_x0000_t75" style="width:21.75pt;height:18pt" o:ole="">
            <v:imagedata r:id="rId422" o:title=""/>
          </v:shape>
          <o:OLEObject Type="Embed" ProgID="Equation.DSMT4" ShapeID="_x0000_i1242" DrawAspect="Content" ObjectID="_1392213601" r:id="rId423"/>
        </w:object>
      </w:r>
      <w:r>
        <w:rPr>
          <w:lang w:val="es-ES"/>
        </w:rPr>
        <w:t xml:space="preserve"> son los máximos y mínimos de la luminiscencia en la imagen.</w:t>
      </w:r>
    </w:p>
    <w:p w:rsidR="002E1BB2" w:rsidRDefault="002E1BB2" w:rsidP="002E1BB2">
      <w:pPr>
        <w:rPr>
          <w:lang w:val="es-ES"/>
        </w:rPr>
      </w:pPr>
      <w:r>
        <w:rPr>
          <w:lang w:val="es-ES"/>
        </w:rPr>
        <w:t>El contraste RMS utiliza la totalidad de los puntos de la imagen para obtener un resultado, la ecuación para calcular este contraste viene dado por:</w:t>
      </w:r>
    </w:p>
    <w:p w:rsidR="002E1BB2" w:rsidRPr="00640170" w:rsidRDefault="002E1BB2" w:rsidP="00640170">
      <w:pPr>
        <w:pStyle w:val="MTDisplayEquation"/>
      </w:pPr>
      <w:r>
        <w:tab/>
      </w:r>
      <w:r w:rsidR="001C2511" w:rsidRPr="00640170">
        <w:rPr>
          <w:position w:val="-32"/>
        </w:rPr>
        <w:object w:dxaOrig="3080" w:dyaOrig="780">
          <v:shape id="_x0000_i1243" type="#_x0000_t75" style="width:153.75pt;height:39pt" o:ole="">
            <v:imagedata r:id="rId424" o:title=""/>
          </v:shape>
          <o:OLEObject Type="Embed" ProgID="Equation.DSMT4" ShapeID="_x0000_i1243" DrawAspect="Content" ObjectID="_1392213602" r:id="rId4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575E">
          <w:rPr>
            <w:noProof/>
          </w:rPr>
          <w:instrText>4</w:instrText>
        </w:r>
      </w:fldSimple>
      <w:r>
        <w:instrText>.</w:instrText>
      </w:r>
      <w:fldSimple w:instr=" SEQ MTEqn \c \* Arabic \* MERGEFORMAT ">
        <w:r w:rsidR="000D575E">
          <w:rPr>
            <w:noProof/>
          </w:rPr>
          <w:instrText>2</w:instrText>
        </w:r>
      </w:fldSimple>
      <w:r>
        <w:instrText>)</w:instrText>
      </w:r>
      <w:r>
        <w:fldChar w:fldCharType="end"/>
      </w:r>
    </w:p>
    <w:p w:rsidR="001C2511" w:rsidRDefault="001C2511" w:rsidP="00640170">
      <w:r>
        <w:t xml:space="preserve">Donde </w:t>
      </w:r>
      <w:r w:rsidRPr="00640170">
        <w:rPr>
          <w:position w:val="-4"/>
        </w:rPr>
        <w:object w:dxaOrig="320" w:dyaOrig="260">
          <v:shape id="_x0000_i1244" type="#_x0000_t75" style="width:15.75pt;height:12.75pt" o:ole="">
            <v:imagedata r:id="rId426" o:title=""/>
          </v:shape>
          <o:OLEObject Type="Embed" ProgID="Equation.DSMT4" ShapeID="_x0000_i1244" DrawAspect="Content" ObjectID="_1392213603" r:id="rId427"/>
        </w:object>
      </w:r>
      <w:r>
        <w:t xml:space="preserve"> y </w:t>
      </w:r>
      <w:r w:rsidRPr="00640170">
        <w:rPr>
          <w:position w:val="-6"/>
        </w:rPr>
        <w:object w:dxaOrig="279" w:dyaOrig="279">
          <v:shape id="_x0000_i1245" type="#_x0000_t75" style="width:14.25pt;height:14.25pt" o:ole="">
            <v:imagedata r:id="rId428" o:title=""/>
          </v:shape>
          <o:OLEObject Type="Embed" ProgID="Equation.DSMT4" ShapeID="_x0000_i1245" DrawAspect="Content" ObjectID="_1392213604" r:id="rId429"/>
        </w:object>
      </w:r>
      <w:r>
        <w:t xml:space="preserve"> son las dimensiones de la imagen, </w:t>
      </w:r>
      <w:r w:rsidRPr="00640170">
        <w:rPr>
          <w:position w:val="-4"/>
        </w:rPr>
        <w:object w:dxaOrig="240" w:dyaOrig="300">
          <v:shape id="_x0000_i1246" type="#_x0000_t75" style="width:12pt;height:15pt" o:ole="">
            <v:imagedata r:id="rId430" o:title=""/>
          </v:shape>
          <o:OLEObject Type="Embed" ProgID="Equation.DSMT4" ShapeID="_x0000_i1246" DrawAspect="Content" ObjectID="_1392213605" r:id="rId431"/>
        </w:object>
      </w:r>
      <w:r>
        <w:t xml:space="preserve"> es el promedio de la luminiscencia de todos los pixeles y </w:t>
      </w:r>
      <w:r w:rsidRPr="00640170">
        <w:rPr>
          <w:position w:val="-14"/>
        </w:rPr>
        <w:object w:dxaOrig="300" w:dyaOrig="380">
          <v:shape id="_x0000_i1247" type="#_x0000_t75" style="width:15pt;height:18.75pt" o:ole="">
            <v:imagedata r:id="rId432" o:title=""/>
          </v:shape>
          <o:OLEObject Type="Embed" ProgID="Equation.DSMT4" ShapeID="_x0000_i1247" DrawAspect="Content" ObjectID="_1392213606" r:id="rId433"/>
        </w:object>
      </w:r>
      <w:r>
        <w:t xml:space="preserve"> es la luminiscencia del pixel con coordenadas </w:t>
      </w:r>
      <w:r w:rsidRPr="00640170">
        <w:rPr>
          <w:position w:val="-14"/>
        </w:rPr>
        <w:object w:dxaOrig="540" w:dyaOrig="400">
          <v:shape id="_x0000_i1248" type="#_x0000_t75" style="width:27pt;height:20.25pt" o:ole="">
            <v:imagedata r:id="rId434" o:title=""/>
          </v:shape>
          <o:OLEObject Type="Embed" ProgID="Equation.DSMT4" ShapeID="_x0000_i1248" DrawAspect="Content" ObjectID="_1392213607" r:id="rId435"/>
        </w:object>
      </w:r>
      <w:r>
        <w:t xml:space="preserve"> dentro de la imagen.</w:t>
      </w:r>
    </w:p>
    <w:p w:rsidR="00640170" w:rsidRDefault="001C2511" w:rsidP="00640170">
      <w:r>
        <w:t xml:space="preserve">El contraste en una línea se basa en solicitarle al usuario la creación de una línea en la imagen, en base a esta línea se </w:t>
      </w:r>
      <w:proofErr w:type="spellStart"/>
      <w:r>
        <w:t>evalua</w:t>
      </w:r>
      <w:proofErr w:type="spellEnd"/>
      <w:r>
        <w:t xml:space="preserve"> la intensidad de la imagen en cada punto que cruce la línea y se calculará el contraste de Michelson con el máximo y mínimo de luminiscencia de este conjunto de puntos. Este m</w:t>
      </w:r>
      <w:r w:rsidR="00640170">
        <w:t xml:space="preserve">étodo permite reducir la cantidad de puntos para evaluar el </w:t>
      </w:r>
      <w:r w:rsidR="00640170">
        <w:lastRenderedPageBreak/>
        <w:t>contraste y así evitar que los máximos y mínimos puedan caer en puntos brillantes o puntos oscuros que puedan existir en la cámara.</w:t>
      </w:r>
    </w:p>
    <w:p w:rsidR="00326C9A" w:rsidRDefault="001C2511" w:rsidP="00640170">
      <w:r>
        <w:t xml:space="preserve"> </w:t>
      </w:r>
      <w:r w:rsidR="00326C9A">
        <w:t xml:space="preserve">Con </w:t>
      </w:r>
      <w:r w:rsidR="00640170">
        <w:t xml:space="preserve">los </w:t>
      </w:r>
      <w:proofErr w:type="spellStart"/>
      <w:r w:rsidR="00326C9A">
        <w:t>subVIs</w:t>
      </w:r>
      <w:proofErr w:type="spellEnd"/>
      <w:r w:rsidR="00326C9A">
        <w:t xml:space="preserve"> desarrollados</w:t>
      </w:r>
      <w:r w:rsidR="00640170">
        <w:t xml:space="preserve"> para el control de la cámara y el manejo de imágenes </w:t>
      </w:r>
      <w:r w:rsidR="00326C9A">
        <w:t xml:space="preserve">se generó un VI de prueba para comprobar el funcionamiento </w:t>
      </w:r>
      <w:r w:rsidR="00640170">
        <w:t xml:space="preserve">aislado </w:t>
      </w:r>
      <w:r w:rsidR="00326C9A">
        <w:t>de la cámara.</w:t>
      </w:r>
      <w:r w:rsidR="00640170">
        <w:t xml:space="preserve"> Este VI permite la configuración de las principales características de la cámara, </w:t>
      </w:r>
      <w:r w:rsidR="00412C53">
        <w:t>visualizar</w:t>
      </w:r>
      <w:r w:rsidR="00640170">
        <w:t xml:space="preserve"> el contraste de la imagen mediante el método de línea y permite la visualización de imágenes y la grabación de videos. La pantalla frontal de este VI se muestra en la </w:t>
      </w:r>
      <w:r w:rsidR="00640170">
        <w:fldChar w:fldCharType="begin"/>
      </w:r>
      <w:r w:rsidR="00640170">
        <w:instrText xml:space="preserve"> REF _Ref317865572 \h </w:instrText>
      </w:r>
      <w:r w:rsidR="00640170">
        <w:fldChar w:fldCharType="separate"/>
      </w:r>
      <w:r w:rsidR="000D575E">
        <w:t xml:space="preserve">Figura </w:t>
      </w:r>
      <w:r w:rsidR="000D575E">
        <w:rPr>
          <w:noProof/>
        </w:rPr>
        <w:t>4</w:t>
      </w:r>
      <w:r w:rsidR="000D575E">
        <w:t>.</w:t>
      </w:r>
      <w:r w:rsidR="000D575E">
        <w:rPr>
          <w:noProof/>
        </w:rPr>
        <w:t>8</w:t>
      </w:r>
      <w:r w:rsidR="00640170">
        <w:fldChar w:fldCharType="end"/>
      </w:r>
    </w:p>
    <w:tbl>
      <w:tblPr>
        <w:tblW w:w="0" w:type="auto"/>
        <w:tblLook w:val="04A0" w:firstRow="1" w:lastRow="0" w:firstColumn="1" w:lastColumn="0" w:noHBand="0" w:noVBand="1"/>
      </w:tblPr>
      <w:tblGrid>
        <w:gridCol w:w="9261"/>
      </w:tblGrid>
      <w:tr w:rsidR="00326C9A" w:rsidTr="000A1AB7">
        <w:tc>
          <w:tcPr>
            <w:tcW w:w="9261" w:type="dxa"/>
            <w:shd w:val="clear" w:color="auto" w:fill="auto"/>
          </w:tcPr>
          <w:p w:rsidR="00640170" w:rsidRDefault="009A2277" w:rsidP="00640170">
            <w:pPr>
              <w:pStyle w:val="Imagenes"/>
            </w:pPr>
            <w:r>
              <w:rPr>
                <w:lang w:eastAsia="es-VE"/>
              </w:rPr>
              <w:pict>
                <v:shape id="Imagen 1" o:spid="_x0000_i1249" type="#_x0000_t75" style="width:450pt;height:321pt;visibility:visible;mso-wrap-style:square">
                  <v:imagedata r:id="rId436" o:title="" croptop="6604f" cropbottom="3324f" cropright="41146f"/>
                </v:shape>
              </w:pict>
            </w:r>
          </w:p>
          <w:p w:rsidR="00326C9A" w:rsidRDefault="00640170" w:rsidP="000A1AB7">
            <w:pPr>
              <w:pStyle w:val="Epgrafe"/>
            </w:pPr>
            <w:bookmarkStart w:id="120" w:name="_Ref317865572"/>
            <w:r>
              <w:t xml:space="preserve">Figura </w:t>
            </w:r>
            <w:fldSimple w:instr=" STYLEREF 1 \s ">
              <w:r w:rsidR="000D575E">
                <w:rPr>
                  <w:noProof/>
                </w:rPr>
                <w:t>4</w:t>
              </w:r>
            </w:fldSimple>
            <w:r w:rsidR="000C530C">
              <w:t>.</w:t>
            </w:r>
            <w:fldSimple w:instr=" SEQ Figura \* ARABIC \s 1 ">
              <w:r w:rsidR="000D575E">
                <w:rPr>
                  <w:noProof/>
                </w:rPr>
                <w:t>8</w:t>
              </w:r>
            </w:fldSimple>
            <w:bookmarkEnd w:id="120"/>
            <w:r>
              <w:rPr>
                <w:noProof/>
              </w:rPr>
              <w:t>: Panel Frontal del VI de prueba de la cámara</w:t>
            </w:r>
          </w:p>
        </w:tc>
      </w:tr>
    </w:tbl>
    <w:p w:rsidR="005D6A42" w:rsidRDefault="00412C53" w:rsidP="00C45BAF">
      <w:pPr>
        <w:pStyle w:val="Ttulo3"/>
      </w:pPr>
      <w:bookmarkStart w:id="121" w:name="_Toc318382113"/>
      <w:r>
        <w:t>VIs asociados con la tarjeta de sonido</w:t>
      </w:r>
      <w:bookmarkEnd w:id="121"/>
    </w:p>
    <w:p w:rsidR="00412C53" w:rsidRDefault="00C45BAF" w:rsidP="00C45BAF">
      <w:r>
        <w:t xml:space="preserve">Para el control de la tarjeta de sonido se hicieron </w:t>
      </w:r>
      <w:proofErr w:type="spellStart"/>
      <w:r>
        <w:t>subVIs</w:t>
      </w:r>
      <w:proofErr w:type="spellEnd"/>
      <w:r>
        <w:t xml:space="preserve"> con la librería que suministra LabVIEW, entre estos </w:t>
      </w:r>
      <w:proofErr w:type="spellStart"/>
      <w:r>
        <w:t>subVIs</w:t>
      </w:r>
      <w:proofErr w:type="spellEnd"/>
      <w:r>
        <w:t xml:space="preserve"> están los encargados de inicializar y limpieza del dispositivo de sonido, detectar cambios en las propiedades del dispositivo por parte del usuario, configuración del dispositivo y la generación de un tono según una frecuencia de entrada. </w:t>
      </w:r>
      <w:r>
        <w:lastRenderedPageBreak/>
        <w:t xml:space="preserve">Utilizando estos </w:t>
      </w:r>
      <w:proofErr w:type="spellStart"/>
      <w:r>
        <w:t>subVIs</w:t>
      </w:r>
      <w:proofErr w:type="spellEnd"/>
      <w:r>
        <w:t xml:space="preserve"> se desarrolló un VI de prueba para verificar el funcionamiento de la tarjeta de sonido y la generación de tonos que serían inyectados al convertidor frecuencia voltaje.</w:t>
      </w:r>
    </w:p>
    <w:tbl>
      <w:tblPr>
        <w:tblW w:w="0" w:type="auto"/>
        <w:tblLook w:val="04A0" w:firstRow="1" w:lastRow="0" w:firstColumn="1" w:lastColumn="0" w:noHBand="0" w:noVBand="1"/>
      </w:tblPr>
      <w:tblGrid>
        <w:gridCol w:w="9261"/>
      </w:tblGrid>
      <w:tr w:rsidR="00C45BAF" w:rsidTr="009A72C7">
        <w:tc>
          <w:tcPr>
            <w:tcW w:w="9261" w:type="dxa"/>
            <w:shd w:val="clear" w:color="auto" w:fill="auto"/>
          </w:tcPr>
          <w:p w:rsidR="00C45BAF" w:rsidRDefault="009A2277" w:rsidP="00C45BAF">
            <w:pPr>
              <w:pStyle w:val="Imagenes"/>
            </w:pPr>
            <w:r>
              <w:rPr>
                <w:lang w:eastAsia="es-VE"/>
              </w:rPr>
              <w:pict>
                <v:shape id="_x0000_i1250" type="#_x0000_t75" style="width:370.5pt;height:245.25pt;visibility:visible;mso-wrap-style:square">
                  <v:imagedata r:id="rId437" o:title="" croptop="17253f" cropbottom="6749f" cropleft="6597f" cropright="39318f"/>
                </v:shape>
              </w:pict>
            </w:r>
          </w:p>
          <w:p w:rsidR="00C45BAF" w:rsidRDefault="00C45BAF" w:rsidP="00C45BAF">
            <w:pPr>
              <w:pStyle w:val="Epgrafe"/>
            </w:pPr>
            <w:r>
              <w:t xml:space="preserve">Figura </w:t>
            </w:r>
            <w:fldSimple w:instr=" STYLEREF 1 \s ">
              <w:r w:rsidR="000D575E">
                <w:rPr>
                  <w:noProof/>
                </w:rPr>
                <w:t>4</w:t>
              </w:r>
            </w:fldSimple>
            <w:r w:rsidR="000C530C">
              <w:t>.</w:t>
            </w:r>
            <w:fldSimple w:instr=" SEQ Figura \* ARABIC \s 1 ">
              <w:r w:rsidR="000D575E">
                <w:rPr>
                  <w:noProof/>
                </w:rPr>
                <w:t>9</w:t>
              </w:r>
            </w:fldSimple>
            <w:r>
              <w:rPr>
                <w:noProof/>
              </w:rPr>
              <w:t xml:space="preserve"> : </w:t>
            </w:r>
            <w:r w:rsidRPr="00C06467">
              <w:rPr>
                <w:noProof/>
              </w:rPr>
              <w:t xml:space="preserve">Panel Frontal del VI de prueba de la </w:t>
            </w:r>
            <w:r>
              <w:rPr>
                <w:noProof/>
              </w:rPr>
              <w:t>tarjeta de sonido</w:t>
            </w:r>
          </w:p>
        </w:tc>
      </w:tr>
    </w:tbl>
    <w:p w:rsidR="00C45BAF" w:rsidRDefault="00BF0D91" w:rsidP="00BF0D91">
      <w:pPr>
        <w:pStyle w:val="Ttulo3"/>
      </w:pPr>
      <w:bookmarkStart w:id="122" w:name="_Toc318382114"/>
      <w:r>
        <w:t>VIs asociados con la tarjeta NI 6023E</w:t>
      </w:r>
      <w:bookmarkEnd w:id="122"/>
    </w:p>
    <w:p w:rsidR="00BF0D91" w:rsidRDefault="00BF0D91" w:rsidP="00BF0D91">
      <w:r>
        <w:t xml:space="preserve">Al igual que para la tarjeta de sonido se desarrollaron unos </w:t>
      </w:r>
      <w:proofErr w:type="spellStart"/>
      <w:r>
        <w:t>subVIs</w:t>
      </w:r>
      <w:proofErr w:type="spellEnd"/>
      <w:r>
        <w:t xml:space="preserve"> para el control de la tarjeta NI 6023E, esta vez, se utilizaron funciones del módulo de medición (NI-DAQmx) como base para desarrollar los </w:t>
      </w:r>
      <w:proofErr w:type="spellStart"/>
      <w:r>
        <w:t>subVIs</w:t>
      </w:r>
      <w:proofErr w:type="spellEnd"/>
      <w:r>
        <w:t xml:space="preserve"> que controlan la inicialización y limpieza del dispositivo, la configuración, los límites, la detección si el usuario modifica algún parámetro, y creación de las señales en tiempo que serán introducidas a la tarjeta de filtrado y amplificación para generar la señal de control. </w:t>
      </w:r>
    </w:p>
    <w:p w:rsidR="00BF0D91" w:rsidRDefault="00BF0D91" w:rsidP="00BF0D91">
      <w:r>
        <w:t xml:space="preserve">Nuevamente se desarrolló un programa para comprobar la funcionalidad de este dispositivo por separado, el panel frontal se muestra en la </w:t>
      </w:r>
    </w:p>
    <w:tbl>
      <w:tblPr>
        <w:tblW w:w="0" w:type="auto"/>
        <w:tblLook w:val="04A0" w:firstRow="1" w:lastRow="0" w:firstColumn="1" w:lastColumn="0" w:noHBand="0" w:noVBand="1"/>
      </w:tblPr>
      <w:tblGrid>
        <w:gridCol w:w="9261"/>
      </w:tblGrid>
      <w:tr w:rsidR="00BF0D91" w:rsidTr="009A72C7">
        <w:tc>
          <w:tcPr>
            <w:tcW w:w="9261" w:type="dxa"/>
            <w:shd w:val="clear" w:color="auto" w:fill="auto"/>
          </w:tcPr>
          <w:p w:rsidR="00183E67" w:rsidRDefault="009A2277" w:rsidP="00183E67">
            <w:pPr>
              <w:pStyle w:val="Imagenes"/>
            </w:pPr>
            <w:r>
              <w:rPr>
                <w:lang w:eastAsia="es-VE"/>
              </w:rPr>
              <w:lastRenderedPageBreak/>
              <w:pict>
                <v:shape id="_x0000_i1251" type="#_x0000_t75" style="width:371.25pt;height:261pt;visibility:visible;mso-wrap-style:square;mso-position-horizontal:absolute;mso-position-vertical:absolute">
                  <v:imagedata r:id="rId438" o:title="" croptop="8009f" cropbottom="13733f" cropleft="33757f" cropright="12118f"/>
                </v:shape>
              </w:pict>
            </w:r>
          </w:p>
          <w:p w:rsidR="00BF0D91" w:rsidRDefault="00183E67" w:rsidP="009A72C7">
            <w:pPr>
              <w:pStyle w:val="Epgrafe"/>
            </w:pPr>
            <w:r>
              <w:t xml:space="preserve">Figura </w:t>
            </w:r>
            <w:fldSimple w:instr=" STYLEREF 1 \s ">
              <w:r w:rsidR="000D575E">
                <w:rPr>
                  <w:noProof/>
                </w:rPr>
                <w:t>4</w:t>
              </w:r>
            </w:fldSimple>
            <w:r w:rsidR="000C530C">
              <w:t>.</w:t>
            </w:r>
            <w:fldSimple w:instr=" SEQ Figura \* ARABIC \s 1 ">
              <w:r w:rsidR="000D575E">
                <w:rPr>
                  <w:noProof/>
                </w:rPr>
                <w:t>10</w:t>
              </w:r>
            </w:fldSimple>
            <w:r>
              <w:t>: Panel frontal del VI de prueba de la tarjeta NI 6023E</w:t>
            </w:r>
          </w:p>
        </w:tc>
      </w:tr>
    </w:tbl>
    <w:p w:rsidR="00BF0D91" w:rsidRDefault="00C55A5D" w:rsidP="00C55A5D">
      <w:pPr>
        <w:pStyle w:val="Ttulo3"/>
      </w:pPr>
      <w:bookmarkStart w:id="123" w:name="_Toc318382115"/>
      <w:r>
        <w:t>VIs asociado al control</w:t>
      </w:r>
      <w:bookmarkEnd w:id="123"/>
    </w:p>
    <w:p w:rsidR="009F434C" w:rsidRDefault="009F434C" w:rsidP="009F434C">
      <w:r>
        <w:t xml:space="preserve">Una vez realizadas todas las pruebas de los elementos por separado, se procedió a implementar el control utilizando los elementos ya desarrollados, sin embargo, para la lógica del control se hicieron nuevos </w:t>
      </w:r>
      <w:proofErr w:type="spellStart"/>
      <w:r>
        <w:t>subVIs</w:t>
      </w:r>
      <w:proofErr w:type="spellEnd"/>
      <w:r>
        <w:t xml:space="preserve"> específicos para este fin. Entre los </w:t>
      </w:r>
      <w:proofErr w:type="spellStart"/>
      <w:r>
        <w:t>subVIs</w:t>
      </w:r>
      <w:proofErr w:type="spellEnd"/>
      <w:r>
        <w:t xml:space="preserve"> desarrollados para el control se encuentra el generador de la señal inicial (gaussiana con parámetros aleatorios), la máquina de estados que replica el algoritmo de la </w:t>
      </w:r>
      <w:r>
        <w:fldChar w:fldCharType="begin"/>
      </w:r>
      <w:r>
        <w:instrText xml:space="preserve"> REF _Ref316487325 \h </w:instrText>
      </w:r>
      <w:r>
        <w:fldChar w:fldCharType="separate"/>
      </w:r>
      <w:r w:rsidR="000D575E">
        <w:t xml:space="preserve">Figura </w:t>
      </w:r>
      <w:r w:rsidR="000D575E">
        <w:rPr>
          <w:noProof/>
        </w:rPr>
        <w:t>3</w:t>
      </w:r>
      <w:r w:rsidR="000D575E">
        <w:t>.</w:t>
      </w:r>
      <w:r w:rsidR="000D575E">
        <w:rPr>
          <w:noProof/>
        </w:rPr>
        <w:t>6</w:t>
      </w:r>
      <w:r>
        <w:fldChar w:fldCharType="end"/>
      </w:r>
      <w:r>
        <w:t xml:space="preserve"> y </w:t>
      </w:r>
      <w:proofErr w:type="spellStart"/>
      <w:r>
        <w:t>subVIs</w:t>
      </w:r>
      <w:proofErr w:type="spellEnd"/>
      <w:r>
        <w:t xml:space="preserve"> que se encargan de aumentar los pasos en amplitud, ancho y media de la gaussiana, promediar los contrastes de las imágenes para la misma señal, etc.</w:t>
      </w:r>
    </w:p>
    <w:p w:rsidR="004B7864" w:rsidRDefault="004B7864" w:rsidP="009F434C">
      <w:r>
        <w:t xml:space="preserve">En la </w:t>
      </w:r>
      <w:r>
        <w:fldChar w:fldCharType="begin"/>
      </w:r>
      <w:r>
        <w:instrText xml:space="preserve"> REF _Ref318119748 \h </w:instrText>
      </w:r>
      <w:r>
        <w:fldChar w:fldCharType="separate"/>
      </w:r>
      <w:r w:rsidR="000D575E">
        <w:t xml:space="preserve">Figura </w:t>
      </w:r>
      <w:r w:rsidR="000D575E">
        <w:rPr>
          <w:noProof/>
        </w:rPr>
        <w:t>4</w:t>
      </w:r>
      <w:r w:rsidR="000D575E">
        <w:t>.</w:t>
      </w:r>
      <w:r w:rsidR="000D575E">
        <w:rPr>
          <w:noProof/>
        </w:rPr>
        <w:t>11</w:t>
      </w:r>
      <w:r>
        <w:fldChar w:fldCharType="end"/>
      </w:r>
      <w:r>
        <w:t xml:space="preserve"> se puede observar la interfaz del VI que ejecuta el algoritmo de control propuesto. Posee una pestaña de configuración de cada uno de los elementos del sistema y se puede observar la imagen que esta recibiendo la cámara, la señal de control que está inyectando y una gráfica de la evolución del contraste. La interfaz del control tiene 3 botones adicionales a los parámetros de configuración, el botón “</w:t>
      </w:r>
      <w:r w:rsidRPr="004B7864">
        <w:rPr>
          <w:i/>
        </w:rPr>
        <w:t>Control ON?</w:t>
      </w:r>
      <w:r>
        <w:t>” ejecuta el algoritmo, mientras que el botón “</w:t>
      </w:r>
      <w:r>
        <w:rPr>
          <w:i/>
        </w:rPr>
        <w:t>Ajuste ON?</w:t>
      </w:r>
      <w:r>
        <w:t xml:space="preserve">” le indica al programa que pruebe señales para tratar de aumentar el contraste, si se desactiva este botón, se introducirá la última señal obtenida por el </w:t>
      </w:r>
      <w:r>
        <w:lastRenderedPageBreak/>
        <w:t>contraste, finalmente el botón “</w:t>
      </w:r>
      <w:proofErr w:type="spellStart"/>
      <w:r w:rsidRPr="004B7864">
        <w:rPr>
          <w:i/>
        </w:rPr>
        <w:t>Reset</w:t>
      </w:r>
      <w:proofErr w:type="spellEnd"/>
      <w:r w:rsidRPr="004B7864">
        <w:rPr>
          <w:i/>
        </w:rPr>
        <w:t xml:space="preserve"> Control</w:t>
      </w:r>
      <w:r>
        <w:t xml:space="preserve">” borra cualquier señal que se esté inyectando, es decir, elimina toda señal de control y vuelve todo al estado inicial. </w:t>
      </w:r>
    </w:p>
    <w:p w:rsidR="004B7864" w:rsidRDefault="004B7864" w:rsidP="009F434C">
      <w:r>
        <w:t>La interfaz también permite grabar un video y un archivo de texto que contiene la información del contraste en cada imagen obtenida y un comentario de que está ocurriendo con el control y que parámetros tiene la señal que se está inyectando.</w:t>
      </w:r>
    </w:p>
    <w:tbl>
      <w:tblPr>
        <w:tblW w:w="0" w:type="auto"/>
        <w:tblLook w:val="04A0" w:firstRow="1" w:lastRow="0" w:firstColumn="1" w:lastColumn="0" w:noHBand="0" w:noVBand="1"/>
      </w:tblPr>
      <w:tblGrid>
        <w:gridCol w:w="9261"/>
      </w:tblGrid>
      <w:tr w:rsidR="002E0899" w:rsidTr="009A72C7">
        <w:tc>
          <w:tcPr>
            <w:tcW w:w="9261" w:type="dxa"/>
            <w:shd w:val="clear" w:color="auto" w:fill="auto"/>
          </w:tcPr>
          <w:p w:rsidR="002E0899" w:rsidRDefault="009A2277" w:rsidP="002E0899">
            <w:pPr>
              <w:pStyle w:val="Imagenes"/>
            </w:pPr>
            <w:r>
              <w:rPr>
                <w:lang w:eastAsia="es-VE"/>
              </w:rPr>
              <w:pict>
                <v:shape id="_x0000_i1252" type="#_x0000_t75" style="width:450pt;height:253.5pt;visibility:visible;mso-wrap-style:square">
                  <v:imagedata r:id="rId439" o:title="" croptop="5697f" cropbottom="10996f" cropleft="2245f" cropright="36190f"/>
                </v:shape>
              </w:pict>
            </w:r>
          </w:p>
          <w:p w:rsidR="002E0899" w:rsidRDefault="002E0899" w:rsidP="009A72C7">
            <w:pPr>
              <w:pStyle w:val="Epgrafe"/>
            </w:pPr>
            <w:bookmarkStart w:id="124" w:name="_Ref318119748"/>
            <w:r>
              <w:t xml:space="preserve">Figura </w:t>
            </w:r>
            <w:fldSimple w:instr=" STYLEREF 1 \s ">
              <w:r w:rsidR="000D575E">
                <w:rPr>
                  <w:noProof/>
                </w:rPr>
                <w:t>4</w:t>
              </w:r>
            </w:fldSimple>
            <w:r w:rsidR="000C530C">
              <w:t>.</w:t>
            </w:r>
            <w:fldSimple w:instr=" SEQ Figura \* ARABIC \s 1 ">
              <w:r w:rsidR="000D575E">
                <w:rPr>
                  <w:noProof/>
                </w:rPr>
                <w:t>11</w:t>
              </w:r>
            </w:fldSimple>
            <w:bookmarkEnd w:id="124"/>
            <w:r>
              <w:t>: Panel frontal del VI del control</w:t>
            </w:r>
          </w:p>
        </w:tc>
      </w:tr>
    </w:tbl>
    <w:p w:rsidR="007929CB" w:rsidRDefault="007929CB" w:rsidP="008E6B26">
      <w:pPr>
        <w:pStyle w:val="Ttulo2"/>
      </w:pPr>
      <w:bookmarkStart w:id="125" w:name="_Toc318382116"/>
      <w:r>
        <w:t>Conclusiones</w:t>
      </w:r>
      <w:bookmarkEnd w:id="125"/>
    </w:p>
    <w:p w:rsidR="004F3DB7" w:rsidRDefault="007929CB" w:rsidP="007929CB">
      <w:r>
        <w:t xml:space="preserve">Para lograr implementar el algoritmo de control propuesto se desarrollaron diversos circuitos y programas que no solo funcionan para el fin de este trabajo, sino que pueden ser utilizados para cualquier aplicación que involucre el sistema de microscopía interferencial, el manejo de la cámara, tarjeta de sonido o la tarjeta de adquisición 6023E. </w:t>
      </w:r>
    </w:p>
    <w:p w:rsidR="004F3DB7" w:rsidRDefault="004F3DB7" w:rsidP="007929CB">
      <w:r>
        <w:t xml:space="preserve">La tarjeta de amplificación y filtrado desarrollada e implementada queda al laboratorio como una tarjeta robusta con alimentación independiente para introducir señales complejas al piezoeléctrico mediante dos entradas independientes. La entrada de frecuencia permite a través de un tono generar señales DC a la salida de la tarjeta con una alta precisión y un gran rango de salida. Por otra parte la entrada de voltajes AC permite obtener tanto señales AC como </w:t>
      </w:r>
      <w:r>
        <w:lastRenderedPageBreak/>
        <w:t>señales DC según lo que se introduzca, sin embargo, en la aplicación utilizada en este trabajo, la limitante de esta entrada para obtener grandes rangos de salida es la resolución de la tarjeta de adquisición. La combinación de ambas señales permite una generación de señales AC con un offset muy preciso.</w:t>
      </w:r>
    </w:p>
    <w:p w:rsidR="007929CB" w:rsidRDefault="004F3DB7" w:rsidP="007929CB">
      <w:r>
        <w:t xml:space="preserve">Las aplicaciones realizadas en LabVIEW dejan una librería de 58 </w:t>
      </w:r>
      <w:proofErr w:type="spellStart"/>
      <w:r>
        <w:t>subVIs</w:t>
      </w:r>
      <w:proofErr w:type="spellEnd"/>
      <w:r>
        <w:t xml:space="preserve"> para el manejo de diversas cámaras de PixeLINK, la tarjeta de sonido de la computadora, diversas tarjetas de adquisición de</w:t>
      </w:r>
      <w:r w:rsidR="008E6B26">
        <w:t xml:space="preserve"> National Instrument, elementos generales para el manejo de imágenes y</w:t>
      </w:r>
      <w:r>
        <w:t xml:space="preserve"> </w:t>
      </w:r>
      <w:r w:rsidR="008E6B26">
        <w:t>diversos componentes para desarrollar nuevas aplicaciones o para modificar de una forma rápida y sencilla el control implementado. Adicionalmente los VIs de pruebas pueden ser utilizados independientemente en cualquier otra aplicación que se requiera.</w:t>
      </w:r>
    </w:p>
    <w:p w:rsidR="008E6B26" w:rsidRDefault="008E6B26" w:rsidP="007929CB">
      <w:r>
        <w:t>En el siguiente capítulo se explicaran las diversas pruebas y caracterizaciones realizadas a cada componente desarrollado, desde pruebas de linealidad de los circuitos, hasta las pruebas de la implementación del control.</w:t>
      </w:r>
    </w:p>
    <w:p w:rsidR="007929CB" w:rsidRDefault="007929CB" w:rsidP="007929CB"/>
    <w:p w:rsidR="007929CB" w:rsidRDefault="007929CB" w:rsidP="007929CB">
      <w:pPr>
        <w:sectPr w:rsidR="007929CB" w:rsidSect="0091587C">
          <w:pgSz w:w="12240" w:h="15840" w:code="1"/>
          <w:pgMar w:top="1418" w:right="1418" w:bottom="1418" w:left="1701" w:header="709" w:footer="709" w:gutter="0"/>
          <w:pgNumType w:start="1"/>
          <w:cols w:space="708"/>
          <w:docGrid w:linePitch="360"/>
        </w:sectPr>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Ttulo1"/>
        <w:numPr>
          <w:ilvl w:val="0"/>
          <w:numId w:val="2"/>
        </w:numPr>
      </w:pPr>
      <w:bookmarkStart w:id="126" w:name="_Toc318382117"/>
      <w:r w:rsidRPr="008D2941">
        <w:t>Capítul</w:t>
      </w:r>
      <w:r>
        <w:t>o V</w:t>
      </w:r>
      <w:r w:rsidRPr="008D2941">
        <w:br/>
      </w:r>
      <w:r w:rsidRPr="008D2941">
        <w:br/>
      </w:r>
      <w:r>
        <w:t>PRUEBAS Y RESULTADOS</w:t>
      </w:r>
      <w:bookmarkEnd w:id="126"/>
    </w:p>
    <w:p w:rsidR="003A0437" w:rsidRDefault="003A0437" w:rsidP="00471BA0">
      <w:pPr>
        <w:pStyle w:val="Ttulo2"/>
      </w:pPr>
      <w:bookmarkStart w:id="127" w:name="_Toc318382118"/>
      <w:r>
        <w:t>Linealidad de los circuitos</w:t>
      </w:r>
      <w:bookmarkEnd w:id="127"/>
    </w:p>
    <w:p w:rsidR="00A55636" w:rsidRDefault="00553E73" w:rsidP="003A0437">
      <w:r>
        <w:fldChar w:fldCharType="begin"/>
      </w:r>
      <w:r>
        <w:instrText xml:space="preserve"> MACROBUTTON MTEditEquationSection2 </w:instrText>
      </w:r>
      <w:r w:rsidRPr="00553E7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3A0437">
        <w:t xml:space="preserve">Para verificar la linealidad de los circuitos desarrollados se hizo en LabVIEW un VI que a través de la tarjeta NI 6023E y la tarjeta de sonido de la computadora, introduce las señales de entrada a los circuitos y utilizando las entras analógicas de la tarjeta NI 6023E  mide la salida del circuito. </w:t>
      </w:r>
    </w:p>
    <w:p w:rsidR="003A0437" w:rsidRDefault="003A0437" w:rsidP="00361190">
      <w:pPr>
        <w:pStyle w:val="Ttulo3"/>
      </w:pPr>
      <w:bookmarkStart w:id="128" w:name="_Toc318382119"/>
      <w:r>
        <w:t>Convertidor Frecuencia-Voltaje</w:t>
      </w:r>
      <w:bookmarkEnd w:id="128"/>
    </w:p>
    <w:p w:rsidR="003A0437" w:rsidRDefault="003A0437" w:rsidP="003A0437">
      <w:r>
        <w:t xml:space="preserve">El VI introduce a la tarjeta desarrollada tonos de frecuencias que van desde los 0 Hz hasta </w:t>
      </w:r>
      <w:r w:rsidR="00361190">
        <w:t>3900 Hz en pasos de 100Hz</w:t>
      </w:r>
      <w:r w:rsidR="00300001">
        <w:t>. C</w:t>
      </w:r>
      <w:r w:rsidR="00361190">
        <w:t xml:space="preserve">ada medición la repite 10 veces y entre cada salto </w:t>
      </w:r>
      <w:r w:rsidR="001F02E5">
        <w:t xml:space="preserve">se </w:t>
      </w:r>
      <w:r w:rsidR="00361190">
        <w:t>espera</w:t>
      </w:r>
      <w:r w:rsidR="00300001">
        <w:t>n</w:t>
      </w:r>
      <w:r w:rsidR="00361190">
        <w:t xml:space="preserve"> 2 segundos para que el circuito estabilice el voltaje de salida</w:t>
      </w:r>
      <w:r w:rsidR="001F02E5">
        <w:t xml:space="preserve"> y poder realizar la medición</w:t>
      </w:r>
      <w:r w:rsidR="00361190">
        <w:t xml:space="preserve">. </w:t>
      </w:r>
      <w:r w:rsidR="00300001">
        <w:t xml:space="preserve">Al graficar los datos obtenidos se obtiene la </w:t>
      </w:r>
      <w:r w:rsidR="00300001">
        <w:fldChar w:fldCharType="begin"/>
      </w:r>
      <w:r w:rsidR="00300001">
        <w:instrText xml:space="preserve"> REF _Ref318193258 \h </w:instrText>
      </w:r>
      <w:r w:rsidR="00300001">
        <w:fldChar w:fldCharType="separate"/>
      </w:r>
      <w:r w:rsidR="000D575E">
        <w:t xml:space="preserve">Figura </w:t>
      </w:r>
      <w:r w:rsidR="000D575E">
        <w:rPr>
          <w:noProof/>
        </w:rPr>
        <w:t>5</w:t>
      </w:r>
      <w:r w:rsidR="000D575E">
        <w:t>.</w:t>
      </w:r>
      <w:r w:rsidR="000D575E">
        <w:rPr>
          <w:noProof/>
        </w:rPr>
        <w:t>1</w:t>
      </w:r>
      <w:r w:rsidR="00300001">
        <w:fldChar w:fldCharType="end"/>
      </w:r>
    </w:p>
    <w:p w:rsidR="00F12A15" w:rsidRDefault="00F12A15" w:rsidP="00F12A15">
      <w:r>
        <w:t xml:space="preserve">El error mostrado en las barras de error es la desviación estándar de las 10 mediciones en cada punto más </w:t>
      </w:r>
      <w:r w:rsidRPr="00300001">
        <w:rPr>
          <w:position w:val="-18"/>
        </w:rPr>
        <w:object w:dxaOrig="820" w:dyaOrig="480">
          <v:shape id="_x0000_i1253" type="#_x0000_t75" style="width:41.25pt;height:24pt" o:ole="">
            <v:imagedata r:id="rId440" o:title=""/>
          </v:shape>
          <o:OLEObject Type="Embed" ProgID="Equation.DSMT4" ShapeID="_x0000_i1253" DrawAspect="Content" ObjectID="_1392213608" r:id="rId441"/>
        </w:object>
      </w:r>
      <w:r>
        <w:t xml:space="preserve"> del convertidor analógico digital de la tarjeta NI 6023E que posee un ADC de 12 bits de resolución.</w:t>
      </w:r>
    </w:p>
    <w:p w:rsidR="00F12A15" w:rsidRDefault="00F12A15" w:rsidP="00F12A15">
      <w:r>
        <w:t xml:space="preserve">Se observa que el convertidor frecuencia voltaje posee una gran linealidad en el rango probado, con una ganancia de </w:t>
      </w:r>
      <w:r w:rsidRPr="00191089">
        <w:rPr>
          <w:position w:val="-10"/>
        </w:rPr>
        <w:object w:dxaOrig="1219" w:dyaOrig="340">
          <v:shape id="_x0000_i1254" type="#_x0000_t75" style="width:60.75pt;height:17.25pt" o:ole="">
            <v:imagedata r:id="rId442" o:title=""/>
          </v:shape>
          <o:OLEObject Type="Embed" ProgID="Equation.DSMT4" ShapeID="_x0000_i1254" DrawAspect="Content" ObjectID="_1392213609" r:id="rId443"/>
        </w:object>
      </w:r>
      <w:r>
        <w:t xml:space="preserve"> y un ligero offset de </w:t>
      </w:r>
      <w:r w:rsidRPr="00191089">
        <w:rPr>
          <w:position w:val="-10"/>
        </w:rPr>
        <w:object w:dxaOrig="1240" w:dyaOrig="320">
          <v:shape id="_x0000_i1255" type="#_x0000_t75" style="width:62.25pt;height:15.75pt" o:ole="">
            <v:imagedata r:id="rId444" o:title=""/>
          </v:shape>
          <o:OLEObject Type="Embed" ProgID="Equation.DSMT4" ShapeID="_x0000_i1255" DrawAspect="Content" ObjectID="_1392213610" r:id="rId445"/>
        </w:object>
      </w:r>
      <w:r>
        <w:t xml:space="preserve"> que puede ser producto de imperfecciones en los amplificadores operacionales.</w:t>
      </w:r>
    </w:p>
    <w:p w:rsidR="00F12A15" w:rsidRDefault="00F12A15" w:rsidP="003A0437"/>
    <w:tbl>
      <w:tblPr>
        <w:tblW w:w="0" w:type="auto"/>
        <w:tblLook w:val="04A0" w:firstRow="1" w:lastRow="0" w:firstColumn="1" w:lastColumn="0" w:noHBand="0" w:noVBand="1"/>
      </w:tblPr>
      <w:tblGrid>
        <w:gridCol w:w="9317"/>
      </w:tblGrid>
      <w:tr w:rsidR="00300001" w:rsidTr="005F51D5">
        <w:tc>
          <w:tcPr>
            <w:tcW w:w="9261" w:type="dxa"/>
            <w:shd w:val="clear" w:color="auto" w:fill="auto"/>
          </w:tcPr>
          <w:p w:rsidR="00300001" w:rsidRDefault="009A2277" w:rsidP="00300001">
            <w:pPr>
              <w:pStyle w:val="Imagenes"/>
            </w:pPr>
            <w:r>
              <w:lastRenderedPageBreak/>
              <w:pict>
                <v:shape id="_x0000_i1256" type="#_x0000_t75" style="width:455.25pt;height:342pt">
                  <v:imagedata r:id="rId446" o:title="linealidadSound"/>
                </v:shape>
              </w:pict>
            </w:r>
          </w:p>
          <w:p w:rsidR="00300001" w:rsidRDefault="00300001" w:rsidP="000C530C">
            <w:pPr>
              <w:pStyle w:val="Epgrafe"/>
            </w:pPr>
            <w:bookmarkStart w:id="129" w:name="_Ref318193258"/>
            <w:r>
              <w:t xml:space="preserve">Figura </w:t>
            </w:r>
            <w:fldSimple w:instr=" STYLEREF 1 \s ">
              <w:r w:rsidR="000D575E">
                <w:rPr>
                  <w:noProof/>
                </w:rPr>
                <w:t>5</w:t>
              </w:r>
            </w:fldSimple>
            <w:r w:rsidR="000C530C">
              <w:t>.</w:t>
            </w:r>
            <w:fldSimple w:instr=" SEQ Figura \* ARABIC \s 1 ">
              <w:r w:rsidR="000D575E">
                <w:rPr>
                  <w:noProof/>
                </w:rPr>
                <w:t>1</w:t>
              </w:r>
            </w:fldSimple>
            <w:bookmarkEnd w:id="129"/>
            <w:r>
              <w:rPr>
                <w:noProof/>
              </w:rPr>
              <w:t xml:space="preserve"> : Gráfica de linealidad del convertidor Frecuencia </w:t>
            </w:r>
            <w:r w:rsidR="000C530C">
              <w:rPr>
                <w:noProof/>
              </w:rPr>
              <w:t>–</w:t>
            </w:r>
            <w:r>
              <w:rPr>
                <w:noProof/>
              </w:rPr>
              <w:t xml:space="preserve"> Voltaje</w:t>
            </w:r>
            <w:r w:rsidR="000C530C">
              <w:rPr>
                <w:noProof/>
              </w:rPr>
              <w:t xml:space="preserve"> para la señal DC</w:t>
            </w:r>
          </w:p>
        </w:tc>
      </w:tr>
    </w:tbl>
    <w:p w:rsidR="00191089" w:rsidRDefault="00191089" w:rsidP="00191089">
      <w:pPr>
        <w:pStyle w:val="Ttulo3"/>
      </w:pPr>
      <w:bookmarkStart w:id="130" w:name="_Toc318382120"/>
      <w:r>
        <w:t>Etapa de filtrado y amplificación AC</w:t>
      </w:r>
      <w:bookmarkEnd w:id="130"/>
    </w:p>
    <w:p w:rsidR="000C530C" w:rsidRDefault="00191089" w:rsidP="00191089">
      <w:r>
        <w:t xml:space="preserve">Para la </w:t>
      </w:r>
      <w:r w:rsidR="000C530C">
        <w:t xml:space="preserve">etapa de </w:t>
      </w:r>
      <w:proofErr w:type="spellStart"/>
      <w:r w:rsidR="000C530C">
        <w:t>de</w:t>
      </w:r>
      <w:proofErr w:type="spellEnd"/>
      <w:r w:rsidR="000C530C">
        <w:t xml:space="preserve"> amplificación de la señal AC se utiliza el VI para introducir voltajes DC a la tarjeta desarrollada a través de la tarjeta NI 6023E, en este caso se hizo un barrido desde </w:t>
      </w:r>
      <w:r w:rsidR="000C530C" w:rsidRPr="000C530C">
        <w:rPr>
          <w:position w:val="-6"/>
        </w:rPr>
        <w:object w:dxaOrig="499" w:dyaOrig="279">
          <v:shape id="_x0000_i1257" type="#_x0000_t75" style="width:24.75pt;height:14.25pt" o:ole="">
            <v:imagedata r:id="rId447" o:title=""/>
          </v:shape>
          <o:OLEObject Type="Embed" ProgID="Equation.DSMT4" ShapeID="_x0000_i1257" DrawAspect="Content" ObjectID="_1392213611" r:id="rId448"/>
        </w:object>
      </w:r>
      <w:r w:rsidR="000C530C">
        <w:t xml:space="preserve"> hasta </w:t>
      </w:r>
      <w:r w:rsidR="000C530C" w:rsidRPr="000C530C">
        <w:rPr>
          <w:position w:val="-6"/>
        </w:rPr>
        <w:object w:dxaOrig="499" w:dyaOrig="279">
          <v:shape id="_x0000_i1258" type="#_x0000_t75" style="width:24.75pt;height:14.25pt" o:ole="">
            <v:imagedata r:id="rId449" o:title=""/>
          </v:shape>
          <o:OLEObject Type="Embed" ProgID="Equation.DSMT4" ShapeID="_x0000_i1258" DrawAspect="Content" ObjectID="_1392213612" r:id="rId450"/>
        </w:object>
      </w:r>
      <w:r w:rsidR="000C530C">
        <w:t xml:space="preserve">en pasos de </w:t>
      </w:r>
      <w:r w:rsidR="000C530C" w:rsidRPr="000C530C">
        <w:rPr>
          <w:position w:val="-10"/>
        </w:rPr>
        <w:object w:dxaOrig="560" w:dyaOrig="320">
          <v:shape id="_x0000_i1259" type="#_x0000_t75" style="width:27.75pt;height:15.75pt" o:ole="">
            <v:imagedata r:id="rId451" o:title=""/>
          </v:shape>
          <o:OLEObject Type="Embed" ProgID="Equation.DSMT4" ShapeID="_x0000_i1259" DrawAspect="Content" ObjectID="_1392213613" r:id="rId452"/>
        </w:object>
      </w:r>
      <w:r w:rsidR="001F02E5">
        <w:t xml:space="preserve">. Cada medición se repite 100 veces con un tiempo de espera de </w:t>
      </w:r>
      <w:r w:rsidR="001F02E5" w:rsidRPr="001F02E5">
        <w:rPr>
          <w:position w:val="-6"/>
        </w:rPr>
        <w:object w:dxaOrig="480" w:dyaOrig="279">
          <v:shape id="_x0000_i1260" type="#_x0000_t75" style="width:24pt;height:14.25pt" o:ole="">
            <v:imagedata r:id="rId453" o:title=""/>
          </v:shape>
          <o:OLEObject Type="Embed" ProgID="Equation.DSMT4" ShapeID="_x0000_i1260" DrawAspect="Content" ObjectID="_1392213614" r:id="rId454"/>
        </w:object>
      </w:r>
      <w:r w:rsidR="001F02E5">
        <w:t>entre el momento en que se coloca la entrada y el momento en que se mide. Este tiempo no necesita ser  tan grande ya que el circuito no tiene tiempos de respuesta tan lentos como el convertidor frecuencia voltaje.</w:t>
      </w:r>
    </w:p>
    <w:p w:rsidR="001F02E5" w:rsidRDefault="001F02E5" w:rsidP="00191089">
      <w:r>
        <w:t xml:space="preserve">La gráfica generada con los datos obtenidos se muestra en la </w:t>
      </w:r>
      <w:r>
        <w:fldChar w:fldCharType="begin"/>
      </w:r>
      <w:r>
        <w:instrText xml:space="preserve"> REF _Ref318292165 \h </w:instrText>
      </w:r>
      <w:r>
        <w:fldChar w:fldCharType="separate"/>
      </w:r>
      <w:r w:rsidR="000D575E">
        <w:t xml:space="preserve">Figura </w:t>
      </w:r>
      <w:r w:rsidR="000D575E">
        <w:rPr>
          <w:noProof/>
        </w:rPr>
        <w:t>5</w:t>
      </w:r>
      <w:r w:rsidR="000D575E">
        <w:t>.</w:t>
      </w:r>
      <w:r w:rsidR="000D575E">
        <w:rPr>
          <w:noProof/>
        </w:rPr>
        <w:t>2</w:t>
      </w:r>
      <w:r>
        <w:fldChar w:fldCharType="end"/>
      </w:r>
      <w:r>
        <w:t xml:space="preserve"> donde al igual que la gráfica </w:t>
      </w:r>
      <w:r>
        <w:fldChar w:fldCharType="begin"/>
      </w:r>
      <w:r>
        <w:instrText xml:space="preserve"> REF _Ref318193258 \h </w:instrText>
      </w:r>
      <w:r>
        <w:fldChar w:fldCharType="separate"/>
      </w:r>
      <w:r w:rsidR="000D575E">
        <w:t xml:space="preserve">Figura </w:t>
      </w:r>
      <w:r w:rsidR="000D575E">
        <w:rPr>
          <w:noProof/>
        </w:rPr>
        <w:t>5</w:t>
      </w:r>
      <w:r w:rsidR="000D575E">
        <w:t>.</w:t>
      </w:r>
      <w:r w:rsidR="000D575E">
        <w:rPr>
          <w:noProof/>
        </w:rPr>
        <w:t>1</w:t>
      </w:r>
      <w:r>
        <w:fldChar w:fldCharType="end"/>
      </w:r>
      <w:r>
        <w:t xml:space="preserve"> las barras de error corresponden a la desviación estándar de las 100 mediciones mas </w:t>
      </w:r>
      <w:r w:rsidR="00F73114" w:rsidRPr="001F02E5">
        <w:rPr>
          <w:position w:val="-18"/>
        </w:rPr>
        <w:object w:dxaOrig="820" w:dyaOrig="480">
          <v:shape id="_x0000_i1261" type="#_x0000_t75" style="width:41.25pt;height:24pt" o:ole="">
            <v:imagedata r:id="rId455" o:title=""/>
          </v:shape>
          <o:OLEObject Type="Embed" ProgID="Equation.DSMT4" ShapeID="_x0000_i1261" DrawAspect="Content" ObjectID="_1392213615" r:id="rId456"/>
        </w:object>
      </w:r>
      <w:r w:rsidR="00F73114">
        <w:t xml:space="preserve"> del ADC. En esta gráfica se observa</w:t>
      </w:r>
      <w:r w:rsidR="007530BB">
        <w:t>r</w:t>
      </w:r>
      <w:r w:rsidR="00F73114">
        <w:t xml:space="preserve"> que también posee una gran </w:t>
      </w:r>
      <w:r w:rsidR="00F73114">
        <w:lastRenderedPageBreak/>
        <w:t>linealidad</w:t>
      </w:r>
      <w:r w:rsidR="007530BB">
        <w:t>, sin embargo las barras de error parecen ser mayores debido a que el voltaje de salida es mas pequeño que en el caso anterior.</w:t>
      </w:r>
    </w:p>
    <w:tbl>
      <w:tblPr>
        <w:tblW w:w="0" w:type="auto"/>
        <w:tblLook w:val="04A0" w:firstRow="1" w:lastRow="0" w:firstColumn="1" w:lastColumn="0" w:noHBand="0" w:noVBand="1"/>
      </w:tblPr>
      <w:tblGrid>
        <w:gridCol w:w="9317"/>
      </w:tblGrid>
      <w:tr w:rsidR="000C530C" w:rsidTr="0088529E">
        <w:tc>
          <w:tcPr>
            <w:tcW w:w="9261" w:type="dxa"/>
            <w:shd w:val="clear" w:color="auto" w:fill="auto"/>
          </w:tcPr>
          <w:p w:rsidR="000C530C" w:rsidRDefault="009A2277" w:rsidP="000C530C">
            <w:pPr>
              <w:pStyle w:val="Imagenes"/>
            </w:pPr>
            <w:r>
              <w:pict>
                <v:shape id="_x0000_i1262" type="#_x0000_t75" style="width:455.25pt;height:342pt">
                  <v:imagedata r:id="rId457" o:title="linealidadDAQ"/>
                </v:shape>
              </w:pict>
            </w:r>
          </w:p>
          <w:p w:rsidR="000C530C" w:rsidRDefault="000C530C" w:rsidP="0088529E">
            <w:pPr>
              <w:pStyle w:val="Epgrafe"/>
            </w:pPr>
            <w:bookmarkStart w:id="131" w:name="_Ref318292165"/>
            <w:r>
              <w:t xml:space="preserve">Figura </w:t>
            </w:r>
            <w:fldSimple w:instr=" STYLEREF 1 \s ">
              <w:r w:rsidR="000D575E">
                <w:rPr>
                  <w:noProof/>
                </w:rPr>
                <w:t>5</w:t>
              </w:r>
            </w:fldSimple>
            <w:r>
              <w:t>.</w:t>
            </w:r>
            <w:fldSimple w:instr=" SEQ Figura \* ARABIC \s 1 ">
              <w:r w:rsidR="000D575E">
                <w:rPr>
                  <w:noProof/>
                </w:rPr>
                <w:t>2</w:t>
              </w:r>
            </w:fldSimple>
            <w:bookmarkEnd w:id="131"/>
            <w:r>
              <w:rPr>
                <w:noProof/>
              </w:rPr>
              <w:t xml:space="preserve"> : Gráfica de linealidad de la etapa de filtrado y amplificación para la señal AC</w:t>
            </w:r>
          </w:p>
        </w:tc>
      </w:tr>
    </w:tbl>
    <w:p w:rsidR="007530BB" w:rsidRDefault="007530BB" w:rsidP="003B45D7">
      <w:r>
        <w:t xml:space="preserve">En esta parte del circuito se tiene una ganancia de </w:t>
      </w:r>
      <w:r w:rsidRPr="007530BB">
        <w:rPr>
          <w:position w:val="-10"/>
        </w:rPr>
        <w:object w:dxaOrig="1359" w:dyaOrig="340">
          <v:shape id="_x0000_i1263" type="#_x0000_t75" style="width:68.25pt;height:17.25pt" o:ole="">
            <v:imagedata r:id="rId458" o:title=""/>
          </v:shape>
          <o:OLEObject Type="Embed" ProgID="Equation.DSMT4" ShapeID="_x0000_i1263" DrawAspect="Content" ObjectID="_1392213616" r:id="rId459"/>
        </w:object>
      </w:r>
      <w:r>
        <w:t xml:space="preserve"> con un ligero offset de </w:t>
      </w:r>
      <w:r w:rsidRPr="007530BB">
        <w:rPr>
          <w:position w:val="-10"/>
        </w:rPr>
        <w:object w:dxaOrig="1219" w:dyaOrig="320">
          <v:shape id="_x0000_i1264" type="#_x0000_t75" style="width:60.75pt;height:15.75pt" o:ole="">
            <v:imagedata r:id="rId460" o:title=""/>
          </v:shape>
          <o:OLEObject Type="Embed" ProgID="Equation.DSMT4" ShapeID="_x0000_i1264" DrawAspect="Content" ObjectID="_1392213617" r:id="rId461"/>
        </w:object>
      </w:r>
      <w:r>
        <w:t xml:space="preserve"> que puede ser producto de los amplificadores operacionales.</w:t>
      </w:r>
    </w:p>
    <w:p w:rsidR="00191089" w:rsidRPr="00191089" w:rsidRDefault="007D3497" w:rsidP="00191089">
      <w:r>
        <w:t xml:space="preserve">Para evaluar el ancho de banda del circuito se utilizó el mismo sistema de la tarjeta de NI 6023E como generador de señales y como medidor, se inyectaron señales sinusoidales con frecuencias entre </w:t>
      </w:r>
      <w:r w:rsidRPr="007D3497">
        <w:rPr>
          <w:position w:val="-6"/>
        </w:rPr>
        <w:object w:dxaOrig="480" w:dyaOrig="279">
          <v:shape id="_x0000_i1265" type="#_x0000_t75" style="width:24pt;height:14.25pt" o:ole="">
            <v:imagedata r:id="rId462" o:title=""/>
          </v:shape>
          <o:OLEObject Type="Embed" ProgID="Equation.DSMT4" ShapeID="_x0000_i1265" DrawAspect="Content" ObjectID="_1392213618" r:id="rId463"/>
        </w:object>
      </w:r>
      <w:r>
        <w:t xml:space="preserve"> y </w:t>
      </w:r>
      <w:r w:rsidRPr="007D3497">
        <w:rPr>
          <w:position w:val="-6"/>
        </w:rPr>
        <w:object w:dxaOrig="560" w:dyaOrig="279">
          <v:shape id="_x0000_i1266" type="#_x0000_t75" style="width:27.75pt;height:14.25pt" o:ole="">
            <v:imagedata r:id="rId464" o:title=""/>
          </v:shape>
          <o:OLEObject Type="Embed" ProgID="Equation.DSMT4" ShapeID="_x0000_i1266" DrawAspect="Content" ObjectID="_1392213619" r:id="rId465"/>
        </w:object>
      </w:r>
      <w:r>
        <w:t xml:space="preserve"> con pasos de </w:t>
      </w:r>
      <w:r w:rsidRPr="007D3497">
        <w:rPr>
          <w:position w:val="-6"/>
        </w:rPr>
        <w:object w:dxaOrig="580" w:dyaOrig="279">
          <v:shape id="_x0000_i1267" type="#_x0000_t75" style="width:29.25pt;height:14.25pt" o:ole="">
            <v:imagedata r:id="rId466" o:title=""/>
          </v:shape>
          <o:OLEObject Type="Embed" ProgID="Equation.DSMT4" ShapeID="_x0000_i1267" DrawAspect="Content" ObjectID="_1392213620" r:id="rId467"/>
        </w:object>
      </w:r>
      <w:r>
        <w:t xml:space="preserve"> y se realizó la medición en cada punto, sin embargo, solo se obtuvo una gráfica plana que no muestra la frecuencia de corte, esto se debe a que la frecuencia de corte del circuito se sintonizó a </w:t>
      </w:r>
      <w:r w:rsidRPr="007D3497">
        <w:rPr>
          <w:position w:val="-6"/>
        </w:rPr>
        <w:object w:dxaOrig="560" w:dyaOrig="279">
          <v:shape id="_x0000_i1268" type="#_x0000_t75" style="width:27.75pt;height:14.25pt" o:ole="">
            <v:imagedata r:id="rId468" o:title=""/>
          </v:shape>
          <o:OLEObject Type="Embed" ProgID="Equation.DSMT4" ShapeID="_x0000_i1268" DrawAspect="Content" ObjectID="_1392213621" r:id="rId469"/>
        </w:object>
      </w:r>
      <w:r>
        <w:t xml:space="preserve"> y la tarjeta NI 6023E tiene una frecuencia de muestreo de </w:t>
      </w:r>
      <w:r w:rsidRPr="007D3497">
        <w:rPr>
          <w:position w:val="-6"/>
        </w:rPr>
        <w:object w:dxaOrig="680" w:dyaOrig="279">
          <v:shape id="_x0000_i1269" type="#_x0000_t75" style="width:33.75pt;height:14.25pt" o:ole="">
            <v:imagedata r:id="rId470" o:title=""/>
          </v:shape>
          <o:OLEObject Type="Embed" ProgID="Equation.DSMT4" ShapeID="_x0000_i1269" DrawAspect="Content" ObjectID="_1392213622" r:id="rId471"/>
        </w:object>
      </w:r>
      <w:r>
        <w:t xml:space="preserve"> por lo tanto la frecuencia máxima teórica que puede generar es precisamente </w:t>
      </w:r>
      <w:r w:rsidRPr="007D3497">
        <w:rPr>
          <w:position w:val="-6"/>
        </w:rPr>
        <w:object w:dxaOrig="560" w:dyaOrig="279">
          <v:shape id="_x0000_i1270" type="#_x0000_t75" style="width:27.75pt;height:14.25pt" o:ole="">
            <v:imagedata r:id="rId472" o:title=""/>
          </v:shape>
          <o:OLEObject Type="Embed" ProgID="Equation.DSMT4" ShapeID="_x0000_i1270" DrawAspect="Content" ObjectID="_1392213623" r:id="rId473"/>
        </w:object>
      </w:r>
      <w:r w:rsidR="00405CB8">
        <w:t>.</w:t>
      </w:r>
    </w:p>
    <w:p w:rsidR="00734014" w:rsidRDefault="006918E0" w:rsidP="006918E0">
      <w:pPr>
        <w:pStyle w:val="Ttulo2"/>
      </w:pPr>
      <w:bookmarkStart w:id="132" w:name="_Toc318382121"/>
      <w:r>
        <w:lastRenderedPageBreak/>
        <w:t>Respuesta del sistema óptico</w:t>
      </w:r>
      <w:bookmarkEnd w:id="132"/>
      <w:r>
        <w:t xml:space="preserve"> </w:t>
      </w:r>
    </w:p>
    <w:p w:rsidR="009F3C40" w:rsidRDefault="006918E0" w:rsidP="00FE2EB9">
      <w:r>
        <w:t xml:space="preserve">Una vez determinado el comportamiento de los circuitos por separado, se evaluó el comportamiento del sistema óptico </w:t>
      </w:r>
      <w:r w:rsidR="00FE2EB9">
        <w:t>integrado a los circuitos, de esta forma se determinará la respuesta del piezoeléctrico ante una señal que provenga de los circuitos. Debido a que el movimiento del piezoeléctrico está en el orden de los nanómetros, la información de cuanto se desplaza fue calculada a través de</w:t>
      </w:r>
      <w:ins w:id="133" w:author="veloz" w:date="2012-03-02T15:19:00Z">
        <w:r w:rsidR="007E6637">
          <w:t xml:space="preserve"> interferogramas</w:t>
        </w:r>
      </w:ins>
      <w:del w:id="134" w:author="veloz" w:date="2012-03-02T15:19:00Z">
        <w:r w:rsidR="00FE2EB9" w:rsidDel="007E6637">
          <w:delText>l interferómetro</w:delText>
        </w:r>
      </w:del>
      <w:r w:rsidR="00553E73">
        <w:t xml:space="preserve">, para esto se utilizó </w:t>
      </w:r>
      <w:del w:id="135" w:author="veloz" w:date="2012-03-02T15:19:00Z">
        <w:r w:rsidR="00553E73" w:rsidDel="007E6637">
          <w:delText>una parte d</w:delText>
        </w:r>
      </w:del>
      <w:r w:rsidR="00553E73">
        <w:t xml:space="preserve">el método </w:t>
      </w:r>
      <w:r w:rsidR="00FE2EB9">
        <w:t>de sitios de red</w:t>
      </w:r>
      <w:r w:rsidR="00FD3B1D">
        <w:t xml:space="preserve">, este método propuesto por B. </w:t>
      </w:r>
      <w:proofErr w:type="spellStart"/>
      <w:r w:rsidR="00FD3B1D">
        <w:t>Gutmann</w:t>
      </w:r>
      <w:proofErr w:type="spellEnd"/>
      <w:r w:rsidR="00FD3B1D">
        <w:t xml:space="preserve"> y H. Weber en 1998 </w:t>
      </w:r>
      <w:r w:rsidR="00FD3B1D">
        <w:fldChar w:fldCharType="begin"/>
      </w:r>
      <w:r w:rsidR="00FD3B1D">
        <w:instrText xml:space="preserve"> ADDIN EN.CITE &lt;EndNote&gt;&lt;Cite&gt;&lt;Author&gt;Gutmann&lt;/Author&gt;&lt;Year&gt;1998&lt;/Year&gt;&lt;RecNum&gt;46&lt;/RecNum&gt;&lt;DisplayText&gt;[17]&lt;/DisplayText&gt;&lt;record&gt;&lt;rec-number&gt;46&lt;/rec-number&gt;&lt;foreign-keys&gt;&lt;key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FD3B1D">
        <w:fldChar w:fldCharType="separate"/>
      </w:r>
      <w:r w:rsidR="00FD3B1D">
        <w:rPr>
          <w:noProof/>
        </w:rPr>
        <w:t>[</w:t>
      </w:r>
      <w:hyperlink w:anchor="_ENREF_17" w:tooltip="Gutmann, 1998 #46" w:history="1">
        <w:r w:rsidR="00F46E81">
          <w:rPr>
            <w:noProof/>
          </w:rPr>
          <w:t>17</w:t>
        </w:r>
      </w:hyperlink>
      <w:r w:rsidR="00FD3B1D">
        <w:rPr>
          <w:noProof/>
        </w:rPr>
        <w:t>]</w:t>
      </w:r>
      <w:r w:rsidR="00FD3B1D">
        <w:fldChar w:fldCharType="end"/>
      </w:r>
      <w:r w:rsidR="00FE2EB9">
        <w:t xml:space="preserve"> </w:t>
      </w:r>
      <w:r w:rsidR="00FD3B1D">
        <w:t>permite determinar el valor de una fase arbitraria introducida en un conjunto de interferogramas, además provee información ace</w:t>
      </w:r>
      <w:r w:rsidR="009F3C40">
        <w:t>rca de la existencia de no linealidades en el movimiento del piezoeléctrico.</w:t>
      </w:r>
    </w:p>
    <w:p w:rsidR="00174836" w:rsidRDefault="009F3C40" w:rsidP="00174836">
      <w:r>
        <w:t xml:space="preserve">El método de sitios de red utiliza 5 interferogramas desplazados un valor de fase arbitraria. Si expresamos la ecuación </w:t>
      </w:r>
      <w:r>
        <w:fldChar w:fldCharType="begin"/>
      </w:r>
      <w:r>
        <w:instrText xml:space="preserve"> GOTOBUTTON ZEqnNum133711  \* MERGEFORMAT </w:instrText>
      </w:r>
      <w:fldSimple w:instr=" REF ZEqnNum133711 \* Charformat \! \* MERGEFORMAT ">
        <w:r w:rsidR="000D575E">
          <w:instrText>(2.1)</w:instrText>
        </w:r>
      </w:fldSimple>
      <w:r>
        <w:fldChar w:fldCharType="end"/>
      </w:r>
      <w:r w:rsidR="00F12A15">
        <w:t xml:space="preserve"> de una forma má</w:t>
      </w:r>
      <w:r>
        <w:t>s simplificada</w:t>
      </w:r>
      <w:r w:rsidR="00F12A15">
        <w:t xml:space="preserve">, </w:t>
      </w:r>
      <w:r>
        <w:t xml:space="preserve">donde </w:t>
      </w:r>
      <w:r w:rsidR="00F12A15" w:rsidRPr="00F12A15">
        <w:rPr>
          <w:position w:val="-32"/>
        </w:rPr>
        <w:object w:dxaOrig="1260" w:dyaOrig="700">
          <v:shape id="_x0000_i1271" type="#_x0000_t75" style="width:63pt;height:35.25pt" o:ole="">
            <v:imagedata r:id="rId474" o:title=""/>
          </v:shape>
          <o:OLEObject Type="Embed" ProgID="Equation.DSMT4" ShapeID="_x0000_i1271" DrawAspect="Content" ObjectID="_1392213624" r:id="rId475"/>
        </w:object>
      </w:r>
      <w:r w:rsidR="00174836">
        <w:t xml:space="preserve"> es la</w:t>
      </w:r>
      <w:r w:rsidR="00F12A15">
        <w:t xml:space="preserve"> intensidad de fondo</w:t>
      </w:r>
      <w:r w:rsidR="00174836">
        <w:t xml:space="preserve">, </w:t>
      </w:r>
      <w:r w:rsidR="00F12A15" w:rsidRPr="00F12A15">
        <w:rPr>
          <w:position w:val="-32"/>
        </w:rPr>
        <w:object w:dxaOrig="1219" w:dyaOrig="780">
          <v:shape id="_x0000_i1272" type="#_x0000_t75" style="width:60.75pt;height:39pt" o:ole="">
            <v:imagedata r:id="rId476" o:title=""/>
          </v:shape>
          <o:OLEObject Type="Embed" ProgID="Equation.DSMT4" ShapeID="_x0000_i1272" DrawAspect="Content" ObjectID="_1392213625" r:id="rId477"/>
        </w:object>
      </w:r>
      <w:r w:rsidR="00174836">
        <w:t xml:space="preserve"> </w:t>
      </w:r>
      <w:r w:rsidR="00F12A15">
        <w:t xml:space="preserve">como la visibilidad </w:t>
      </w:r>
      <w:r w:rsidR="00174836">
        <w:t xml:space="preserve">y </w:t>
      </w:r>
      <w:r w:rsidR="00E61566" w:rsidRPr="00174836">
        <w:rPr>
          <w:position w:val="-24"/>
        </w:rPr>
        <w:object w:dxaOrig="1200" w:dyaOrig="620">
          <v:shape id="_x0000_i1273" type="#_x0000_t75" style="width:60pt;height:30.75pt" o:ole="">
            <v:imagedata r:id="rId478" o:title=""/>
          </v:shape>
          <o:OLEObject Type="Embed" ProgID="Equation.DSMT4" ShapeID="_x0000_i1273" DrawAspect="Content" ObjectID="_1392213626" r:id="rId479"/>
        </w:object>
      </w:r>
      <w:r w:rsidR="00174836">
        <w:t xml:space="preserve"> será la fase de interferencia </w:t>
      </w:r>
      <w:r w:rsidR="00F12A15">
        <w:t xml:space="preserve">en cada punto </w:t>
      </w:r>
      <w:r w:rsidR="00F12A15" w:rsidRPr="00F12A15">
        <w:rPr>
          <w:position w:val="-14"/>
        </w:rPr>
        <w:object w:dxaOrig="600" w:dyaOrig="400">
          <v:shape id="_x0000_i1274" type="#_x0000_t75" style="width:30pt;height:20.25pt" o:ole="">
            <v:imagedata r:id="rId480" o:title=""/>
          </v:shape>
          <o:OLEObject Type="Embed" ProgID="Equation.DSMT4" ShapeID="_x0000_i1274" DrawAspect="Content" ObjectID="_1392213627" r:id="rId481"/>
        </w:object>
      </w:r>
      <w:r w:rsidR="00F12A15">
        <w:t xml:space="preserve">. </w:t>
      </w:r>
    </w:p>
    <w:p w:rsidR="009F3C40" w:rsidRDefault="00F12A15" w:rsidP="00174836">
      <w:r>
        <w:t>P</w:t>
      </w:r>
      <w:r w:rsidR="009F3C40">
        <w:t>or lo tanto</w:t>
      </w:r>
      <w:r w:rsidR="00174836">
        <w:t xml:space="preserve"> si cada interferograma tiene un desplazamiento de fase de </w:t>
      </w:r>
      <w:r w:rsidR="00174836" w:rsidRPr="00174836">
        <w:rPr>
          <w:position w:val="-6"/>
        </w:rPr>
        <w:object w:dxaOrig="240" w:dyaOrig="220">
          <v:shape id="_x0000_i1275" type="#_x0000_t75" style="width:12pt;height:11.25pt" o:ole="">
            <v:imagedata r:id="rId482" o:title=""/>
          </v:shape>
          <o:OLEObject Type="Embed" ProgID="Equation.DSMT4" ShapeID="_x0000_i1275" DrawAspect="Content" ObjectID="_1392213628" r:id="rId483"/>
        </w:object>
      </w:r>
      <w:r w:rsidR="00174836">
        <w:t xml:space="preserve">, se obtienen </w:t>
      </w:r>
      <w:r>
        <w:t xml:space="preserve">los 5 interferogramas </w:t>
      </w:r>
      <w:r w:rsidR="00174836">
        <w:t>con las</w:t>
      </w:r>
      <w:r w:rsidR="009F3C40">
        <w:t xml:space="preserve"> siguientes ecuaciones: </w:t>
      </w:r>
    </w:p>
    <w:p w:rsidR="009F3C40" w:rsidRDefault="009F3C40" w:rsidP="009F3C40">
      <w:pPr>
        <w:pStyle w:val="MTDisplayEquation"/>
      </w:pPr>
      <w:r>
        <w:tab/>
      </w:r>
      <w:r w:rsidR="00174836" w:rsidRPr="00174836">
        <w:rPr>
          <w:position w:val="-104"/>
        </w:rPr>
        <w:object w:dxaOrig="2620" w:dyaOrig="2200">
          <v:shape id="_x0000_i1276" type="#_x0000_t75" style="width:131.25pt;height:110.25pt" o:ole="">
            <v:imagedata r:id="rId484" o:title=""/>
          </v:shape>
          <o:OLEObject Type="Embed" ProgID="Equation.DSMT4" ShapeID="_x0000_i1276" DrawAspect="Content" ObjectID="_1392213629" r:id="rId485"/>
        </w:object>
      </w:r>
    </w:p>
    <w:p w:rsidR="00FE2EB9" w:rsidRDefault="00FE2EB9" w:rsidP="00FE2EB9">
      <w:r>
        <w:t xml:space="preserve"> </w:t>
      </w:r>
      <w:r w:rsidR="00174836">
        <w:t xml:space="preserve">Operando estas 5 ecuaciones se puede llegar a despejar el valor de la fase arbitraria </w:t>
      </w:r>
      <w:r w:rsidR="00174836" w:rsidRPr="00174836">
        <w:rPr>
          <w:position w:val="-6"/>
        </w:rPr>
        <w:object w:dxaOrig="240" w:dyaOrig="220">
          <v:shape id="_x0000_i1277" type="#_x0000_t75" style="width:12pt;height:11.25pt" o:ole="">
            <v:imagedata r:id="rId486" o:title=""/>
          </v:shape>
          <o:OLEObject Type="Embed" ProgID="Equation.DSMT4" ShapeID="_x0000_i1277" DrawAspect="Content" ObjectID="_1392213630" r:id="rId487"/>
        </w:object>
      </w:r>
    </w:p>
    <w:p w:rsidR="00174836" w:rsidRDefault="00174836" w:rsidP="00174836">
      <w:pPr>
        <w:pStyle w:val="MTDisplayEquation"/>
      </w:pPr>
      <w:r>
        <w:tab/>
      </w:r>
      <w:r w:rsidRPr="00174836">
        <w:rPr>
          <w:position w:val="-30"/>
        </w:rPr>
        <w:object w:dxaOrig="1920" w:dyaOrig="680">
          <v:shape id="_x0000_i1278" type="#_x0000_t75" style="width:96pt;height:33.75pt" o:ole="">
            <v:imagedata r:id="rId488" o:title=""/>
          </v:shape>
          <o:OLEObject Type="Embed" ProgID="Equation.DSMT4" ShapeID="_x0000_i1278" DrawAspect="Content" ObjectID="_1392213631" r:id="rId4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6" w:name="ZEqnNum747269"/>
      <w:r>
        <w:instrText>(</w:instrText>
      </w:r>
      <w:fldSimple w:instr=" SEQ MTChap \c \* Arabic \* MERGEFORMAT ">
        <w:r w:rsidR="000D575E">
          <w:rPr>
            <w:noProof/>
          </w:rPr>
          <w:instrText>5</w:instrText>
        </w:r>
      </w:fldSimple>
      <w:r>
        <w:instrText>.</w:instrText>
      </w:r>
      <w:fldSimple w:instr=" SEQ MTEqn \c \* Arabic \* MERGEFORMAT ">
        <w:r w:rsidR="000D575E">
          <w:rPr>
            <w:noProof/>
          </w:rPr>
          <w:instrText>1</w:instrText>
        </w:r>
      </w:fldSimple>
      <w:r>
        <w:instrText>)</w:instrText>
      </w:r>
      <w:bookmarkEnd w:id="136"/>
      <w:r>
        <w:fldChar w:fldCharType="end"/>
      </w:r>
    </w:p>
    <w:p w:rsidR="006D0D06" w:rsidRDefault="00E61566" w:rsidP="00FE2EB9">
      <w:r>
        <w:lastRenderedPageBreak/>
        <w:t xml:space="preserve">La fase </w:t>
      </w:r>
      <w:r w:rsidRPr="00E61566">
        <w:rPr>
          <w:position w:val="-6"/>
        </w:rPr>
        <w:object w:dxaOrig="240" w:dyaOrig="220">
          <v:shape id="_x0000_i1279" type="#_x0000_t75" style="width:12pt;height:11.25pt" o:ole="">
            <v:imagedata r:id="rId490" o:title=""/>
          </v:shape>
          <o:OLEObject Type="Embed" ProgID="Equation.DSMT4" ShapeID="_x0000_i1279" DrawAspect="Content" ObjectID="_1392213632" r:id="rId491"/>
        </w:object>
      </w:r>
      <w:r>
        <w:t xml:space="preserve"> se puede relacionar con el movimiento del piezoeléctrico. Si </w:t>
      </w:r>
      <w:r w:rsidRPr="00E61566">
        <w:rPr>
          <w:position w:val="-24"/>
        </w:rPr>
        <w:object w:dxaOrig="999" w:dyaOrig="620">
          <v:shape id="_x0000_i1280" type="#_x0000_t75" style="width:50.25pt;height:30.75pt" o:ole="">
            <v:imagedata r:id="rId492" o:title=""/>
          </v:shape>
          <o:OLEObject Type="Embed" ProgID="Equation.DSMT4" ShapeID="_x0000_i1280" DrawAspect="Content" ObjectID="_1392213633" r:id="rId493"/>
        </w:object>
      </w:r>
      <w:r>
        <w:t xml:space="preserve"> entonces un desplazamiento </w:t>
      </w:r>
      <w:r w:rsidRPr="00E61566">
        <w:rPr>
          <w:position w:val="-24"/>
        </w:rPr>
        <w:object w:dxaOrig="1900" w:dyaOrig="620">
          <v:shape id="_x0000_i1281" type="#_x0000_t75" style="width:95.25pt;height:30.75pt" o:ole="">
            <v:imagedata r:id="rId494" o:title=""/>
          </v:shape>
          <o:OLEObject Type="Embed" ProgID="Equation.DSMT4" ShapeID="_x0000_i1281" DrawAspect="Content" ObjectID="_1392213634" r:id="rId495"/>
        </w:object>
      </w:r>
      <w:r w:rsidR="006D0D06">
        <w:t xml:space="preserve">, asumiendo que </w:t>
      </w:r>
      <w:r w:rsidR="006D0D06" w:rsidRPr="006D0D06">
        <w:rPr>
          <w:position w:val="-6"/>
        </w:rPr>
        <w:object w:dxaOrig="220" w:dyaOrig="279">
          <v:shape id="_x0000_i1282" type="#_x0000_t75" style="width:11.25pt;height:14.25pt" o:ole="">
            <v:imagedata r:id="rId496" o:title=""/>
          </v:shape>
          <o:OLEObject Type="Embed" ProgID="Equation.DSMT4" ShapeID="_x0000_i1282" DrawAspect="Content" ObjectID="_1392213635" r:id="rId497"/>
        </w:object>
      </w:r>
      <w:r w:rsidR="006D0D06">
        <w:t xml:space="preserve"> se mantiene constante y la longitud de onda no va a cambiar. Por lo tanto el desplazamiento </w:t>
      </w:r>
      <w:r w:rsidR="006D0D06" w:rsidRPr="006D0D06">
        <w:rPr>
          <w:position w:val="-6"/>
        </w:rPr>
        <w:object w:dxaOrig="220" w:dyaOrig="279">
          <v:shape id="_x0000_i1283" type="#_x0000_t75" style="width:11.25pt;height:14.25pt" o:ole="">
            <v:imagedata r:id="rId498" o:title=""/>
          </v:shape>
          <o:OLEObject Type="Embed" ProgID="Equation.DSMT4" ShapeID="_x0000_i1283" DrawAspect="Content" ObjectID="_1392213636" r:id="rId499"/>
        </w:object>
      </w:r>
      <w:r w:rsidR="006D0D06">
        <w:t xml:space="preserve"> del piezoeléctrico vendría dado por </w:t>
      </w:r>
    </w:p>
    <w:p w:rsidR="006D0D06" w:rsidRDefault="006D0D06" w:rsidP="006D0D06">
      <w:pPr>
        <w:pStyle w:val="MTDisplayEquation"/>
      </w:pPr>
      <w:r>
        <w:tab/>
      </w:r>
      <w:r w:rsidRPr="006D0D06">
        <w:rPr>
          <w:position w:val="-24"/>
        </w:rPr>
        <w:object w:dxaOrig="960" w:dyaOrig="620">
          <v:shape id="_x0000_i1284" type="#_x0000_t75" style="width:48pt;height:30.75pt" o:ole="">
            <v:imagedata r:id="rId500" o:title=""/>
          </v:shape>
          <o:OLEObject Type="Embed" ProgID="Equation.DSMT4" ShapeID="_x0000_i1284" DrawAspect="Content" ObjectID="_1392213637" r:id="rId5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575E">
          <w:rPr>
            <w:noProof/>
          </w:rPr>
          <w:instrText>5</w:instrText>
        </w:r>
      </w:fldSimple>
      <w:r>
        <w:instrText>.</w:instrText>
      </w:r>
      <w:fldSimple w:instr=" SEQ MTEqn \c \* Arabic \* MERGEFORMAT ">
        <w:r w:rsidR="000D575E">
          <w:rPr>
            <w:noProof/>
          </w:rPr>
          <w:instrText>2</w:instrText>
        </w:r>
      </w:fldSimple>
      <w:r>
        <w:instrText>)</w:instrText>
      </w:r>
      <w:r>
        <w:fldChar w:fldCharType="end"/>
      </w:r>
    </w:p>
    <w:p w:rsidR="00FE2EB9" w:rsidRDefault="006E78EA" w:rsidP="00FE2EB9">
      <w:r>
        <w:t xml:space="preserve">En cada punto de la imagen se obtendrá una intensidad </w:t>
      </w:r>
      <w:r w:rsidRPr="006E78EA">
        <w:rPr>
          <w:position w:val="-14"/>
        </w:rPr>
        <w:object w:dxaOrig="760" w:dyaOrig="400">
          <v:shape id="_x0000_i1285" type="#_x0000_t75" style="width:38.25pt;height:20.25pt" o:ole="">
            <v:imagedata r:id="rId502" o:title=""/>
          </v:shape>
          <o:OLEObject Type="Embed" ProgID="Equation.DSMT4" ShapeID="_x0000_i1285" DrawAspect="Content" ObjectID="_1392213638" r:id="rId503"/>
        </w:object>
      </w:r>
      <w:r>
        <w:t xml:space="preserve"> distinta que dependerá de cada uno de los siguientes términos</w:t>
      </w:r>
      <w:proofErr w:type="gramStart"/>
      <w:r>
        <w:t>:</w:t>
      </w:r>
      <w:ins w:id="137" w:author="veloz" w:date="2012-03-02T15:20:00Z">
        <w:r w:rsidR="007E6637">
          <w:t xml:space="preserve"> </w:t>
        </w:r>
      </w:ins>
      <w:del w:id="138" w:author="veloz" w:date="2012-03-02T15:20:00Z">
        <w:r w:rsidR="006D0D06" w:rsidDel="007E6637">
          <w:delText xml:space="preserve"> </w:delText>
        </w:r>
      </w:del>
      <w:r w:rsidR="006D0D06" w:rsidRPr="006D0D06">
        <w:rPr>
          <w:position w:val="-14"/>
        </w:rPr>
        <w:object w:dxaOrig="820" w:dyaOrig="400">
          <v:shape id="_x0000_i1286" type="#_x0000_t75" style="width:41.25pt;height:20.25pt" o:ole="">
            <v:imagedata r:id="rId504" o:title=""/>
          </v:shape>
          <o:OLEObject Type="Embed" ProgID="Equation.DSMT4" ShapeID="_x0000_i1286" DrawAspect="Content" ObjectID="_1392213639" r:id="rId505"/>
        </w:object>
      </w:r>
      <w:r w:rsidR="006D0D06">
        <w:t>,</w:t>
      </w:r>
      <w:proofErr w:type="gramEnd"/>
      <w:r w:rsidR="006D0D06">
        <w:t xml:space="preserve"> </w:t>
      </w:r>
      <w:r w:rsidR="006D0D06" w:rsidRPr="006D0D06">
        <w:rPr>
          <w:position w:val="-14"/>
        </w:rPr>
        <w:object w:dxaOrig="840" w:dyaOrig="400">
          <v:shape id="_x0000_i1287" type="#_x0000_t75" style="width:42pt;height:20.25pt" o:ole="">
            <v:imagedata r:id="rId506" o:title=""/>
          </v:shape>
          <o:OLEObject Type="Embed" ProgID="Equation.DSMT4" ShapeID="_x0000_i1287" DrawAspect="Content" ObjectID="_1392213640" r:id="rId507"/>
        </w:object>
      </w:r>
      <w:r w:rsidR="006D0D06">
        <w:t xml:space="preserve"> y </w:t>
      </w:r>
      <w:r w:rsidR="006D0D06" w:rsidRPr="006D0D06">
        <w:rPr>
          <w:position w:val="-14"/>
        </w:rPr>
        <w:object w:dxaOrig="760" w:dyaOrig="400">
          <v:shape id="_x0000_i1288" type="#_x0000_t75" style="width:38.25pt;height:20.25pt" o:ole="">
            <v:imagedata r:id="rId508" o:title=""/>
          </v:shape>
          <o:OLEObject Type="Embed" ProgID="Equation.DSMT4" ShapeID="_x0000_i1288" DrawAspect="Content" ObjectID="_1392213641" r:id="rId509"/>
        </w:object>
      </w:r>
      <w:r>
        <w:t xml:space="preserve">. Por lo tanto, </w:t>
      </w:r>
      <w:r w:rsidR="006D0D06">
        <w:t xml:space="preserve">para cada punto </w:t>
      </w:r>
      <w:r w:rsidR="006D0D06" w:rsidRPr="006D0D06">
        <w:rPr>
          <w:position w:val="-14"/>
        </w:rPr>
        <w:object w:dxaOrig="600" w:dyaOrig="400">
          <v:shape id="_x0000_i1289" type="#_x0000_t75" style="width:30pt;height:20.25pt" o:ole="">
            <v:imagedata r:id="rId510" o:title=""/>
          </v:shape>
          <o:OLEObject Type="Embed" ProgID="Equation.DSMT4" ShapeID="_x0000_i1289" DrawAspect="Content" ObjectID="_1392213642" r:id="rId511"/>
        </w:object>
      </w:r>
      <w:r w:rsidR="006D0D06">
        <w:t xml:space="preserve"> de la imagen</w:t>
      </w:r>
      <w:r>
        <w:t xml:space="preserve"> se obtendrá un valor de </w:t>
      </w:r>
      <w:r w:rsidRPr="006E78EA">
        <w:rPr>
          <w:position w:val="-14"/>
        </w:rPr>
        <w:object w:dxaOrig="800" w:dyaOrig="400">
          <v:shape id="_x0000_i1290" type="#_x0000_t75" style="width:39.75pt;height:20.25pt" o:ole="">
            <v:imagedata r:id="rId512" o:title=""/>
          </v:shape>
          <o:OLEObject Type="Embed" ProgID="Equation.DSMT4" ShapeID="_x0000_i1290" DrawAspect="Content" ObjectID="_1392213643" r:id="rId513"/>
        </w:object>
      </w:r>
      <w:r>
        <w:t xml:space="preserve">. Si el piezoeléctrico se supone que se mueve en el eje perpendicular al plano de la </w:t>
      </w:r>
      <w:r w:rsidR="00553E73">
        <w:t>muestra</w:t>
      </w:r>
      <w:r>
        <w:t xml:space="preserve">, entonces se podrá realizar un análisis estadístico del conjunto de valores de </w:t>
      </w:r>
      <w:r w:rsidRPr="006E78EA">
        <w:rPr>
          <w:position w:val="-14"/>
        </w:rPr>
        <w:object w:dxaOrig="800" w:dyaOrig="400">
          <v:shape id="_x0000_i1291" type="#_x0000_t75" style="width:39.75pt;height:20.25pt" o:ole="">
            <v:imagedata r:id="rId514" o:title=""/>
          </v:shape>
          <o:OLEObject Type="Embed" ProgID="Equation.DSMT4" ShapeID="_x0000_i1291" DrawAspect="Content" ObjectID="_1392213644" r:id="rId515"/>
        </w:object>
      </w:r>
      <w:r>
        <w:t xml:space="preserve"> y obtener una estimación del desplazamiento del piezoeléctrico. </w:t>
      </w:r>
    </w:p>
    <w:p w:rsidR="00553E73" w:rsidRDefault="00553E73" w:rsidP="00FE2EB9">
      <w:r>
        <w:t xml:space="preserve">El método de sitios de red consiste en la representación gráfica en el plano de todos los puntos de la imagen, donde el eje de las ordenadas corresponderá al numerador de la ecuación </w:t>
      </w:r>
      <w:r>
        <w:fldChar w:fldCharType="begin"/>
      </w:r>
      <w:r>
        <w:instrText xml:space="preserve"> GOTOBUTTON ZEqnNum747269  \* MERGEFORMAT </w:instrText>
      </w:r>
      <w:fldSimple w:instr=" REF ZEqnNum747269 \* Charformat \! \* MERGEFORMAT ">
        <w:r w:rsidR="000D575E">
          <w:instrText>(5.1)</w:instrText>
        </w:r>
      </w:fldSimple>
      <w:r>
        <w:fldChar w:fldCharType="end"/>
      </w:r>
      <w:r>
        <w:t xml:space="preserve">, mientras que en el eje de las abscisas se colocará el denominador de la misma ecuación. </w:t>
      </w:r>
    </w:p>
    <w:p w:rsidR="000D575E" w:rsidRDefault="000D575E" w:rsidP="00FE2EB9">
      <w:r>
        <w:t xml:space="preserve">En la condición ideal para cada </w:t>
      </w:r>
      <w:r w:rsidRPr="000D575E">
        <w:rPr>
          <w:position w:val="-6"/>
        </w:rPr>
        <w:object w:dxaOrig="240" w:dyaOrig="220">
          <v:shape id="_x0000_i1292" type="#_x0000_t75" style="width:12pt;height:11.25pt" o:ole="">
            <v:imagedata r:id="rId516" o:title=""/>
          </v:shape>
          <o:OLEObject Type="Embed" ProgID="Equation.DSMT4" ShapeID="_x0000_i1292" DrawAspect="Content" ObjectID="_1392213645" r:id="rId517"/>
        </w:object>
      </w:r>
      <w:r>
        <w:t xml:space="preserve"> se obtendrán todos los puntos del gráfico distribuidos a lo largo de una recta, cuya pendiente será el </w:t>
      </w:r>
      <w:r w:rsidRPr="000D575E">
        <w:rPr>
          <w:position w:val="-14"/>
        </w:rPr>
        <w:object w:dxaOrig="760" w:dyaOrig="400">
          <v:shape id="_x0000_i1293" type="#_x0000_t75" style="width:38.25pt;height:20.25pt" o:ole="">
            <v:imagedata r:id="rId518" o:title=""/>
          </v:shape>
          <o:OLEObject Type="Embed" ProgID="Equation.DSMT4" ShapeID="_x0000_i1293" DrawAspect="Content" ObjectID="_1392213646" r:id="rId519"/>
        </w:object>
      </w:r>
      <w:r>
        <w:t xml:space="preserve">, si el comportamiento no es ideal y el movimiento del piezoeléctrico no es uniforme, o no esta en el eje, la representación de sitios de red no corresponderá a una recta. </w:t>
      </w:r>
      <w:r>
        <w:fldChar w:fldCharType="begin"/>
      </w:r>
      <w:r>
        <w:instrText xml:space="preserve"> ADDIN EN.CITE &lt;EndNote&gt;&lt;Cite&gt;&lt;Author&gt;Gutmann&lt;/Author&gt;&lt;Year&gt;1998&lt;/Year&gt;&lt;RecNum&gt;46&lt;/RecNum&gt;&lt;DisplayText&gt;[17]&lt;/DisplayText&gt;&lt;record&gt;&lt;rec-number&gt;46&lt;/rec-number&gt;&lt;foreign-keys&gt;&lt;key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fldChar w:fldCharType="separate"/>
      </w:r>
      <w:r>
        <w:rPr>
          <w:noProof/>
        </w:rPr>
        <w:t>[</w:t>
      </w:r>
      <w:hyperlink w:anchor="_ENREF_17" w:tooltip="Gutmann, 1998 #46" w:history="1">
        <w:r w:rsidR="00F46E81">
          <w:rPr>
            <w:noProof/>
          </w:rPr>
          <w:t>17</w:t>
        </w:r>
      </w:hyperlink>
      <w:r>
        <w:rPr>
          <w:noProof/>
        </w:rPr>
        <w:t>]</w:t>
      </w:r>
      <w:r>
        <w:fldChar w:fldCharType="end"/>
      </w:r>
      <w:r>
        <w:t>.</w:t>
      </w:r>
    </w:p>
    <w:p w:rsidR="007E6637" w:rsidRDefault="000D575E" w:rsidP="007E6637">
      <w:pPr>
        <w:rPr>
          <w:ins w:id="139" w:author="veloz" w:date="2012-03-02T15:25:00Z"/>
        </w:rPr>
        <w:pPrChange w:id="140" w:author="veloz" w:date="2012-03-02T15:21:00Z">
          <w:pPr/>
        </w:pPrChange>
      </w:pPr>
      <w:r>
        <w:t>En el trabajo doctoral de J. Gon</w:t>
      </w:r>
      <w:ins w:id="141" w:author="veloz" w:date="2012-03-02T11:37:00Z">
        <w:r w:rsidR="00F46E81">
          <w:t>z</w:t>
        </w:r>
      </w:ins>
      <w:del w:id="142" w:author="veloz" w:date="2012-03-02T11:37:00Z">
        <w:r w:rsidDel="00F46E81">
          <w:delText>a</w:delText>
        </w:r>
      </w:del>
      <w:ins w:id="143" w:author="veloz" w:date="2012-03-02T11:37:00Z">
        <w:r w:rsidR="00F46E81">
          <w:t>á</w:t>
        </w:r>
      </w:ins>
      <w:r>
        <w:t>lez-</w:t>
      </w:r>
      <w:proofErr w:type="spellStart"/>
      <w:r>
        <w:t>Laprea</w:t>
      </w:r>
      <w:proofErr w:type="spellEnd"/>
      <w:r>
        <w:t xml:space="preserve"> </w:t>
      </w:r>
      <w:r w:rsidR="00F46E81">
        <w:fldChar w:fldCharType="begin"/>
      </w:r>
      <w:r w:rsidR="00F46E81">
        <w:instrText xml:space="preserve"> ADDIN EN.CITE &lt;EndNote&gt;&lt;Cite&gt;&lt;Author&gt;González-Laprea&lt;/Author&gt;&lt;Year&gt;2011&lt;/Year&gt;&lt;RecNum&gt;48&lt;/RecNum&gt;&lt;DisplayText&gt;[18]&lt;/DisplayText&gt;&lt;record&gt;&lt;rec-number&gt;48&lt;/rec-number&gt;&lt;foreign-keys&gt;&lt;key app="EN" db-id="0ffrw0ef80w99be5pxfpfrpvrx0pptxtadwp"&gt;48&lt;/key&gt;&lt;/foreign-keys&gt;&lt;ref-type name="Thesis"&gt;32&lt;/ref-type&gt;&lt;contributors&gt;&lt;authors&gt;&lt;author&gt;Jesús González-Laprea&lt;/author&gt;&lt;/authors&gt;&lt;/contributors&gt;&lt;titles&gt;&lt;title&gt;Aplicación de técnicas en microscopía para el estudio cuantitativo de fase óptica de células tipo osteoblasto.&lt;/title&gt;&lt;secondary-title&gt;Coordinación de Física&lt;/secondary-title&gt;&lt;/titles&gt;&lt;volume&gt;Doctorado&lt;/volume&gt;&lt;dates&gt;&lt;year&gt;2011&lt;/year&gt;&lt;pub-dates&gt;&lt;date&gt;Octubre 2011&lt;/date&gt;&lt;/pub-dates&gt;&lt;/dates&gt;&lt;pub-location&gt;Caracas&lt;/pub-location&gt;&lt;publisher&gt;Universidad Simón Bolívar&lt;/publisher&gt;&lt;urls&gt;&lt;/urls&gt;&lt;/record&gt;&lt;/Cite&gt;&lt;/EndNote&gt;</w:instrText>
      </w:r>
      <w:r w:rsidR="00F46E81">
        <w:fldChar w:fldCharType="separate"/>
      </w:r>
      <w:r w:rsidR="00F46E81">
        <w:rPr>
          <w:noProof/>
        </w:rPr>
        <w:t>[</w:t>
      </w:r>
      <w:r w:rsidR="00F46E81">
        <w:rPr>
          <w:noProof/>
        </w:rPr>
        <w:fldChar w:fldCharType="begin"/>
      </w:r>
      <w:r w:rsidR="00F46E81">
        <w:rPr>
          <w:noProof/>
        </w:rPr>
        <w:instrText xml:space="preserve"> HYPERLINK  \l "_ENREF_18" \o "González-Laprea, 2011 #48" </w:instrText>
      </w:r>
      <w:r w:rsidR="00F46E81">
        <w:rPr>
          <w:noProof/>
        </w:rPr>
      </w:r>
      <w:r w:rsidR="00F46E81">
        <w:rPr>
          <w:noProof/>
        </w:rPr>
        <w:fldChar w:fldCharType="separate"/>
      </w:r>
      <w:r w:rsidR="00F46E81">
        <w:rPr>
          <w:noProof/>
        </w:rPr>
        <w:t>18</w:t>
      </w:r>
      <w:r w:rsidR="00F46E81">
        <w:rPr>
          <w:noProof/>
        </w:rPr>
        <w:fldChar w:fldCharType="end"/>
      </w:r>
      <w:r w:rsidR="00F46E81">
        <w:rPr>
          <w:noProof/>
        </w:rPr>
        <w:t>]</w:t>
      </w:r>
      <w:r w:rsidR="00F46E81">
        <w:fldChar w:fldCharType="end"/>
      </w:r>
      <w:ins w:id="144" w:author="veloz" w:date="2012-03-02T11:37:00Z">
        <w:r w:rsidR="00F46E81">
          <w:t xml:space="preserve"> </w:t>
        </w:r>
      </w:ins>
      <w:r>
        <w:t xml:space="preserve">se </w:t>
      </w:r>
      <w:del w:id="145" w:author="veloz" w:date="2012-03-02T11:52:00Z">
        <w:r w:rsidDel="008F0862">
          <w:delText xml:space="preserve">demostró </w:delText>
        </w:r>
      </w:del>
      <w:ins w:id="146" w:author="veloz" w:date="2012-03-02T11:52:00Z">
        <w:r w:rsidR="008F0862">
          <w:t xml:space="preserve">determinó mediante el método de sitios de red </w:t>
        </w:r>
      </w:ins>
      <w:r>
        <w:t>que el piezoeléctrico utilizado en este sistema no presenta desviaciones del eje</w:t>
      </w:r>
      <w:ins w:id="147" w:author="veloz" w:date="2012-03-02T15:18:00Z">
        <w:r w:rsidR="007E6637">
          <w:t xml:space="preserve"> y su comportamiento es lineal alrededor de una fase de </w:t>
        </w:r>
        <w:r w:rsidR="007E6637" w:rsidRPr="007E6637">
          <w:rPr>
            <w:position w:val="-18"/>
            <w:rPrChange w:id="148" w:author="veloz" w:date="2012-03-02T15:18:00Z">
              <w:rPr>
                <w:position w:val="-4"/>
              </w:rPr>
            </w:rPrChange>
          </w:rPr>
          <w:object w:dxaOrig="400" w:dyaOrig="480">
            <v:shape id="_x0000_i1328" type="#_x0000_t75" style="width:20.25pt;height:24pt" o:ole="">
              <v:imagedata r:id="rId520" o:title=""/>
            </v:shape>
            <o:OLEObject Type="Embed" ProgID="Equation.DSMT4" ShapeID="_x0000_i1328" DrawAspect="Content" ObjectID="_1392213647" r:id="rId521"/>
          </w:object>
        </w:r>
        <w:r w:rsidR="007E6637">
          <w:t>.</w:t>
        </w:r>
      </w:ins>
      <w:ins w:id="149" w:author="veloz" w:date="2012-03-02T15:21:00Z">
        <w:r w:rsidR="007E6637">
          <w:t xml:space="preserve"> </w:t>
        </w:r>
      </w:ins>
      <w:ins w:id="150" w:author="veloz" w:date="2012-03-02T15:22:00Z">
        <w:r w:rsidR="007E6637">
          <w:t xml:space="preserve">Sin embargo, se realizó nuevamente este estudio, esta vez en un rango mayor de desplazamientos de fase y </w:t>
        </w:r>
      </w:ins>
      <w:ins w:id="151" w:author="veloz" w:date="2012-03-02T15:24:00Z">
        <w:r w:rsidR="008B0A23">
          <w:t>para cada entrada del circuito.</w:t>
        </w:r>
      </w:ins>
    </w:p>
    <w:p w:rsidR="008B0A23" w:rsidRDefault="008B0A23" w:rsidP="007E6637">
      <w:pPr>
        <w:rPr>
          <w:ins w:id="152" w:author="veloz" w:date="2012-03-02T15:24:00Z"/>
        </w:rPr>
        <w:pPrChange w:id="153" w:author="veloz" w:date="2012-03-02T15:21:00Z">
          <w:pPr/>
        </w:pPrChange>
      </w:pPr>
      <w:ins w:id="154" w:author="veloz" w:date="2012-03-02T15:25:00Z">
        <w:r>
          <w:lastRenderedPageBreak/>
          <w:t xml:space="preserve">Se desarrollo un VI para automatizar el proceso de obtención de los 5 interferogramas para cada desplazamiento, este VI, permite realizar un barrido de todo el rango de frecuencias en el caso del convertidor frecuencia voltaje para generar la señal DC y </w:t>
        </w:r>
      </w:ins>
      <w:ins w:id="155" w:author="veloz" w:date="2012-03-02T15:27:00Z">
        <w:r>
          <w:t xml:space="preserve">todo el rango de la tarjeta de adquisición NI 6023E para generar la señal AC. </w:t>
        </w:r>
      </w:ins>
    </w:p>
    <w:p w:rsidR="008B0A23" w:rsidRDefault="008B0A23" w:rsidP="008B0A23">
      <w:pPr>
        <w:pStyle w:val="Ttulo3"/>
        <w:rPr>
          <w:ins w:id="156" w:author="veloz" w:date="2012-03-02T15:23:00Z"/>
        </w:rPr>
        <w:pPrChange w:id="157" w:author="veloz" w:date="2012-03-02T15:24:00Z">
          <w:pPr/>
        </w:pPrChange>
      </w:pPr>
      <w:ins w:id="158" w:author="veloz" w:date="2012-03-02T15:24:00Z">
        <w:r>
          <w:t>Señal DC</w:t>
        </w:r>
      </w:ins>
    </w:p>
    <w:p w:rsidR="008B0A23" w:rsidRDefault="008B0A23" w:rsidP="007E6637">
      <w:pPr>
        <w:rPr>
          <w:ins w:id="159" w:author="veloz" w:date="2012-03-02T15:49:00Z"/>
        </w:rPr>
        <w:pPrChange w:id="160" w:author="veloz" w:date="2012-03-02T15:21:00Z">
          <w:pPr/>
        </w:pPrChange>
      </w:pPr>
      <w:ins w:id="161" w:author="veloz" w:date="2012-03-02T15:27:00Z">
        <w:r>
          <w:t>Se program</w:t>
        </w:r>
      </w:ins>
      <w:ins w:id="162" w:author="veloz" w:date="2012-03-02T15:28:00Z">
        <w:r>
          <w:t xml:space="preserve">ó el VI para realizar un barrido de desplazamiento desde </w:t>
        </w:r>
      </w:ins>
      <w:ins w:id="163" w:author="veloz" w:date="2012-03-02T15:46:00Z">
        <w:r w:rsidR="000326E8" w:rsidRPr="000326E8">
          <w:rPr>
            <w:position w:val="-6"/>
            <w:rPrChange w:id="164" w:author="veloz" w:date="2012-03-02T15:46:00Z">
              <w:rPr>
                <w:position w:val="-4"/>
              </w:rPr>
            </w:rPrChange>
          </w:rPr>
          <w:object w:dxaOrig="600" w:dyaOrig="279">
            <v:shape id="_x0000_i1332" type="#_x0000_t75" style="width:30pt;height:14.25pt" o:ole="">
              <v:imagedata r:id="rId522" o:title=""/>
            </v:shape>
            <o:OLEObject Type="Embed" ProgID="Equation.DSMT4" ShapeID="_x0000_i1332" DrawAspect="Content" ObjectID="_1392213648" r:id="rId523"/>
          </w:object>
        </w:r>
        <w:r w:rsidR="000326E8">
          <w:t xml:space="preserve"> hasta </w:t>
        </w:r>
        <w:r w:rsidR="000326E8" w:rsidRPr="000326E8">
          <w:rPr>
            <w:position w:val="-6"/>
            <w:rPrChange w:id="165" w:author="veloz" w:date="2012-03-02T15:47:00Z">
              <w:rPr>
                <w:position w:val="-4"/>
              </w:rPr>
            </w:rPrChange>
          </w:rPr>
          <w:object w:dxaOrig="720" w:dyaOrig="279">
            <v:shape id="_x0000_i1335" type="#_x0000_t75" style="width:36pt;height:14.25pt" o:ole="">
              <v:imagedata r:id="rId524" o:title=""/>
            </v:shape>
            <o:OLEObject Type="Embed" ProgID="Equation.DSMT4" ShapeID="_x0000_i1335" DrawAspect="Content" ObjectID="_1392213649" r:id="rId525"/>
          </w:object>
        </w:r>
      </w:ins>
      <w:ins w:id="166" w:author="veloz" w:date="2012-03-02T15:47:00Z">
        <w:r w:rsidR="000326E8">
          <w:t xml:space="preserve"> con pasos de </w:t>
        </w:r>
        <w:r w:rsidR="000326E8" w:rsidRPr="000326E8">
          <w:rPr>
            <w:position w:val="-6"/>
            <w:rPrChange w:id="167" w:author="veloz" w:date="2012-03-02T15:47:00Z">
              <w:rPr>
                <w:position w:val="-4"/>
              </w:rPr>
            </w:rPrChange>
          </w:rPr>
          <w:object w:dxaOrig="600" w:dyaOrig="279">
            <v:shape id="_x0000_i1338" type="#_x0000_t75" style="width:30pt;height:14.25pt" o:ole="">
              <v:imagedata r:id="rId526" o:title=""/>
            </v:shape>
            <o:OLEObject Type="Embed" ProgID="Equation.DSMT4" ShapeID="_x0000_i1338" DrawAspect="Content" ObjectID="_1392213650" r:id="rId527"/>
          </w:object>
        </w:r>
        <w:r w:rsidR="000326E8">
          <w:t>, cada desplazamiento se repitió 5 veces, entre cada</w:t>
        </w:r>
      </w:ins>
      <w:ins w:id="168" w:author="veloz" w:date="2012-03-02T15:48:00Z">
        <w:r w:rsidR="000326E8">
          <w:t xml:space="preserve"> una de las 5</w:t>
        </w:r>
      </w:ins>
      <w:ins w:id="169" w:author="veloz" w:date="2012-03-02T15:47:00Z">
        <w:r w:rsidR="000326E8">
          <w:t xml:space="preserve"> imagen</w:t>
        </w:r>
      </w:ins>
      <w:ins w:id="170" w:author="veloz" w:date="2012-03-02T15:48:00Z">
        <w:r w:rsidR="000326E8">
          <w:t xml:space="preserve"> para cada desplazamiento</w:t>
        </w:r>
      </w:ins>
      <w:ins w:id="171" w:author="veloz" w:date="2012-03-02T15:47:00Z">
        <w:r w:rsidR="000326E8">
          <w:t xml:space="preserve"> se esper</w:t>
        </w:r>
      </w:ins>
      <w:ins w:id="172" w:author="veloz" w:date="2012-03-02T15:48:00Z">
        <w:r w:rsidR="000326E8">
          <w:t>an</w:t>
        </w:r>
      </w:ins>
      <w:ins w:id="173" w:author="veloz" w:date="2012-03-02T15:47:00Z">
        <w:r w:rsidR="000326E8">
          <w:t xml:space="preserve"> </w:t>
        </w:r>
        <w:r w:rsidR="000326E8" w:rsidRPr="000326E8">
          <w:rPr>
            <w:position w:val="-6"/>
            <w:rPrChange w:id="174" w:author="veloz" w:date="2012-03-02T15:48:00Z">
              <w:rPr>
                <w:position w:val="-4"/>
              </w:rPr>
            </w:rPrChange>
          </w:rPr>
          <w:object w:dxaOrig="300" w:dyaOrig="279">
            <v:shape id="_x0000_i1341" type="#_x0000_t75" style="width:15pt;height:14.25pt" o:ole="">
              <v:imagedata r:id="rId528" o:title=""/>
            </v:shape>
            <o:OLEObject Type="Embed" ProgID="Equation.DSMT4" ShapeID="_x0000_i1341" DrawAspect="Content" ObjectID="_1392213651" r:id="rId529"/>
          </w:object>
        </w:r>
      </w:ins>
      <w:ins w:id="175" w:author="veloz" w:date="2012-03-02T15:48:00Z">
        <w:r w:rsidR="000326E8">
          <w:t xml:space="preserve"> para que el sistema se estabilice.</w:t>
        </w:r>
      </w:ins>
    </w:p>
    <w:p w:rsidR="000326E8" w:rsidRDefault="000326E8" w:rsidP="007E6637">
      <w:pPr>
        <w:rPr>
          <w:ins w:id="176" w:author="veloz" w:date="2012-03-02T15:49:00Z"/>
        </w:rPr>
        <w:pPrChange w:id="177" w:author="veloz" w:date="2012-03-02T15:21:00Z">
          <w:pPr/>
        </w:pPrChange>
      </w:pPr>
      <w:bookmarkStart w:id="178" w:name="_GoBack"/>
      <w:bookmarkEnd w:id="178"/>
    </w:p>
    <w:tbl>
      <w:tblPr>
        <w:tblStyle w:val="Tablaconcuadrcula"/>
        <w:tblW w:w="0" w:type="auto"/>
        <w:tblLook w:val="04A0" w:firstRow="1" w:lastRow="0" w:firstColumn="1" w:lastColumn="0" w:noHBand="0" w:noVBand="1"/>
      </w:tblPr>
      <w:tblGrid>
        <w:gridCol w:w="9337"/>
      </w:tblGrid>
      <w:tr w:rsidR="000326E8" w:rsidTr="000326E8">
        <w:trPr>
          <w:ins w:id="179" w:author="veloz" w:date="2012-03-02T15:49:00Z"/>
        </w:trPr>
        <w:tc>
          <w:tcPr>
            <w:tcW w:w="9261" w:type="dxa"/>
          </w:tcPr>
          <w:p w:rsidR="000326E8" w:rsidRDefault="000326E8" w:rsidP="000326E8">
            <w:pPr>
              <w:pStyle w:val="Imagenes"/>
              <w:rPr>
                <w:ins w:id="180" w:author="veloz" w:date="2012-03-02T15:49:00Z"/>
              </w:rPr>
              <w:pPrChange w:id="181" w:author="veloz" w:date="2012-03-02T15:49:00Z">
                <w:pPr>
                  <w:ind w:firstLine="0"/>
                </w:pPr>
              </w:pPrChange>
            </w:pPr>
            <w:ins w:id="182" w:author="veloz" w:date="2012-03-02T15:49:00Z">
              <w:r>
                <w:pict>
                  <v:shape id="_x0000_i1342" type="#_x0000_t75" style="width:451.5pt;height:267.75pt">
                    <v:imagedata r:id="rId530" o:title="sitios de red DC" croptop="1956f" cropbottom="5246f" cropleft="6142f" cropright="4851f"/>
                  </v:shape>
                </w:pict>
              </w:r>
              <w:r>
                <w:pict>
                  <v:shape id="_x0000_i1343" type="#_x0000_t75" style="width:302.25pt;height:98.25pt">
                    <v:imagedata r:id="rId531" o:title="sitios%20de%20red%20DC2" croptop="1552f" cropbottom="42592f" cropleft="6142f" cropright="22846f"/>
                  </v:shape>
                </w:pict>
              </w:r>
            </w:ins>
          </w:p>
        </w:tc>
      </w:tr>
    </w:tbl>
    <w:p w:rsidR="000326E8" w:rsidRDefault="000326E8" w:rsidP="007E6637">
      <w:pPr>
        <w:rPr>
          <w:ins w:id="183" w:author="veloz" w:date="2012-03-02T13:18:00Z"/>
        </w:rPr>
        <w:pPrChange w:id="184" w:author="veloz" w:date="2012-03-02T15:21:00Z">
          <w:pPr/>
        </w:pPrChange>
      </w:pPr>
    </w:p>
    <w:tbl>
      <w:tblPr>
        <w:tblStyle w:val="Tablaconcuadrcula"/>
        <w:tblW w:w="0" w:type="auto"/>
        <w:tblLook w:val="04A0" w:firstRow="1" w:lastRow="0" w:firstColumn="1" w:lastColumn="0" w:noHBand="0" w:noVBand="1"/>
        <w:tblPrChange w:id="185" w:author="veloz" w:date="2012-03-02T13:21:00Z">
          <w:tblPr>
            <w:tblStyle w:val="Tablaconcuadrcula"/>
            <w:tblW w:w="0" w:type="auto"/>
            <w:tblLook w:val="04A0" w:firstRow="1" w:lastRow="0" w:firstColumn="1" w:lastColumn="0" w:noHBand="0" w:noVBand="1"/>
          </w:tblPr>
        </w:tblPrChange>
      </w:tblPr>
      <w:tblGrid>
        <w:gridCol w:w="9309"/>
        <w:tblGridChange w:id="186">
          <w:tblGrid>
            <w:gridCol w:w="9337"/>
          </w:tblGrid>
        </w:tblGridChange>
      </w:tblGrid>
      <w:tr w:rsidR="00427E14" w:rsidTr="00427E14">
        <w:trPr>
          <w:trHeight w:val="70"/>
          <w:ins w:id="187" w:author="veloz" w:date="2012-03-02T13:18:00Z"/>
        </w:trPr>
        <w:tc>
          <w:tcPr>
            <w:tcW w:w="9236" w:type="dxa"/>
            <w:tcPrChange w:id="188" w:author="veloz" w:date="2012-03-02T13:21:00Z">
              <w:tcPr>
                <w:tcW w:w="9261" w:type="dxa"/>
              </w:tcPr>
            </w:tcPrChange>
          </w:tcPr>
          <w:p w:rsidR="00427E14" w:rsidRDefault="0027392D" w:rsidP="00427E14">
            <w:pPr>
              <w:pStyle w:val="Imagenes"/>
              <w:rPr>
                <w:ins w:id="189" w:author="veloz" w:date="2012-03-02T13:22:00Z"/>
              </w:rPr>
              <w:pPrChange w:id="190" w:author="veloz" w:date="2012-03-02T13:18:00Z">
                <w:pPr>
                  <w:ind w:firstLine="0"/>
                </w:pPr>
              </w:pPrChange>
            </w:pPr>
            <w:ins w:id="191" w:author="veloz" w:date="2012-03-02T13:22:00Z">
              <w:r>
                <w:lastRenderedPageBreak/>
                <w:pict>
                  <v:shape id="_x0000_i1307" type="#_x0000_t75" style="width:454.5pt;height:278.25pt">
                    <v:imagedata r:id="rId532" o:title="sitios de red AC" cropbottom="4955f" cropleft="6038f" cropright="4542f"/>
                  </v:shape>
                </w:pict>
              </w:r>
            </w:ins>
          </w:p>
          <w:p w:rsidR="00427E14" w:rsidRDefault="0027392D" w:rsidP="00427E14">
            <w:pPr>
              <w:pStyle w:val="Imagenes"/>
              <w:rPr>
                <w:ins w:id="192" w:author="veloz" w:date="2012-03-02T13:18:00Z"/>
              </w:rPr>
              <w:pPrChange w:id="193" w:author="veloz" w:date="2012-03-02T13:18:00Z">
                <w:pPr>
                  <w:ind w:firstLine="0"/>
                </w:pPr>
              </w:pPrChange>
            </w:pPr>
            <w:ins w:id="194" w:author="veloz" w:date="2012-03-02T13:22:00Z">
              <w:r>
                <w:pict>
                  <v:shape id="_x0000_i1311" type="#_x0000_t75" style="width:149.25pt;height:94.5pt;mso-position-vertical:absolute">
                    <v:imagedata r:id="rId533" o:title="sitios de red AC2" croptop="1366f" cropbottom="43554f" cropleft="6038f" cropright="41483f"/>
                  </v:shape>
                </w:pict>
              </w:r>
            </w:ins>
          </w:p>
        </w:tc>
      </w:tr>
    </w:tbl>
    <w:p w:rsidR="00427E14" w:rsidRPr="006918E0" w:rsidRDefault="00427E14" w:rsidP="00FE2EB9"/>
    <w:p w:rsidR="00DE5FFB" w:rsidRPr="00734014" w:rsidRDefault="00DE5FFB" w:rsidP="00734014"/>
    <w:p w:rsidR="00734014" w:rsidRPr="008D2941" w:rsidRDefault="00734014" w:rsidP="00734014">
      <w:pPr>
        <w:pStyle w:val="Normalsininterlineado"/>
        <w:sectPr w:rsidR="00734014" w:rsidRPr="008D2941" w:rsidSect="0091587C">
          <w:pgSz w:w="12240" w:h="15840" w:code="1"/>
          <w:pgMar w:top="1418" w:right="1418" w:bottom="1418" w:left="1701" w:header="709" w:footer="709" w:gutter="0"/>
          <w:pgNumType w:start="1"/>
          <w:cols w:space="708"/>
          <w:docGrid w:linePitch="360"/>
        </w:sectPr>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Ttulo1"/>
        <w:numPr>
          <w:ilvl w:val="0"/>
          <w:numId w:val="0"/>
        </w:numPr>
      </w:pPr>
      <w:bookmarkStart w:id="195" w:name="_Toc318382122"/>
      <w:r>
        <w:t>CAPITULO v</w:t>
      </w:r>
      <w:r w:rsidRPr="008D2941">
        <w:br/>
      </w:r>
      <w:r w:rsidRPr="008D2941">
        <w:br/>
        <w:t>Conclusiones y recomendaciones</w:t>
      </w:r>
      <w:bookmarkEnd w:id="195"/>
    </w:p>
    <w:p w:rsidR="00734014" w:rsidRPr="008D2941" w:rsidRDefault="00734014" w:rsidP="00734014">
      <w:pPr>
        <w:pStyle w:val="Normalsininterlineado"/>
        <w:sectPr w:rsidR="00734014" w:rsidRPr="008D2941" w:rsidSect="0091587C">
          <w:pgSz w:w="12240" w:h="15840" w:code="1"/>
          <w:pgMar w:top="1418" w:right="1418" w:bottom="1418" w:left="1701" w:header="709" w:footer="709" w:gutter="0"/>
          <w:pgNumType w:start="1"/>
          <w:cols w:space="708"/>
          <w:docGrid w:linePitch="360"/>
        </w:sectPr>
      </w:pPr>
    </w:p>
    <w:p w:rsidR="000F4F41" w:rsidRDefault="000F4F41" w:rsidP="00734014"/>
    <w:p w:rsidR="00734014" w:rsidRDefault="00734014" w:rsidP="00734014"/>
    <w:p w:rsidR="00734014" w:rsidRDefault="00734014" w:rsidP="00734014">
      <w:pPr>
        <w:sectPr w:rsidR="00734014" w:rsidSect="0091587C">
          <w:pgSz w:w="12240" w:h="15840" w:code="1"/>
          <w:pgMar w:top="1418" w:right="1418" w:bottom="1418" w:left="1701" w:header="709" w:footer="709" w:gutter="0"/>
          <w:pgNumType w:start="1"/>
          <w:cols w:space="708"/>
          <w:docGrid w:linePitch="360"/>
        </w:sectPr>
      </w:pPr>
    </w:p>
    <w:p w:rsidR="00734014" w:rsidRPr="008D2941" w:rsidRDefault="00734014" w:rsidP="000F4F41">
      <w:pPr>
        <w:pStyle w:val="Normalsininterlineado"/>
      </w:pPr>
    </w:p>
    <w:p w:rsidR="000F4F41" w:rsidRPr="008D2941" w:rsidRDefault="000F4F41" w:rsidP="000F4F41">
      <w:pPr>
        <w:pStyle w:val="Normalsininterlineado"/>
      </w:pPr>
    </w:p>
    <w:p w:rsidR="000F4F41" w:rsidRPr="008D2941" w:rsidRDefault="000F4F41" w:rsidP="000F4F41">
      <w:pPr>
        <w:pStyle w:val="Normalsininterlineado"/>
      </w:pPr>
    </w:p>
    <w:p w:rsidR="000F4F41" w:rsidRPr="008D2941" w:rsidRDefault="000F4F41" w:rsidP="000F4F41">
      <w:pPr>
        <w:pStyle w:val="Normalsininterlineado"/>
      </w:pPr>
    </w:p>
    <w:p w:rsidR="00825AF9" w:rsidRPr="008D2941" w:rsidRDefault="000F4F41" w:rsidP="000F4F41">
      <w:pPr>
        <w:pStyle w:val="Ttulo1"/>
        <w:numPr>
          <w:ilvl w:val="0"/>
          <w:numId w:val="0"/>
        </w:numPr>
      </w:pPr>
      <w:bookmarkStart w:id="196" w:name="_Toc318382123"/>
      <w:r w:rsidRPr="008D2941">
        <w:t>CAPITULO III</w:t>
      </w:r>
      <w:r w:rsidRPr="008D2941">
        <w:br/>
      </w:r>
      <w:r w:rsidR="00825AF9" w:rsidRPr="008D2941">
        <w:br/>
        <w:t>Conclusiones y recomendaciones</w:t>
      </w:r>
      <w:bookmarkEnd w:id="196"/>
    </w:p>
    <w:p w:rsidR="00825AF9" w:rsidRPr="008D2941" w:rsidRDefault="00825AF9" w:rsidP="0091587C">
      <w:pPr>
        <w:pStyle w:val="Normalsininterlineado"/>
        <w:sectPr w:rsidR="00825AF9" w:rsidRPr="008D2941" w:rsidSect="0091587C">
          <w:pgSz w:w="12240" w:h="15840" w:code="1"/>
          <w:pgMar w:top="1418" w:right="1418" w:bottom="1418" w:left="1701" w:header="709" w:footer="709" w:gutter="0"/>
          <w:pgNumType w:start="1"/>
          <w:cols w:space="708"/>
          <w:docGrid w:linePitch="360"/>
        </w:sectPr>
      </w:pPr>
    </w:p>
    <w:p w:rsidR="0091587C" w:rsidRPr="008D2941" w:rsidRDefault="0091587C" w:rsidP="0091587C">
      <w:pPr>
        <w:pStyle w:val="Normalsininterlineado"/>
      </w:pPr>
    </w:p>
    <w:p w:rsidR="0091587C" w:rsidRPr="008D2941" w:rsidRDefault="0091587C" w:rsidP="0091587C">
      <w:pPr>
        <w:pStyle w:val="Normalsininterlineado"/>
      </w:pPr>
      <w:bookmarkStart w:id="197" w:name="_Toc276051295"/>
    </w:p>
    <w:p w:rsidR="0091587C" w:rsidRPr="008D2941" w:rsidRDefault="0091587C" w:rsidP="0091587C">
      <w:pPr>
        <w:pStyle w:val="Normalsininterlineado"/>
      </w:pPr>
    </w:p>
    <w:p w:rsidR="0091587C" w:rsidRPr="008D2941" w:rsidRDefault="0091587C" w:rsidP="0091587C">
      <w:pPr>
        <w:pStyle w:val="Normalsininterlineado"/>
      </w:pPr>
    </w:p>
    <w:p w:rsidR="0091587C" w:rsidRPr="009A2277" w:rsidRDefault="0091587C" w:rsidP="0091587C">
      <w:pPr>
        <w:pStyle w:val="Ttulo1"/>
        <w:numPr>
          <w:ilvl w:val="0"/>
          <w:numId w:val="0"/>
        </w:numPr>
        <w:rPr>
          <w:lang w:val="en-US"/>
          <w:rPrChange w:id="198" w:author="veloz" w:date="2012-03-02T11:17:00Z">
            <w:rPr/>
          </w:rPrChange>
        </w:rPr>
      </w:pPr>
      <w:bookmarkStart w:id="199" w:name="_Toc282134887"/>
      <w:bookmarkStart w:id="200" w:name="_Toc318382124"/>
      <w:r w:rsidRPr="009A2277">
        <w:rPr>
          <w:lang w:val="en-US"/>
          <w:rPrChange w:id="201" w:author="veloz" w:date="2012-03-02T11:17:00Z">
            <w:rPr/>
          </w:rPrChange>
        </w:rPr>
        <w:t>Referencias</w:t>
      </w:r>
      <w:bookmarkEnd w:id="199"/>
      <w:bookmarkEnd w:id="200"/>
      <w:r w:rsidRPr="009A2277">
        <w:rPr>
          <w:lang w:val="en-US"/>
          <w:rPrChange w:id="202" w:author="veloz" w:date="2012-03-02T11:17:00Z">
            <w:rPr/>
          </w:rPrChange>
        </w:rPr>
        <w:t xml:space="preserve"> </w:t>
      </w:r>
      <w:bookmarkEnd w:id="197"/>
    </w:p>
    <w:p w:rsidR="00F46E81" w:rsidRPr="00F46E81" w:rsidRDefault="007F7092" w:rsidP="00F46E81">
      <w:pPr>
        <w:spacing w:after="0" w:line="240" w:lineRule="auto"/>
        <w:ind w:left="720" w:hanging="720"/>
        <w:rPr>
          <w:rFonts w:ascii="Calibri" w:hAnsi="Calibri" w:cs="Calibri"/>
          <w:noProof/>
          <w:sz w:val="22"/>
          <w:lang w:val="en-US"/>
        </w:rPr>
      </w:pPr>
      <w:r w:rsidRPr="008D2941">
        <w:fldChar w:fldCharType="begin"/>
      </w:r>
      <w:r w:rsidR="000735E9" w:rsidRPr="000B13EA">
        <w:rPr>
          <w:lang w:val="en-US"/>
        </w:rPr>
        <w:instrText xml:space="preserve"> ADDIN</w:instrText>
      </w:r>
      <w:r w:rsidR="000735E9" w:rsidRPr="008D2941">
        <w:rPr>
          <w:lang w:val="en-US"/>
        </w:rPr>
        <w:instrText xml:space="preserve"> EN.REFLIST </w:instrText>
      </w:r>
      <w:r w:rsidRPr="008D2941">
        <w:fldChar w:fldCharType="separate"/>
      </w:r>
      <w:bookmarkStart w:id="203" w:name="_ENREF_1"/>
      <w:r w:rsidR="00F46E81" w:rsidRPr="00F46E81">
        <w:rPr>
          <w:rFonts w:ascii="Calibri" w:hAnsi="Calibri" w:cs="Calibri"/>
          <w:noProof/>
          <w:sz w:val="22"/>
          <w:lang w:val="en-US"/>
        </w:rPr>
        <w:t>1.</w:t>
      </w:r>
      <w:r w:rsidR="00F46E81" w:rsidRPr="00F46E81">
        <w:rPr>
          <w:rFonts w:ascii="Calibri" w:hAnsi="Calibri" w:cs="Calibri"/>
          <w:noProof/>
          <w:sz w:val="22"/>
          <w:lang w:val="en-US"/>
        </w:rPr>
        <w:tab/>
        <w:t xml:space="preserve">Jenkins, F.A. and H.E. White, </w:t>
      </w:r>
      <w:r w:rsidR="00F46E81" w:rsidRPr="00F46E81">
        <w:rPr>
          <w:rFonts w:ascii="Calibri" w:hAnsi="Calibri" w:cs="Calibri"/>
          <w:i/>
          <w:noProof/>
          <w:sz w:val="22"/>
          <w:lang w:val="en-US"/>
        </w:rPr>
        <w:t>Fundamentals of Optics</w:t>
      </w:r>
      <w:r w:rsidR="00F46E81" w:rsidRPr="00F46E81">
        <w:rPr>
          <w:rFonts w:ascii="Calibri" w:hAnsi="Calibri" w:cs="Calibri"/>
          <w:noProof/>
          <w:sz w:val="22"/>
          <w:lang w:val="en-US"/>
        </w:rPr>
        <w:t>. 2001: McGraw-Hill.</w:t>
      </w:r>
      <w:bookmarkEnd w:id="203"/>
    </w:p>
    <w:p w:rsidR="00F46E81" w:rsidRPr="00F46E81" w:rsidRDefault="00F46E81" w:rsidP="00F46E81">
      <w:pPr>
        <w:spacing w:after="0" w:line="240" w:lineRule="auto"/>
        <w:ind w:left="720" w:hanging="720"/>
        <w:rPr>
          <w:rFonts w:ascii="Calibri" w:hAnsi="Calibri" w:cs="Calibri"/>
          <w:noProof/>
          <w:sz w:val="22"/>
          <w:lang w:val="en-US"/>
        </w:rPr>
      </w:pPr>
      <w:bookmarkStart w:id="204" w:name="_ENREF_2"/>
      <w:r w:rsidRPr="00F46E81">
        <w:rPr>
          <w:rFonts w:ascii="Calibri" w:hAnsi="Calibri" w:cs="Calibri"/>
          <w:noProof/>
          <w:sz w:val="22"/>
          <w:lang w:val="en-US"/>
        </w:rPr>
        <w:t>2.</w:t>
      </w:r>
      <w:r w:rsidRPr="00F46E81">
        <w:rPr>
          <w:rFonts w:ascii="Calibri" w:hAnsi="Calibri" w:cs="Calibri"/>
          <w:noProof/>
          <w:sz w:val="22"/>
          <w:lang w:val="en-US"/>
        </w:rPr>
        <w:tab/>
        <w:t xml:space="preserve">Gåsvik, K.J., </w:t>
      </w:r>
      <w:r w:rsidRPr="00F46E81">
        <w:rPr>
          <w:rFonts w:ascii="Calibri" w:hAnsi="Calibri" w:cs="Calibri"/>
          <w:i/>
          <w:noProof/>
          <w:sz w:val="22"/>
          <w:lang w:val="en-US"/>
        </w:rPr>
        <w:t>Optical metrology</w:t>
      </w:r>
      <w:r w:rsidRPr="00F46E81">
        <w:rPr>
          <w:rFonts w:ascii="Calibri" w:hAnsi="Calibri" w:cs="Calibri"/>
          <w:noProof/>
          <w:sz w:val="22"/>
          <w:lang w:val="en-US"/>
        </w:rPr>
        <w:t>. 2002: J. Wiley &amp; Sons.</w:t>
      </w:r>
      <w:bookmarkEnd w:id="204"/>
    </w:p>
    <w:p w:rsidR="00F46E81" w:rsidRPr="00F46E81" w:rsidRDefault="00F46E81" w:rsidP="00F46E81">
      <w:pPr>
        <w:spacing w:after="0" w:line="240" w:lineRule="auto"/>
        <w:ind w:left="720" w:hanging="720"/>
        <w:rPr>
          <w:rFonts w:ascii="Calibri" w:hAnsi="Calibri" w:cs="Calibri"/>
          <w:noProof/>
          <w:sz w:val="22"/>
          <w:lang w:val="en-US"/>
        </w:rPr>
      </w:pPr>
      <w:bookmarkStart w:id="205" w:name="_ENREF_3"/>
      <w:r w:rsidRPr="00F46E81">
        <w:rPr>
          <w:rFonts w:ascii="Calibri" w:hAnsi="Calibri" w:cs="Calibri"/>
          <w:noProof/>
          <w:sz w:val="22"/>
          <w:lang w:val="en-US"/>
        </w:rPr>
        <w:t>3.</w:t>
      </w:r>
      <w:r w:rsidRPr="00F46E81">
        <w:rPr>
          <w:rFonts w:ascii="Calibri" w:hAnsi="Calibri" w:cs="Calibri"/>
          <w:noProof/>
          <w:sz w:val="22"/>
          <w:lang w:val="en-US"/>
        </w:rPr>
        <w:tab/>
        <w:t xml:space="preserve">Tkalčič, M., </w:t>
      </w:r>
      <w:r w:rsidRPr="00F46E81">
        <w:rPr>
          <w:rFonts w:ascii="Calibri" w:hAnsi="Calibri" w:cs="Calibri"/>
          <w:i/>
          <w:noProof/>
          <w:sz w:val="22"/>
          <w:lang w:val="en-US"/>
        </w:rPr>
        <w:t>Colour spaces - perceptual, historical and applicational background</w:t>
      </w:r>
      <w:r w:rsidRPr="00F46E81">
        <w:rPr>
          <w:rFonts w:ascii="Calibri" w:hAnsi="Calibri" w:cs="Calibri"/>
          <w:noProof/>
          <w:sz w:val="22"/>
          <w:lang w:val="en-US"/>
        </w:rPr>
        <w:t xml:space="preserve">, in </w:t>
      </w:r>
      <w:r w:rsidRPr="00F46E81">
        <w:rPr>
          <w:rFonts w:ascii="Calibri" w:hAnsi="Calibri" w:cs="Calibri"/>
          <w:i/>
          <w:noProof/>
          <w:sz w:val="22"/>
          <w:lang w:val="en-US"/>
        </w:rPr>
        <w:t>Faculty of electrical engineering</w:t>
      </w:r>
      <w:r w:rsidRPr="00F46E81">
        <w:rPr>
          <w:rFonts w:ascii="Calibri" w:hAnsi="Calibri" w:cs="Calibri"/>
          <w:noProof/>
          <w:sz w:val="22"/>
          <w:lang w:val="en-US"/>
        </w:rPr>
        <w:t>. 2003, University of Ljubljana: Ljubljana, Slovenia.</w:t>
      </w:r>
      <w:bookmarkEnd w:id="205"/>
    </w:p>
    <w:p w:rsidR="00F46E81" w:rsidRPr="00F46E81" w:rsidRDefault="00F46E81" w:rsidP="00F46E81">
      <w:pPr>
        <w:spacing w:after="0" w:line="240" w:lineRule="auto"/>
        <w:ind w:left="720" w:hanging="720"/>
        <w:rPr>
          <w:rFonts w:ascii="Calibri" w:hAnsi="Calibri" w:cs="Calibri"/>
          <w:noProof/>
          <w:sz w:val="22"/>
          <w:lang w:val="en-US"/>
        </w:rPr>
      </w:pPr>
      <w:bookmarkStart w:id="206" w:name="_ENREF_4"/>
      <w:r w:rsidRPr="00F46E81">
        <w:rPr>
          <w:rFonts w:ascii="Calibri" w:hAnsi="Calibri" w:cs="Calibri"/>
          <w:noProof/>
          <w:sz w:val="22"/>
          <w:lang w:val="en-US"/>
        </w:rPr>
        <w:t>4.</w:t>
      </w:r>
      <w:r w:rsidRPr="00F46E81">
        <w:rPr>
          <w:rFonts w:ascii="Calibri" w:hAnsi="Calibri" w:cs="Calibri"/>
          <w:noProof/>
          <w:sz w:val="22"/>
          <w:lang w:val="en-US"/>
        </w:rPr>
        <w:tab/>
        <w:t xml:space="preserve">Svaetichin, G., </w:t>
      </w:r>
      <w:r w:rsidRPr="00F46E81">
        <w:rPr>
          <w:rFonts w:ascii="Calibri" w:hAnsi="Calibri" w:cs="Calibri"/>
          <w:i/>
          <w:noProof/>
          <w:sz w:val="22"/>
          <w:lang w:val="en-US"/>
        </w:rPr>
        <w:t>Spectral response curves from single cones</w:t>
      </w:r>
      <w:r w:rsidRPr="00F46E81">
        <w:rPr>
          <w:rFonts w:ascii="Calibri" w:hAnsi="Calibri" w:cs="Calibri"/>
          <w:noProof/>
          <w:sz w:val="22"/>
          <w:lang w:val="en-US"/>
        </w:rPr>
        <w:t>. 1956: acta physiologica.</w:t>
      </w:r>
      <w:bookmarkEnd w:id="206"/>
    </w:p>
    <w:p w:rsidR="00F46E81" w:rsidRPr="00F46E81" w:rsidRDefault="00F46E81" w:rsidP="00F46E81">
      <w:pPr>
        <w:spacing w:after="0" w:line="240" w:lineRule="auto"/>
        <w:ind w:left="720" w:hanging="720"/>
        <w:rPr>
          <w:rFonts w:ascii="Calibri" w:hAnsi="Calibri" w:cs="Calibri"/>
          <w:noProof/>
          <w:sz w:val="22"/>
          <w:lang w:val="en-US"/>
        </w:rPr>
      </w:pPr>
      <w:bookmarkStart w:id="207" w:name="_ENREF_5"/>
      <w:r w:rsidRPr="00F46E81">
        <w:rPr>
          <w:rFonts w:ascii="Calibri" w:hAnsi="Calibri" w:cs="Calibri"/>
          <w:noProof/>
          <w:sz w:val="22"/>
          <w:lang w:val="en-US"/>
        </w:rPr>
        <w:t>5.</w:t>
      </w:r>
      <w:r w:rsidRPr="00F46E81">
        <w:rPr>
          <w:rFonts w:ascii="Calibri" w:hAnsi="Calibri" w:cs="Calibri"/>
          <w:noProof/>
          <w:sz w:val="22"/>
          <w:lang w:val="en-US"/>
        </w:rPr>
        <w:tab/>
        <w:t xml:space="preserve">Yadid-Pecht, O. and R. Etienne-Cummings, </w:t>
      </w:r>
      <w:r w:rsidRPr="00F46E81">
        <w:rPr>
          <w:rFonts w:ascii="Calibri" w:hAnsi="Calibri" w:cs="Calibri"/>
          <w:i/>
          <w:noProof/>
          <w:sz w:val="22"/>
          <w:lang w:val="en-US"/>
        </w:rPr>
        <w:t>CMOS imagers: from phototransduction to image processing</w:t>
      </w:r>
      <w:r w:rsidRPr="00F46E81">
        <w:rPr>
          <w:rFonts w:ascii="Calibri" w:hAnsi="Calibri" w:cs="Calibri"/>
          <w:noProof/>
          <w:sz w:val="22"/>
          <w:lang w:val="en-US"/>
        </w:rPr>
        <w:t>. 2004: Kluwer Academic.</w:t>
      </w:r>
      <w:bookmarkEnd w:id="207"/>
    </w:p>
    <w:p w:rsidR="00F46E81" w:rsidRPr="00F46E81" w:rsidRDefault="00F46E81" w:rsidP="00F46E81">
      <w:pPr>
        <w:spacing w:after="0" w:line="240" w:lineRule="auto"/>
        <w:ind w:left="720" w:hanging="720"/>
        <w:rPr>
          <w:rFonts w:ascii="Calibri" w:hAnsi="Calibri" w:cs="Calibri"/>
          <w:noProof/>
          <w:sz w:val="22"/>
          <w:lang w:val="en-US"/>
        </w:rPr>
      </w:pPr>
      <w:bookmarkStart w:id="208" w:name="_ENREF_6"/>
      <w:r w:rsidRPr="00F46E81">
        <w:rPr>
          <w:rFonts w:ascii="Calibri" w:hAnsi="Calibri" w:cs="Calibri"/>
          <w:noProof/>
          <w:sz w:val="22"/>
          <w:lang w:val="en-US"/>
        </w:rPr>
        <w:t>6.</w:t>
      </w:r>
      <w:r w:rsidRPr="00F46E81">
        <w:rPr>
          <w:rFonts w:ascii="Calibri" w:hAnsi="Calibri" w:cs="Calibri"/>
          <w:noProof/>
          <w:sz w:val="22"/>
          <w:lang w:val="en-US"/>
        </w:rPr>
        <w:tab/>
        <w:t xml:space="preserve">Murphy, D.B., </w:t>
      </w:r>
      <w:r w:rsidRPr="00F46E81">
        <w:rPr>
          <w:rFonts w:ascii="Calibri" w:hAnsi="Calibri" w:cs="Calibri"/>
          <w:i/>
          <w:noProof/>
          <w:sz w:val="22"/>
          <w:lang w:val="en-US"/>
        </w:rPr>
        <w:t>Fundamentals of light microscopy and electronic imaging</w:t>
      </w:r>
      <w:r w:rsidRPr="00F46E81">
        <w:rPr>
          <w:rFonts w:ascii="Calibri" w:hAnsi="Calibri" w:cs="Calibri"/>
          <w:noProof/>
          <w:sz w:val="22"/>
          <w:lang w:val="en-US"/>
        </w:rPr>
        <w:t>. 2001: Wiley-Liss.</w:t>
      </w:r>
      <w:bookmarkEnd w:id="208"/>
    </w:p>
    <w:p w:rsidR="00F46E81" w:rsidRPr="00F46E81" w:rsidRDefault="00F46E81" w:rsidP="00F46E81">
      <w:pPr>
        <w:spacing w:after="0" w:line="240" w:lineRule="auto"/>
        <w:ind w:left="720" w:hanging="720"/>
        <w:rPr>
          <w:rFonts w:ascii="Calibri" w:hAnsi="Calibri" w:cs="Calibri"/>
          <w:noProof/>
          <w:sz w:val="22"/>
          <w:lang w:val="en-US"/>
        </w:rPr>
      </w:pPr>
      <w:bookmarkStart w:id="209" w:name="_ENREF_7"/>
      <w:r w:rsidRPr="00F46E81">
        <w:rPr>
          <w:rFonts w:ascii="Calibri" w:hAnsi="Calibri" w:cs="Calibri"/>
          <w:noProof/>
          <w:sz w:val="22"/>
          <w:lang w:val="en-US"/>
        </w:rPr>
        <w:t>7.</w:t>
      </w:r>
      <w:r w:rsidRPr="00F46E81">
        <w:rPr>
          <w:rFonts w:ascii="Calibri" w:hAnsi="Calibri" w:cs="Calibri"/>
          <w:noProof/>
          <w:sz w:val="22"/>
          <w:lang w:val="en-US"/>
        </w:rPr>
        <w:tab/>
        <w:t xml:space="preserve">Holst, G.C., </w:t>
      </w:r>
      <w:r w:rsidRPr="00F46E81">
        <w:rPr>
          <w:rFonts w:ascii="Calibri" w:hAnsi="Calibri" w:cs="Calibri"/>
          <w:i/>
          <w:noProof/>
          <w:sz w:val="22"/>
          <w:lang w:val="en-US"/>
        </w:rPr>
        <w:t>CCD arrays, cameras, and displays</w:t>
      </w:r>
      <w:r w:rsidRPr="00F46E81">
        <w:rPr>
          <w:rFonts w:ascii="Calibri" w:hAnsi="Calibri" w:cs="Calibri"/>
          <w:noProof/>
          <w:sz w:val="22"/>
          <w:lang w:val="en-US"/>
        </w:rPr>
        <w:t>. 1998: JCD Publishing.</w:t>
      </w:r>
      <w:bookmarkEnd w:id="209"/>
    </w:p>
    <w:p w:rsidR="00F46E81" w:rsidRPr="00F46E81" w:rsidRDefault="00F46E81" w:rsidP="00F46E81">
      <w:pPr>
        <w:spacing w:after="0" w:line="240" w:lineRule="auto"/>
        <w:ind w:left="720" w:hanging="720"/>
        <w:rPr>
          <w:rFonts w:ascii="Calibri" w:hAnsi="Calibri" w:cs="Calibri"/>
          <w:noProof/>
          <w:sz w:val="22"/>
          <w:lang w:val="en-US"/>
        </w:rPr>
      </w:pPr>
      <w:bookmarkStart w:id="210" w:name="_ENREF_8"/>
      <w:r w:rsidRPr="00F46E81">
        <w:rPr>
          <w:rFonts w:ascii="Calibri" w:hAnsi="Calibri" w:cs="Calibri"/>
          <w:noProof/>
          <w:sz w:val="22"/>
          <w:lang w:val="en-US"/>
        </w:rPr>
        <w:t>8.</w:t>
      </w:r>
      <w:r w:rsidRPr="00F46E81">
        <w:rPr>
          <w:rFonts w:ascii="Calibri" w:hAnsi="Calibri" w:cs="Calibri"/>
          <w:noProof/>
          <w:sz w:val="22"/>
          <w:lang w:val="en-US"/>
        </w:rPr>
        <w:tab/>
        <w:t xml:space="preserve">Bradski, G. and A. Kaehler, </w:t>
      </w:r>
      <w:r w:rsidRPr="00F46E81">
        <w:rPr>
          <w:rFonts w:ascii="Calibri" w:hAnsi="Calibri" w:cs="Calibri"/>
          <w:i/>
          <w:noProof/>
          <w:sz w:val="22"/>
          <w:lang w:val="en-US"/>
        </w:rPr>
        <w:t>Learning OpenCV</w:t>
      </w:r>
      <w:r w:rsidRPr="00F46E81">
        <w:rPr>
          <w:rFonts w:ascii="Calibri" w:hAnsi="Calibri" w:cs="Calibri"/>
          <w:noProof/>
          <w:sz w:val="22"/>
          <w:lang w:val="en-US"/>
        </w:rPr>
        <w:t>. 2008, California: O’Reilly Media I.</w:t>
      </w:r>
      <w:bookmarkEnd w:id="210"/>
    </w:p>
    <w:p w:rsidR="00F46E81" w:rsidRPr="00F46E81" w:rsidRDefault="00F46E81" w:rsidP="00F46E81">
      <w:pPr>
        <w:spacing w:after="0" w:line="240" w:lineRule="auto"/>
        <w:ind w:left="720" w:hanging="720"/>
        <w:rPr>
          <w:rFonts w:ascii="Calibri" w:hAnsi="Calibri" w:cs="Calibri"/>
          <w:noProof/>
          <w:sz w:val="22"/>
          <w:lang w:val="en-US"/>
        </w:rPr>
      </w:pPr>
      <w:bookmarkStart w:id="211" w:name="_ENREF_9"/>
      <w:r w:rsidRPr="00F46E81">
        <w:rPr>
          <w:rFonts w:ascii="Calibri" w:hAnsi="Calibri" w:cs="Calibri"/>
          <w:noProof/>
          <w:sz w:val="22"/>
          <w:lang w:val="en-US"/>
        </w:rPr>
        <w:t>9.</w:t>
      </w:r>
      <w:r w:rsidRPr="00F46E81">
        <w:rPr>
          <w:rFonts w:ascii="Calibri" w:hAnsi="Calibri" w:cs="Calibri"/>
          <w:noProof/>
          <w:sz w:val="22"/>
          <w:lang w:val="en-US"/>
        </w:rPr>
        <w:tab/>
        <w:t xml:space="preserve">Willow-Garage. </w:t>
      </w:r>
      <w:r w:rsidRPr="00F46E81">
        <w:rPr>
          <w:rFonts w:ascii="Calibri" w:hAnsi="Calibri" w:cs="Calibri"/>
          <w:i/>
          <w:noProof/>
          <w:sz w:val="22"/>
          <w:lang w:val="en-US"/>
        </w:rPr>
        <w:t>OpenCV 2.1 C++ Reference</w:t>
      </w:r>
      <w:r w:rsidRPr="00F46E81">
        <w:rPr>
          <w:rFonts w:ascii="Calibri" w:hAnsi="Calibri" w:cs="Calibri"/>
          <w:noProof/>
          <w:sz w:val="22"/>
          <w:lang w:val="en-US"/>
        </w:rPr>
        <w:t xml:space="preserve">. </w:t>
      </w:r>
      <w:hyperlink r:id="rId534" w:history="1">
        <w:r w:rsidRPr="00F46E81">
          <w:rPr>
            <w:rStyle w:val="Hipervnculo"/>
            <w:rFonts w:ascii="Calibri" w:hAnsi="Calibri" w:cs="Calibri"/>
            <w:noProof/>
            <w:sz w:val="22"/>
            <w:lang w:val="en-US"/>
          </w:rPr>
          <w:t>http://opencv.willowgarage.com/documentation/cpp/index.html</w:t>
        </w:r>
      </w:hyperlink>
      <w:r w:rsidRPr="00F46E81">
        <w:rPr>
          <w:rFonts w:ascii="Calibri" w:hAnsi="Calibri" w:cs="Calibri"/>
          <w:noProof/>
          <w:sz w:val="22"/>
          <w:lang w:val="en-US"/>
        </w:rPr>
        <w:t xml:space="preserve">  2010  [cited 2010 Junio].</w:t>
      </w:r>
      <w:bookmarkEnd w:id="211"/>
    </w:p>
    <w:p w:rsidR="00F46E81" w:rsidRPr="00F46E81" w:rsidRDefault="00F46E81" w:rsidP="00F46E81">
      <w:pPr>
        <w:spacing w:after="0" w:line="240" w:lineRule="auto"/>
        <w:ind w:left="720" w:hanging="720"/>
        <w:rPr>
          <w:rFonts w:ascii="Calibri" w:hAnsi="Calibri" w:cs="Calibri"/>
          <w:noProof/>
          <w:sz w:val="22"/>
          <w:lang w:val="en-US"/>
        </w:rPr>
      </w:pPr>
      <w:bookmarkStart w:id="212" w:name="_ENREF_10"/>
      <w:r w:rsidRPr="00F46E81">
        <w:rPr>
          <w:rFonts w:ascii="Calibri" w:hAnsi="Calibri" w:cs="Calibri"/>
          <w:noProof/>
          <w:sz w:val="22"/>
          <w:lang w:val="en-US"/>
        </w:rPr>
        <w:t>10.</w:t>
      </w:r>
      <w:r w:rsidRPr="00F46E81">
        <w:rPr>
          <w:rFonts w:ascii="Calibri" w:hAnsi="Calibri" w:cs="Calibri"/>
          <w:noProof/>
          <w:sz w:val="22"/>
          <w:lang w:val="en-US"/>
        </w:rPr>
        <w:tab/>
        <w:t xml:space="preserve">Buil, C. </w:t>
      </w:r>
      <w:r w:rsidRPr="00F46E81">
        <w:rPr>
          <w:rFonts w:ascii="Calibri" w:hAnsi="Calibri" w:cs="Calibri"/>
          <w:i/>
          <w:noProof/>
          <w:sz w:val="22"/>
          <w:lang w:val="en-US"/>
        </w:rPr>
        <w:t>Comparison du Canon 10D et du Nikon D70 en Imagerie Astronomique Longue Pose</w:t>
      </w:r>
      <w:r w:rsidRPr="00F46E81">
        <w:rPr>
          <w:rFonts w:ascii="Calibri" w:hAnsi="Calibri" w:cs="Calibri"/>
          <w:noProof/>
          <w:sz w:val="22"/>
          <w:lang w:val="en-US"/>
        </w:rPr>
        <w:t xml:space="preserve">.  2004  [cited 2011 20-12-2011]; Available from: </w:t>
      </w:r>
      <w:hyperlink r:id="rId535" w:history="1">
        <w:r w:rsidRPr="00F46E81">
          <w:rPr>
            <w:rStyle w:val="Hipervnculo"/>
            <w:rFonts w:ascii="Calibri" w:hAnsi="Calibri" w:cs="Calibri"/>
            <w:noProof/>
            <w:sz w:val="22"/>
            <w:lang w:val="en-US"/>
          </w:rPr>
          <w:t>www.astrosurf.com/buil/d70v10d/eval.htm</w:t>
        </w:r>
      </w:hyperlink>
      <w:r w:rsidRPr="00F46E81">
        <w:rPr>
          <w:rFonts w:ascii="Calibri" w:hAnsi="Calibri" w:cs="Calibri"/>
          <w:noProof/>
          <w:sz w:val="22"/>
          <w:lang w:val="en-US"/>
        </w:rPr>
        <w:t>.</w:t>
      </w:r>
      <w:bookmarkEnd w:id="212"/>
    </w:p>
    <w:p w:rsidR="00F46E81" w:rsidRPr="00F46E81" w:rsidRDefault="00F46E81" w:rsidP="00F46E81">
      <w:pPr>
        <w:spacing w:after="0" w:line="240" w:lineRule="auto"/>
        <w:ind w:left="720" w:hanging="720"/>
        <w:rPr>
          <w:rFonts w:ascii="Calibri" w:hAnsi="Calibri" w:cs="Calibri"/>
          <w:noProof/>
          <w:sz w:val="22"/>
          <w:lang w:val="en-US"/>
        </w:rPr>
      </w:pPr>
      <w:bookmarkStart w:id="213" w:name="_ENREF_11"/>
      <w:r w:rsidRPr="00F46E81">
        <w:rPr>
          <w:rFonts w:ascii="Calibri" w:hAnsi="Calibri" w:cs="Calibri"/>
          <w:noProof/>
          <w:sz w:val="22"/>
          <w:lang w:val="en-US"/>
        </w:rPr>
        <w:t>11.</w:t>
      </w:r>
      <w:r w:rsidRPr="00F46E81">
        <w:rPr>
          <w:rFonts w:ascii="Calibri" w:hAnsi="Calibri" w:cs="Calibri"/>
          <w:noProof/>
          <w:sz w:val="22"/>
          <w:lang w:val="en-US"/>
        </w:rPr>
        <w:tab/>
      </w:r>
      <w:r w:rsidRPr="00F46E81">
        <w:rPr>
          <w:rFonts w:ascii="Calibri" w:hAnsi="Calibri" w:cs="Calibri"/>
          <w:i/>
          <w:noProof/>
          <w:sz w:val="22"/>
          <w:lang w:val="en-US"/>
        </w:rPr>
        <w:t>Joint ISO/CIE Standard ISO 10526:1999/CIE S 005/E-1998, CIE Standard illuminants for colorimetry.</w:t>
      </w:r>
      <w:r w:rsidRPr="00F46E81">
        <w:rPr>
          <w:rFonts w:ascii="Calibri" w:hAnsi="Calibri" w:cs="Calibri"/>
          <w:noProof/>
          <w:sz w:val="22"/>
          <w:lang w:val="en-US"/>
        </w:rPr>
        <w:t xml:space="preserve"> Color Research &amp; Application, 2000. </w:t>
      </w:r>
      <w:r w:rsidRPr="00F46E81">
        <w:rPr>
          <w:rFonts w:ascii="Calibri" w:hAnsi="Calibri" w:cs="Calibri"/>
          <w:b/>
          <w:noProof/>
          <w:sz w:val="22"/>
          <w:lang w:val="en-US"/>
        </w:rPr>
        <w:t>25</w:t>
      </w:r>
      <w:r w:rsidRPr="00F46E81">
        <w:rPr>
          <w:rFonts w:ascii="Calibri" w:hAnsi="Calibri" w:cs="Calibri"/>
          <w:noProof/>
          <w:sz w:val="22"/>
          <w:lang w:val="en-US"/>
        </w:rPr>
        <w:t>(5): p. 385-385.</w:t>
      </w:r>
      <w:bookmarkEnd w:id="213"/>
    </w:p>
    <w:p w:rsidR="00F46E81" w:rsidRPr="00F46E81" w:rsidRDefault="00F46E81" w:rsidP="00F46E81">
      <w:pPr>
        <w:spacing w:after="0" w:line="240" w:lineRule="auto"/>
        <w:ind w:left="720" w:hanging="720"/>
        <w:rPr>
          <w:rFonts w:ascii="Calibri" w:hAnsi="Calibri" w:cs="Calibri"/>
          <w:noProof/>
          <w:sz w:val="22"/>
          <w:lang w:val="en-US"/>
        </w:rPr>
      </w:pPr>
      <w:bookmarkStart w:id="214" w:name="_ENREF_12"/>
      <w:r w:rsidRPr="00F46E81">
        <w:rPr>
          <w:rFonts w:ascii="Calibri" w:hAnsi="Calibri" w:cs="Calibri"/>
          <w:noProof/>
          <w:sz w:val="22"/>
          <w:lang w:val="en-US"/>
        </w:rPr>
        <w:t>12.</w:t>
      </w:r>
      <w:r w:rsidRPr="00F46E81">
        <w:rPr>
          <w:rFonts w:ascii="Calibri" w:hAnsi="Calibri" w:cs="Calibri"/>
          <w:noProof/>
          <w:sz w:val="22"/>
          <w:lang w:val="en-US"/>
        </w:rPr>
        <w:tab/>
        <w:t xml:space="preserve">González-Laprea, J., J. Cappelletto, and R. Escalona, </w:t>
      </w:r>
      <w:r w:rsidRPr="00F46E81">
        <w:rPr>
          <w:rFonts w:ascii="Calibri" w:hAnsi="Calibri" w:cs="Calibri"/>
          <w:i/>
          <w:noProof/>
          <w:sz w:val="22"/>
          <w:lang w:val="en-US"/>
        </w:rPr>
        <w:t>Frequency to Voltage Converter as a Phase Controller in Phase Shifting Interference Microscopy.</w:t>
      </w:r>
      <w:r w:rsidRPr="00F46E81">
        <w:rPr>
          <w:rFonts w:ascii="Calibri" w:hAnsi="Calibri" w:cs="Calibri"/>
          <w:noProof/>
          <w:sz w:val="22"/>
          <w:lang w:val="en-US"/>
        </w:rPr>
        <w:t xml:space="preserve"> International Journal of Optomechatronics, 2011. </w:t>
      </w:r>
      <w:r w:rsidRPr="00F46E81">
        <w:rPr>
          <w:rFonts w:ascii="Calibri" w:hAnsi="Calibri" w:cs="Calibri"/>
          <w:b/>
          <w:noProof/>
          <w:sz w:val="22"/>
          <w:lang w:val="en-US"/>
        </w:rPr>
        <w:t>5</w:t>
      </w:r>
      <w:r w:rsidRPr="00F46E81">
        <w:rPr>
          <w:rFonts w:ascii="Calibri" w:hAnsi="Calibri" w:cs="Calibri"/>
          <w:noProof/>
          <w:sz w:val="22"/>
          <w:lang w:val="en-US"/>
        </w:rPr>
        <w:t>(1): p. 68-79.</w:t>
      </w:r>
      <w:bookmarkEnd w:id="214"/>
    </w:p>
    <w:p w:rsidR="00F46E81" w:rsidRPr="00F46E81" w:rsidRDefault="00F46E81" w:rsidP="00F46E81">
      <w:pPr>
        <w:spacing w:after="0" w:line="240" w:lineRule="auto"/>
        <w:ind w:left="720" w:hanging="720"/>
        <w:rPr>
          <w:rFonts w:ascii="Calibri" w:hAnsi="Calibri" w:cs="Calibri"/>
          <w:noProof/>
          <w:sz w:val="22"/>
          <w:lang w:val="en-US"/>
        </w:rPr>
      </w:pPr>
      <w:bookmarkStart w:id="215" w:name="_ENREF_13"/>
      <w:r w:rsidRPr="00F46E81">
        <w:rPr>
          <w:rFonts w:ascii="Calibri" w:hAnsi="Calibri" w:cs="Calibri"/>
          <w:noProof/>
          <w:sz w:val="22"/>
          <w:lang w:val="en-US"/>
        </w:rPr>
        <w:t>13.</w:t>
      </w:r>
      <w:r w:rsidRPr="00F46E81">
        <w:rPr>
          <w:rFonts w:ascii="Calibri" w:hAnsi="Calibri" w:cs="Calibri"/>
          <w:noProof/>
          <w:sz w:val="22"/>
          <w:lang w:val="en-US"/>
        </w:rPr>
        <w:tab/>
        <w:t xml:space="preserve">Dimitrov, S., </w:t>
      </w:r>
      <w:r w:rsidRPr="00F46E81">
        <w:rPr>
          <w:rFonts w:ascii="Calibri" w:hAnsi="Calibri" w:cs="Calibri"/>
          <w:i/>
          <w:noProof/>
          <w:sz w:val="22"/>
          <w:lang w:val="en-US"/>
        </w:rPr>
        <w:t>Extending the soundcard for use with generic DC sensors</w:t>
      </w:r>
      <w:r w:rsidRPr="00F46E81">
        <w:rPr>
          <w:rFonts w:ascii="Calibri" w:hAnsi="Calibri" w:cs="Calibri"/>
          <w:noProof/>
          <w:sz w:val="22"/>
          <w:lang w:val="en-US"/>
        </w:rPr>
        <w:t xml:space="preserve">, in </w:t>
      </w:r>
      <w:r w:rsidRPr="00F46E81">
        <w:rPr>
          <w:rFonts w:ascii="Calibri" w:hAnsi="Calibri" w:cs="Calibri"/>
          <w:i/>
          <w:noProof/>
          <w:sz w:val="22"/>
          <w:lang w:val="en-US"/>
        </w:rPr>
        <w:t>2010 Conference on New Interfaces for Musical Expression (NIME 2010)</w:t>
      </w:r>
      <w:r w:rsidRPr="00F46E81">
        <w:rPr>
          <w:rFonts w:ascii="Calibri" w:hAnsi="Calibri" w:cs="Calibri"/>
          <w:noProof/>
          <w:sz w:val="22"/>
          <w:lang w:val="en-US"/>
        </w:rPr>
        <w:t>. 2010, University of Technology, Sydney: Sydney, Australia. p. 303-308.</w:t>
      </w:r>
      <w:bookmarkEnd w:id="215"/>
    </w:p>
    <w:p w:rsidR="00F46E81" w:rsidRPr="00F46E81" w:rsidRDefault="00F46E81" w:rsidP="00F46E81">
      <w:pPr>
        <w:spacing w:after="0" w:line="240" w:lineRule="auto"/>
        <w:ind w:left="720" w:hanging="720"/>
        <w:rPr>
          <w:rFonts w:ascii="Calibri" w:hAnsi="Calibri" w:cs="Calibri"/>
          <w:noProof/>
          <w:sz w:val="22"/>
          <w:lang w:val="en-US"/>
        </w:rPr>
      </w:pPr>
      <w:bookmarkStart w:id="216" w:name="_ENREF_14"/>
      <w:r w:rsidRPr="00F46E81">
        <w:rPr>
          <w:rFonts w:ascii="Calibri" w:hAnsi="Calibri" w:cs="Calibri"/>
          <w:noProof/>
          <w:sz w:val="22"/>
          <w:lang w:val="en-US"/>
        </w:rPr>
        <w:t>14.</w:t>
      </w:r>
      <w:r w:rsidRPr="00F46E81">
        <w:rPr>
          <w:rFonts w:ascii="Calibri" w:hAnsi="Calibri" w:cs="Calibri"/>
          <w:noProof/>
          <w:sz w:val="22"/>
          <w:lang w:val="en-US"/>
        </w:rPr>
        <w:tab/>
        <w:t xml:space="preserve">(2006) </w:t>
      </w:r>
      <w:r w:rsidRPr="00F46E81">
        <w:rPr>
          <w:rFonts w:ascii="Calibri" w:hAnsi="Calibri" w:cs="Calibri"/>
          <w:i/>
          <w:noProof/>
          <w:sz w:val="22"/>
          <w:lang w:val="en-US"/>
        </w:rPr>
        <w:t>Low-Cost E Series Multifunction DAQ – 12 or 16-Bit, 200 kS/s, 16 Analog Inputs</w:t>
      </w:r>
      <w:r w:rsidRPr="00F46E81">
        <w:rPr>
          <w:rFonts w:ascii="Calibri" w:hAnsi="Calibri" w:cs="Calibri"/>
          <w:noProof/>
          <w:sz w:val="22"/>
          <w:lang w:val="en-US"/>
        </w:rPr>
        <w:t>.</w:t>
      </w:r>
      <w:bookmarkEnd w:id="216"/>
    </w:p>
    <w:p w:rsidR="00F46E81" w:rsidRPr="00F46E81" w:rsidRDefault="00F46E81" w:rsidP="00F46E81">
      <w:pPr>
        <w:spacing w:after="0" w:line="240" w:lineRule="auto"/>
        <w:ind w:left="720" w:hanging="720"/>
        <w:rPr>
          <w:rFonts w:ascii="Calibri" w:hAnsi="Calibri" w:cs="Calibri"/>
          <w:noProof/>
          <w:sz w:val="22"/>
          <w:lang w:val="en-US"/>
        </w:rPr>
      </w:pPr>
      <w:bookmarkStart w:id="217" w:name="_ENREF_15"/>
      <w:r w:rsidRPr="00F46E81">
        <w:rPr>
          <w:rFonts w:ascii="Calibri" w:hAnsi="Calibri" w:cs="Calibri"/>
          <w:noProof/>
          <w:sz w:val="22"/>
          <w:lang w:val="en-US"/>
        </w:rPr>
        <w:t>15.</w:t>
      </w:r>
      <w:r w:rsidRPr="00F46E81">
        <w:rPr>
          <w:rFonts w:ascii="Calibri" w:hAnsi="Calibri" w:cs="Calibri"/>
          <w:noProof/>
          <w:sz w:val="22"/>
          <w:lang w:val="en-US"/>
        </w:rPr>
        <w:tab/>
        <w:t xml:space="preserve">Semiconductor, N., </w:t>
      </w:r>
      <w:r w:rsidRPr="00F46E81">
        <w:rPr>
          <w:rFonts w:ascii="Calibri" w:hAnsi="Calibri" w:cs="Calibri"/>
          <w:i/>
          <w:noProof/>
          <w:sz w:val="22"/>
          <w:lang w:val="en-US"/>
        </w:rPr>
        <w:t>LM2907/LM2917 Frequency to Voltage Converter</w:t>
      </w:r>
      <w:r w:rsidRPr="00F46E81">
        <w:rPr>
          <w:rFonts w:ascii="Calibri" w:hAnsi="Calibri" w:cs="Calibri"/>
          <w:noProof/>
          <w:sz w:val="22"/>
          <w:lang w:val="en-US"/>
        </w:rPr>
        <w:t>. 2003.</w:t>
      </w:r>
      <w:bookmarkEnd w:id="217"/>
    </w:p>
    <w:p w:rsidR="00F46E81" w:rsidRPr="00F46E81" w:rsidRDefault="00F46E81" w:rsidP="00F46E81">
      <w:pPr>
        <w:spacing w:after="0" w:line="240" w:lineRule="auto"/>
        <w:ind w:left="720" w:hanging="720"/>
        <w:rPr>
          <w:rFonts w:ascii="Calibri" w:hAnsi="Calibri" w:cs="Calibri"/>
          <w:noProof/>
          <w:sz w:val="22"/>
          <w:lang w:val="en-US"/>
        </w:rPr>
      </w:pPr>
      <w:bookmarkStart w:id="218" w:name="_ENREF_16"/>
      <w:r w:rsidRPr="00F46E81">
        <w:rPr>
          <w:rFonts w:ascii="Calibri" w:hAnsi="Calibri" w:cs="Calibri"/>
          <w:noProof/>
          <w:sz w:val="22"/>
          <w:lang w:val="en-US"/>
        </w:rPr>
        <w:t>16.</w:t>
      </w:r>
      <w:r w:rsidRPr="00F46E81">
        <w:rPr>
          <w:rFonts w:ascii="Calibri" w:hAnsi="Calibri" w:cs="Calibri"/>
          <w:noProof/>
          <w:sz w:val="22"/>
          <w:lang w:val="en-US"/>
        </w:rPr>
        <w:tab/>
        <w:t xml:space="preserve">Karki, J., </w:t>
      </w:r>
      <w:r w:rsidRPr="00F46E81">
        <w:rPr>
          <w:rFonts w:ascii="Calibri" w:hAnsi="Calibri" w:cs="Calibri"/>
          <w:i/>
          <w:noProof/>
          <w:sz w:val="22"/>
          <w:lang w:val="en-US"/>
        </w:rPr>
        <w:t>Active Low-Pass Filter Design</w:t>
      </w:r>
      <w:r w:rsidRPr="00F46E81">
        <w:rPr>
          <w:rFonts w:ascii="Calibri" w:hAnsi="Calibri" w:cs="Calibri"/>
          <w:noProof/>
          <w:sz w:val="22"/>
          <w:lang w:val="en-US"/>
        </w:rPr>
        <w:t>. 2000, Texas Instrument.</w:t>
      </w:r>
      <w:bookmarkEnd w:id="218"/>
    </w:p>
    <w:p w:rsidR="00F46E81" w:rsidRPr="00F46E81" w:rsidRDefault="00F46E81" w:rsidP="00F46E81">
      <w:pPr>
        <w:spacing w:after="0" w:line="240" w:lineRule="auto"/>
        <w:ind w:left="720" w:hanging="720"/>
        <w:rPr>
          <w:rFonts w:ascii="Calibri" w:hAnsi="Calibri" w:cs="Calibri"/>
          <w:noProof/>
          <w:sz w:val="22"/>
          <w:rPrChange w:id="219" w:author="veloz" w:date="2012-03-02T11:37:00Z">
            <w:rPr>
              <w:rFonts w:ascii="Calibri" w:hAnsi="Calibri" w:cs="Calibri"/>
              <w:noProof/>
              <w:sz w:val="22"/>
              <w:lang w:val="en-US"/>
            </w:rPr>
          </w:rPrChange>
        </w:rPr>
      </w:pPr>
      <w:bookmarkStart w:id="220" w:name="_ENREF_17"/>
      <w:r w:rsidRPr="00F46E81">
        <w:rPr>
          <w:rFonts w:ascii="Calibri" w:hAnsi="Calibri" w:cs="Calibri"/>
          <w:noProof/>
          <w:sz w:val="22"/>
          <w:lang w:val="en-US"/>
        </w:rPr>
        <w:lastRenderedPageBreak/>
        <w:t>17.</w:t>
      </w:r>
      <w:r w:rsidRPr="00F46E81">
        <w:rPr>
          <w:rFonts w:ascii="Calibri" w:hAnsi="Calibri" w:cs="Calibri"/>
          <w:noProof/>
          <w:sz w:val="22"/>
          <w:lang w:val="en-US"/>
        </w:rPr>
        <w:tab/>
        <w:t xml:space="preserve">Gutmann, B. and H. Weber, </w:t>
      </w:r>
      <w:r w:rsidRPr="00F46E81">
        <w:rPr>
          <w:rFonts w:ascii="Calibri" w:hAnsi="Calibri" w:cs="Calibri"/>
          <w:i/>
          <w:noProof/>
          <w:sz w:val="22"/>
          <w:lang w:val="en-US"/>
        </w:rPr>
        <w:t>Phase-shifter calibration and error detection in phase-shifting applications: a new method.</w:t>
      </w:r>
      <w:r w:rsidRPr="00F46E81">
        <w:rPr>
          <w:rFonts w:ascii="Calibri" w:hAnsi="Calibri" w:cs="Calibri"/>
          <w:noProof/>
          <w:sz w:val="22"/>
          <w:lang w:val="en-US"/>
        </w:rPr>
        <w:t xml:space="preserve"> </w:t>
      </w:r>
      <w:r w:rsidRPr="00F46E81">
        <w:rPr>
          <w:rFonts w:ascii="Calibri" w:hAnsi="Calibri" w:cs="Calibri"/>
          <w:noProof/>
          <w:sz w:val="22"/>
          <w:rPrChange w:id="221" w:author="veloz" w:date="2012-03-02T11:37:00Z">
            <w:rPr>
              <w:rFonts w:ascii="Calibri" w:hAnsi="Calibri" w:cs="Calibri"/>
              <w:noProof/>
              <w:sz w:val="22"/>
              <w:lang w:val="en-US"/>
            </w:rPr>
          </w:rPrChange>
        </w:rPr>
        <w:t xml:space="preserve">Applied Optics, 1998. </w:t>
      </w:r>
      <w:r w:rsidRPr="00F46E81">
        <w:rPr>
          <w:rFonts w:ascii="Calibri" w:hAnsi="Calibri" w:cs="Calibri"/>
          <w:b/>
          <w:noProof/>
          <w:sz w:val="22"/>
          <w:rPrChange w:id="222" w:author="veloz" w:date="2012-03-02T11:37:00Z">
            <w:rPr>
              <w:rFonts w:ascii="Calibri" w:hAnsi="Calibri" w:cs="Calibri"/>
              <w:b/>
              <w:noProof/>
              <w:sz w:val="22"/>
              <w:lang w:val="en-US"/>
            </w:rPr>
          </w:rPrChange>
        </w:rPr>
        <w:t>37</w:t>
      </w:r>
      <w:r w:rsidRPr="00F46E81">
        <w:rPr>
          <w:rFonts w:ascii="Calibri" w:hAnsi="Calibri" w:cs="Calibri"/>
          <w:noProof/>
          <w:sz w:val="22"/>
          <w:rPrChange w:id="223" w:author="veloz" w:date="2012-03-02T11:37:00Z">
            <w:rPr>
              <w:rFonts w:ascii="Calibri" w:hAnsi="Calibri" w:cs="Calibri"/>
              <w:noProof/>
              <w:sz w:val="22"/>
              <w:lang w:val="en-US"/>
            </w:rPr>
          </w:rPrChange>
        </w:rPr>
        <w:t>(32): p. 7625-7631.</w:t>
      </w:r>
      <w:bookmarkEnd w:id="220"/>
    </w:p>
    <w:p w:rsidR="00F46E81" w:rsidRPr="00F46E81" w:rsidRDefault="00F46E81" w:rsidP="00F46E81">
      <w:pPr>
        <w:spacing w:line="240" w:lineRule="auto"/>
        <w:ind w:left="720" w:hanging="720"/>
        <w:rPr>
          <w:rFonts w:ascii="Calibri" w:hAnsi="Calibri" w:cs="Calibri"/>
          <w:noProof/>
          <w:sz w:val="22"/>
          <w:lang w:val="en-US"/>
        </w:rPr>
      </w:pPr>
      <w:bookmarkStart w:id="224" w:name="_ENREF_18"/>
      <w:r w:rsidRPr="00F46E81">
        <w:rPr>
          <w:rFonts w:ascii="Calibri" w:hAnsi="Calibri" w:cs="Calibri"/>
          <w:noProof/>
          <w:sz w:val="22"/>
          <w:rPrChange w:id="225" w:author="veloz" w:date="2012-03-02T11:37:00Z">
            <w:rPr>
              <w:rFonts w:ascii="Calibri" w:hAnsi="Calibri" w:cs="Calibri"/>
              <w:noProof/>
              <w:sz w:val="22"/>
              <w:lang w:val="en-US"/>
            </w:rPr>
          </w:rPrChange>
        </w:rPr>
        <w:t>18.</w:t>
      </w:r>
      <w:r w:rsidRPr="00F46E81">
        <w:rPr>
          <w:rFonts w:ascii="Calibri" w:hAnsi="Calibri" w:cs="Calibri"/>
          <w:noProof/>
          <w:sz w:val="22"/>
          <w:rPrChange w:id="226" w:author="veloz" w:date="2012-03-02T11:37:00Z">
            <w:rPr>
              <w:rFonts w:ascii="Calibri" w:hAnsi="Calibri" w:cs="Calibri"/>
              <w:noProof/>
              <w:sz w:val="22"/>
              <w:lang w:val="en-US"/>
            </w:rPr>
          </w:rPrChange>
        </w:rPr>
        <w:tab/>
        <w:t xml:space="preserve">González-Laprea, J., </w:t>
      </w:r>
      <w:r w:rsidRPr="00F46E81">
        <w:rPr>
          <w:rFonts w:ascii="Calibri" w:hAnsi="Calibri" w:cs="Calibri"/>
          <w:i/>
          <w:noProof/>
          <w:sz w:val="22"/>
          <w:rPrChange w:id="227" w:author="veloz" w:date="2012-03-02T11:37:00Z">
            <w:rPr>
              <w:rFonts w:ascii="Calibri" w:hAnsi="Calibri" w:cs="Calibri"/>
              <w:i/>
              <w:noProof/>
              <w:sz w:val="22"/>
              <w:lang w:val="en-US"/>
            </w:rPr>
          </w:rPrChange>
        </w:rPr>
        <w:t>Aplicación de técnicas en microscopía para el estudio cuantitativo de fase óptica de células tipo osteoblasto.</w:t>
      </w:r>
      <w:r w:rsidRPr="00F46E81">
        <w:rPr>
          <w:rFonts w:ascii="Calibri" w:hAnsi="Calibri" w:cs="Calibri"/>
          <w:noProof/>
          <w:sz w:val="22"/>
          <w:rPrChange w:id="228" w:author="veloz" w:date="2012-03-02T11:37:00Z">
            <w:rPr>
              <w:rFonts w:ascii="Calibri" w:hAnsi="Calibri" w:cs="Calibri"/>
              <w:noProof/>
              <w:sz w:val="22"/>
              <w:lang w:val="en-US"/>
            </w:rPr>
          </w:rPrChange>
        </w:rPr>
        <w:t xml:space="preserve">, in </w:t>
      </w:r>
      <w:r w:rsidRPr="00F46E81">
        <w:rPr>
          <w:rFonts w:ascii="Calibri" w:hAnsi="Calibri" w:cs="Calibri"/>
          <w:i/>
          <w:noProof/>
          <w:sz w:val="22"/>
          <w:rPrChange w:id="229" w:author="veloz" w:date="2012-03-02T11:37:00Z">
            <w:rPr>
              <w:rFonts w:ascii="Calibri" w:hAnsi="Calibri" w:cs="Calibri"/>
              <w:i/>
              <w:noProof/>
              <w:sz w:val="22"/>
              <w:lang w:val="en-US"/>
            </w:rPr>
          </w:rPrChange>
        </w:rPr>
        <w:t>Coordinación de Física</w:t>
      </w:r>
      <w:r w:rsidRPr="00F46E81">
        <w:rPr>
          <w:rFonts w:ascii="Calibri" w:hAnsi="Calibri" w:cs="Calibri"/>
          <w:noProof/>
          <w:sz w:val="22"/>
          <w:rPrChange w:id="230" w:author="veloz" w:date="2012-03-02T11:37:00Z">
            <w:rPr>
              <w:rFonts w:ascii="Calibri" w:hAnsi="Calibri" w:cs="Calibri"/>
              <w:noProof/>
              <w:sz w:val="22"/>
              <w:lang w:val="en-US"/>
            </w:rPr>
          </w:rPrChange>
        </w:rPr>
        <w:t xml:space="preserve">. </w:t>
      </w:r>
      <w:r w:rsidRPr="00F46E81">
        <w:rPr>
          <w:rFonts w:ascii="Calibri" w:hAnsi="Calibri" w:cs="Calibri"/>
          <w:noProof/>
          <w:sz w:val="22"/>
          <w:lang w:val="en-US"/>
        </w:rPr>
        <w:t>2011, Universidad Simón Bolívar: Caracas.</w:t>
      </w:r>
      <w:bookmarkEnd w:id="224"/>
    </w:p>
    <w:p w:rsidR="00F46E81" w:rsidRDefault="00F46E81" w:rsidP="00F46E81">
      <w:pPr>
        <w:spacing w:line="240" w:lineRule="auto"/>
        <w:rPr>
          <w:rFonts w:ascii="Calibri" w:hAnsi="Calibri" w:cs="Calibri"/>
          <w:noProof/>
          <w:sz w:val="22"/>
          <w:lang w:val="en-US"/>
        </w:rPr>
      </w:pPr>
    </w:p>
    <w:p w:rsidR="0091587C" w:rsidRPr="00D465B3" w:rsidRDefault="007F7092" w:rsidP="0091587C">
      <w:pPr>
        <w:rPr>
          <w:lang w:val="en-US"/>
        </w:rPr>
        <w:sectPr w:rsidR="0091587C" w:rsidRPr="00D465B3" w:rsidSect="0091587C">
          <w:pgSz w:w="12240" w:h="15840" w:code="1"/>
          <w:pgMar w:top="1418" w:right="1418" w:bottom="1418" w:left="1701" w:header="709" w:footer="709" w:gutter="0"/>
          <w:pgNumType w:start="1"/>
          <w:cols w:space="708"/>
          <w:docGrid w:linePitch="360"/>
        </w:sectPr>
      </w:pPr>
      <w:r w:rsidRPr="008D2941">
        <w:fldChar w:fldCharType="end"/>
      </w: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8D2941" w:rsidRDefault="0091587C" w:rsidP="0091587C">
      <w:pPr>
        <w:pStyle w:val="Ttulo1"/>
        <w:numPr>
          <w:ilvl w:val="0"/>
          <w:numId w:val="45"/>
        </w:numPr>
        <w:ind w:left="0" w:firstLine="0"/>
      </w:pPr>
      <w:r w:rsidRPr="00D465B3">
        <w:rPr>
          <w:lang w:val="en-US"/>
        </w:rPr>
        <w:br/>
      </w:r>
      <w:r w:rsidRPr="00D465B3">
        <w:rPr>
          <w:lang w:val="en-US"/>
        </w:rPr>
        <w:br/>
      </w:r>
      <w:bookmarkStart w:id="231" w:name="_Toc318382125"/>
      <w:r w:rsidRPr="008D2941">
        <w:t>Anexo a</w:t>
      </w:r>
      <w:bookmarkEnd w:id="231"/>
    </w:p>
    <w:p w:rsidR="0091587C" w:rsidRPr="008D2941" w:rsidRDefault="0091587C" w:rsidP="0091587C">
      <w:pPr>
        <w:pStyle w:val="Normalsininterlineado"/>
      </w:pPr>
    </w:p>
    <w:p w:rsidR="0075049B" w:rsidRPr="008D2941" w:rsidRDefault="0075049B" w:rsidP="0075049B">
      <w:pPr>
        <w:ind w:firstLine="0"/>
      </w:pPr>
    </w:p>
    <w:p w:rsidR="0075049B" w:rsidRPr="008D2941" w:rsidRDefault="0075049B" w:rsidP="0075049B">
      <w:pPr>
        <w:ind w:firstLine="0"/>
      </w:pPr>
    </w:p>
    <w:p w:rsidR="0080060D" w:rsidRPr="008D2941" w:rsidRDefault="0080060D" w:rsidP="0091532D">
      <w:pPr>
        <w:ind w:firstLine="0"/>
      </w:pPr>
    </w:p>
    <w:sectPr w:rsidR="0080060D" w:rsidRPr="008D2941" w:rsidSect="0091532D">
      <w:pgSz w:w="12240" w:h="15840" w:code="1"/>
      <w:pgMar w:top="1418" w:right="1418" w:bottom="1418" w:left="1701"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nico" w:date="2012-02-10T00:10:00Z" w:initials="n">
    <w:p w:rsidR="009A2277" w:rsidRDefault="009A2277">
      <w:pPr>
        <w:pStyle w:val="Textocomentario"/>
      </w:pPr>
      <w:r>
        <w:rPr>
          <w:rStyle w:val="Refdecomentario"/>
        </w:rPr>
        <w:annotationRef/>
      </w:r>
      <w:r>
        <w:t>Agregar mas referencias</w:t>
      </w:r>
    </w:p>
  </w:comment>
  <w:comment w:id="32" w:author="nico" w:date="2012-02-10T00:11:00Z" w:initials="n">
    <w:p w:rsidR="009A2277" w:rsidRDefault="009A2277">
      <w:pPr>
        <w:pStyle w:val="Textocomentario"/>
      </w:pPr>
      <w:r>
        <w:rPr>
          <w:rStyle w:val="Refdecomentario"/>
        </w:rPr>
        <w:annotationRef/>
      </w:r>
      <w:r>
        <w:t>Aquí también agregar mas referencias</w:t>
      </w:r>
    </w:p>
  </w:comment>
  <w:comment w:id="38" w:author="nico" w:date="2012-02-10T00:19:00Z" w:initials="n">
    <w:p w:rsidR="009A2277" w:rsidRDefault="009A2277">
      <w:pPr>
        <w:pStyle w:val="Textocomentario"/>
      </w:pPr>
      <w:r>
        <w:rPr>
          <w:rStyle w:val="Refdecomentario"/>
        </w:rPr>
        <w:annotationRef/>
      </w:r>
      <w:r>
        <w:t>Buscar esta información y poner referencia</w:t>
      </w:r>
    </w:p>
  </w:comment>
  <w:comment w:id="40" w:author="nico" w:date="2012-02-10T00:20:00Z" w:initials="n">
    <w:p w:rsidR="009A2277" w:rsidRDefault="009A2277">
      <w:pPr>
        <w:pStyle w:val="Textocomentario"/>
      </w:pPr>
      <w:r>
        <w:rPr>
          <w:rStyle w:val="Refdecomentario"/>
        </w:rPr>
        <w:annotationRef/>
      </w:r>
      <w:proofErr w:type="spellStart"/>
      <w:r>
        <w:t>Quizas</w:t>
      </w:r>
      <w:proofErr w:type="spellEnd"/>
      <w:r>
        <w:t xml:space="preserve"> se puede omitir este </w:t>
      </w:r>
      <w:proofErr w:type="spellStart"/>
      <w:r>
        <w:t>parrafo</w:t>
      </w:r>
      <w:proofErr w:type="spellEnd"/>
    </w:p>
  </w:comment>
  <w:comment w:id="41" w:author="nico" w:date="2012-02-10T00:23:00Z" w:initials="n">
    <w:p w:rsidR="009A2277" w:rsidRDefault="009A2277">
      <w:pPr>
        <w:pStyle w:val="Textocomentario"/>
      </w:pPr>
      <w:r>
        <w:rPr>
          <w:rStyle w:val="Refdecomentario"/>
        </w:rPr>
        <w:annotationRef/>
      </w:r>
      <w:r>
        <w:t>Indicar el tamaño de alto ancho y profundidad de un pixel</w:t>
      </w:r>
    </w:p>
  </w:comment>
  <w:comment w:id="53" w:author="nico" w:date="2012-02-10T00:31:00Z" w:initials="n">
    <w:p w:rsidR="009A2277" w:rsidRDefault="009A2277">
      <w:pPr>
        <w:pStyle w:val="Textocomentario"/>
      </w:pPr>
      <w:r>
        <w:rPr>
          <w:rStyle w:val="Refdecomentario"/>
        </w:rPr>
        <w:annotationRef/>
      </w:r>
      <w:r>
        <w:t xml:space="preserve">La ultima corrección de Rafael fue </w:t>
      </w:r>
      <w:proofErr w:type="spellStart"/>
      <w:r>
        <w:t>aqui</w:t>
      </w:r>
      <w:proofErr w:type="spellEnd"/>
    </w:p>
  </w:comment>
  <w:comment w:id="83" w:author="veloz" w:date="2012-02-14T12:36:00Z" w:initials="v">
    <w:p w:rsidR="009A2277" w:rsidRDefault="009A2277">
      <w:pPr>
        <w:pStyle w:val="Textocomentario"/>
      </w:pPr>
      <w:r>
        <w:rPr>
          <w:rStyle w:val="Refdecomentario"/>
        </w:rPr>
        <w:annotationRef/>
      </w:r>
      <w:r>
        <w:t>Referencia</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2277" w:rsidRDefault="009A2277" w:rsidP="00413BAF">
      <w:pPr>
        <w:spacing w:before="0" w:after="0" w:line="240" w:lineRule="auto"/>
      </w:pPr>
      <w:r>
        <w:separator/>
      </w:r>
    </w:p>
  </w:endnote>
  <w:endnote w:type="continuationSeparator" w:id="0">
    <w:p w:rsidR="009A2277" w:rsidRDefault="009A2277" w:rsidP="00413B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2277" w:rsidRDefault="009A2277"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9A2277" w:rsidRDefault="009A2277" w:rsidP="00BF1090">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2277" w:rsidRDefault="009A2277" w:rsidP="00BF1090">
    <w:pPr>
      <w:pStyle w:val="Piedepgina"/>
      <w:ind w:right="36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2277" w:rsidRDefault="009A2277"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iii</w:t>
    </w:r>
    <w:r>
      <w:rPr>
        <w:rStyle w:val="Nmerodepgina"/>
      </w:rPr>
      <w:fldChar w:fldCharType="end"/>
    </w:r>
  </w:p>
  <w:p w:rsidR="009A2277" w:rsidRDefault="009A2277" w:rsidP="00BF1090">
    <w:pPr>
      <w:pStyle w:val="Piedepgina"/>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2277" w:rsidRPr="00DF5442" w:rsidRDefault="009A2277" w:rsidP="00BF1090">
    <w:pPr>
      <w:pStyle w:val="Piedepgina"/>
      <w:ind w:firstLine="0"/>
      <w:rPr>
        <w:lang w:val="es-VE"/>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2277" w:rsidRDefault="009A2277">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2277" w:rsidRPr="00DF5442" w:rsidRDefault="009A2277" w:rsidP="0091587C">
    <w:pPr>
      <w:pStyle w:val="Piedepgina"/>
      <w:ind w:right="360" w:firstLine="0"/>
      <w:rPr>
        <w:lang w:val="es-V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2277" w:rsidRDefault="009A2277" w:rsidP="00413BAF">
      <w:pPr>
        <w:spacing w:before="0" w:after="0" w:line="240" w:lineRule="auto"/>
      </w:pPr>
      <w:r>
        <w:separator/>
      </w:r>
    </w:p>
  </w:footnote>
  <w:footnote w:type="continuationSeparator" w:id="0">
    <w:p w:rsidR="009A2277" w:rsidRDefault="009A2277" w:rsidP="00413BA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2277" w:rsidRDefault="009A2277" w:rsidP="00BF1090">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2277" w:rsidRDefault="009A2277" w:rsidP="00BF1090">
    <w:pPr>
      <w:pStyle w:val="Encabezado"/>
      <w:jc w:val="right"/>
    </w:pPr>
    <w:r>
      <w:fldChar w:fldCharType="begin"/>
    </w:r>
    <w:r>
      <w:instrText xml:space="preserve"> PAGE   \* MERGEFORMAT </w:instrText>
    </w:r>
    <w:r>
      <w:fldChar w:fldCharType="separate"/>
    </w:r>
    <w:r w:rsidR="00FF4F8D">
      <w:rPr>
        <w:noProof/>
      </w:rPr>
      <w:t>xi</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2277" w:rsidRPr="00966DAD" w:rsidRDefault="009A2277" w:rsidP="00BF1090">
    <w:pPr>
      <w:pStyle w:val="Encabezado"/>
      <w:ind w:firstLine="0"/>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2277" w:rsidRDefault="009A2277">
    <w:pPr>
      <w:pStyle w:val="Encabezado"/>
      <w:jc w:val="right"/>
    </w:pPr>
    <w:r>
      <w:fldChar w:fldCharType="begin"/>
    </w:r>
    <w:r>
      <w:instrText xml:space="preserve"> PAGE   \* MERGEFORMAT </w:instrText>
    </w:r>
    <w:r>
      <w:fldChar w:fldCharType="separate"/>
    </w:r>
    <w:r w:rsidR="00CC521A">
      <w:rPr>
        <w:noProof/>
      </w:rPr>
      <w:t>6</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20E90"/>
    <w:multiLevelType w:val="hybridMultilevel"/>
    <w:tmpl w:val="DF92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458AF"/>
    <w:multiLevelType w:val="hybridMultilevel"/>
    <w:tmpl w:val="75906FDE"/>
    <w:lvl w:ilvl="0" w:tplc="BEE8579C">
      <w:start w:val="1"/>
      <w:numFmt w:val="decimal"/>
      <w:lvlText w:val="%1."/>
      <w:lvlJc w:val="left"/>
      <w:pPr>
        <w:ind w:left="757" w:hanging="360"/>
      </w:pPr>
      <w:rPr>
        <w:rFonts w:hint="default"/>
      </w:rPr>
    </w:lvl>
    <w:lvl w:ilvl="1" w:tplc="200A0019" w:tentative="1">
      <w:start w:val="1"/>
      <w:numFmt w:val="lowerLetter"/>
      <w:lvlText w:val="%2."/>
      <w:lvlJc w:val="left"/>
      <w:pPr>
        <w:ind w:left="1477" w:hanging="360"/>
      </w:pPr>
    </w:lvl>
    <w:lvl w:ilvl="2" w:tplc="200A001B" w:tentative="1">
      <w:start w:val="1"/>
      <w:numFmt w:val="lowerRoman"/>
      <w:lvlText w:val="%3."/>
      <w:lvlJc w:val="right"/>
      <w:pPr>
        <w:ind w:left="2197" w:hanging="180"/>
      </w:pPr>
    </w:lvl>
    <w:lvl w:ilvl="3" w:tplc="200A000F" w:tentative="1">
      <w:start w:val="1"/>
      <w:numFmt w:val="decimal"/>
      <w:lvlText w:val="%4."/>
      <w:lvlJc w:val="left"/>
      <w:pPr>
        <w:ind w:left="2917" w:hanging="360"/>
      </w:pPr>
    </w:lvl>
    <w:lvl w:ilvl="4" w:tplc="200A0019" w:tentative="1">
      <w:start w:val="1"/>
      <w:numFmt w:val="lowerLetter"/>
      <w:lvlText w:val="%5."/>
      <w:lvlJc w:val="left"/>
      <w:pPr>
        <w:ind w:left="3637" w:hanging="360"/>
      </w:pPr>
    </w:lvl>
    <w:lvl w:ilvl="5" w:tplc="200A001B" w:tentative="1">
      <w:start w:val="1"/>
      <w:numFmt w:val="lowerRoman"/>
      <w:lvlText w:val="%6."/>
      <w:lvlJc w:val="right"/>
      <w:pPr>
        <w:ind w:left="4357" w:hanging="180"/>
      </w:pPr>
    </w:lvl>
    <w:lvl w:ilvl="6" w:tplc="200A000F" w:tentative="1">
      <w:start w:val="1"/>
      <w:numFmt w:val="decimal"/>
      <w:lvlText w:val="%7."/>
      <w:lvlJc w:val="left"/>
      <w:pPr>
        <w:ind w:left="5077" w:hanging="360"/>
      </w:pPr>
    </w:lvl>
    <w:lvl w:ilvl="7" w:tplc="200A0019" w:tentative="1">
      <w:start w:val="1"/>
      <w:numFmt w:val="lowerLetter"/>
      <w:lvlText w:val="%8."/>
      <w:lvlJc w:val="left"/>
      <w:pPr>
        <w:ind w:left="5797" w:hanging="360"/>
      </w:pPr>
    </w:lvl>
    <w:lvl w:ilvl="8" w:tplc="200A001B" w:tentative="1">
      <w:start w:val="1"/>
      <w:numFmt w:val="lowerRoman"/>
      <w:lvlText w:val="%9."/>
      <w:lvlJc w:val="right"/>
      <w:pPr>
        <w:ind w:left="6517" w:hanging="180"/>
      </w:pPr>
    </w:lvl>
  </w:abstractNum>
  <w:abstractNum w:abstractNumId="2">
    <w:nsid w:val="06F47638"/>
    <w:multiLevelType w:val="hybridMultilevel"/>
    <w:tmpl w:val="15408BD0"/>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0A866A0E"/>
    <w:multiLevelType w:val="hybridMultilevel"/>
    <w:tmpl w:val="C6B4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B2A81"/>
    <w:multiLevelType w:val="hybridMultilevel"/>
    <w:tmpl w:val="BC64E5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17622D6E"/>
    <w:multiLevelType w:val="hybridMultilevel"/>
    <w:tmpl w:val="459E541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6">
    <w:nsid w:val="1F2221ED"/>
    <w:multiLevelType w:val="hybridMultilevel"/>
    <w:tmpl w:val="91641E3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7">
    <w:nsid w:val="203B335F"/>
    <w:multiLevelType w:val="hybridMultilevel"/>
    <w:tmpl w:val="240C516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8">
    <w:nsid w:val="2263756C"/>
    <w:multiLevelType w:val="hybridMultilevel"/>
    <w:tmpl w:val="29A4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C41CFB"/>
    <w:multiLevelType w:val="hybridMultilevel"/>
    <w:tmpl w:val="241829B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0">
    <w:nsid w:val="29B24AD6"/>
    <w:multiLevelType w:val="hybridMultilevel"/>
    <w:tmpl w:val="6E4CDE22"/>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1">
    <w:nsid w:val="2A390C85"/>
    <w:multiLevelType w:val="hybridMultilevel"/>
    <w:tmpl w:val="719A94BE"/>
    <w:lvl w:ilvl="0" w:tplc="35FE98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B04717A"/>
    <w:multiLevelType w:val="hybridMultilevel"/>
    <w:tmpl w:val="6FF22968"/>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3">
    <w:nsid w:val="2B54036C"/>
    <w:multiLevelType w:val="hybridMultilevel"/>
    <w:tmpl w:val="E96EA434"/>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4">
    <w:nsid w:val="2C2553DB"/>
    <w:multiLevelType w:val="hybridMultilevel"/>
    <w:tmpl w:val="9D62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363BE0"/>
    <w:multiLevelType w:val="hybridMultilevel"/>
    <w:tmpl w:val="6E60DA3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6">
    <w:nsid w:val="2DAA120E"/>
    <w:multiLevelType w:val="hybridMultilevel"/>
    <w:tmpl w:val="B13263F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7">
    <w:nsid w:val="36A81ADB"/>
    <w:multiLevelType w:val="hybridMultilevel"/>
    <w:tmpl w:val="D35AB36A"/>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18">
    <w:nsid w:val="3AD12290"/>
    <w:multiLevelType w:val="hybridMultilevel"/>
    <w:tmpl w:val="4D02B42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3B340187"/>
    <w:multiLevelType w:val="hybridMultilevel"/>
    <w:tmpl w:val="980A4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4C1F17"/>
    <w:multiLevelType w:val="hybridMultilevel"/>
    <w:tmpl w:val="FBFE0A5A"/>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21">
    <w:nsid w:val="3C2752C6"/>
    <w:multiLevelType w:val="hybridMultilevel"/>
    <w:tmpl w:val="6430F82C"/>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2">
    <w:nsid w:val="3F7E7BFD"/>
    <w:multiLevelType w:val="hybridMultilevel"/>
    <w:tmpl w:val="FD3A65F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3">
    <w:nsid w:val="46957C90"/>
    <w:multiLevelType w:val="hybridMultilevel"/>
    <w:tmpl w:val="3340A0D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4">
    <w:nsid w:val="48FE0C76"/>
    <w:multiLevelType w:val="hybridMultilevel"/>
    <w:tmpl w:val="B3FC4BE8"/>
    <w:lvl w:ilvl="0" w:tplc="99222730">
      <w:start w:val="1"/>
      <w:numFmt w:val="upperLetter"/>
      <w:lvlText w:val="Anexo %1"/>
      <w:lvlJc w:val="left"/>
      <w:pPr>
        <w:ind w:left="720" w:hanging="360"/>
      </w:pPr>
      <w:rPr>
        <w:rFonts w:hint="default"/>
        <w:vanish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5">
    <w:nsid w:val="49853997"/>
    <w:multiLevelType w:val="multilevel"/>
    <w:tmpl w:val="29680604"/>
    <w:lvl w:ilvl="0">
      <w:start w:val="1"/>
      <w:numFmt w:val="decimal"/>
      <w:pStyle w:val="Ttulo1"/>
      <w:suff w:val="nothing"/>
      <w:lvlText w:val="%1"/>
      <w:lvlJc w:val="left"/>
      <w:pPr>
        <w:ind w:left="0" w:firstLine="0"/>
      </w:pPr>
      <w:rPr>
        <w:rFonts w:hint="default"/>
        <w:vanish/>
      </w:rPr>
    </w:lvl>
    <w:lvl w:ilvl="1">
      <w:start w:val="1"/>
      <w:numFmt w:val="decimal"/>
      <w:pStyle w:val="Ttulo2"/>
      <w:isLgl/>
      <w:suff w:val="space"/>
      <w:lvlText w:val="%1.%2."/>
      <w:lvlJc w:val="left"/>
      <w:pPr>
        <w:ind w:left="0" w:firstLine="0"/>
      </w:pPr>
      <w:rPr>
        <w:rFonts w:hint="default"/>
      </w:rPr>
    </w:lvl>
    <w:lvl w:ilvl="2">
      <w:start w:val="1"/>
      <w:numFmt w:val="decimal"/>
      <w:pStyle w:val="Ttulo3"/>
      <w:isLgl/>
      <w:suff w:val="space"/>
      <w:lvlText w:val="%1.%2.%3."/>
      <w:lvlJc w:val="left"/>
      <w:pPr>
        <w:ind w:left="0" w:firstLine="0"/>
      </w:pPr>
      <w:rPr>
        <w:rFonts w:hint="default"/>
      </w:rPr>
    </w:lvl>
    <w:lvl w:ilvl="3">
      <w:start w:val="1"/>
      <w:numFmt w:val="decimal"/>
      <w:pStyle w:val="Ttulo4"/>
      <w:isLgl/>
      <w:suff w:val="space"/>
      <w:lvlText w:val="%1.%2.%3.%4."/>
      <w:lvlJc w:val="left"/>
      <w:pPr>
        <w:ind w:left="0" w:firstLine="0"/>
      </w:pPr>
      <w:rPr>
        <w:rFonts w:hint="default"/>
      </w:rPr>
    </w:lvl>
    <w:lvl w:ilvl="4">
      <w:start w:val="1"/>
      <w:numFmt w:val="decimal"/>
      <w:isLgl/>
      <w:suff w:val="space"/>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26">
    <w:nsid w:val="4C0365A4"/>
    <w:multiLevelType w:val="hybridMultilevel"/>
    <w:tmpl w:val="63BA6202"/>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7">
    <w:nsid w:val="4D5D1EF7"/>
    <w:multiLevelType w:val="hybridMultilevel"/>
    <w:tmpl w:val="38F8F26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4F7344AD"/>
    <w:multiLevelType w:val="hybridMultilevel"/>
    <w:tmpl w:val="C5E8F01C"/>
    <w:lvl w:ilvl="0" w:tplc="9C108772">
      <w:start w:val="1"/>
      <w:numFmt w:val="decimal"/>
      <w:lvlText w:val="%1."/>
      <w:lvlJc w:val="left"/>
      <w:pPr>
        <w:ind w:left="757" w:hanging="360"/>
      </w:pPr>
      <w:rPr>
        <w:rFonts w:hint="default"/>
      </w:rPr>
    </w:lvl>
    <w:lvl w:ilvl="1" w:tplc="200A0019" w:tentative="1">
      <w:start w:val="1"/>
      <w:numFmt w:val="lowerLetter"/>
      <w:lvlText w:val="%2."/>
      <w:lvlJc w:val="left"/>
      <w:pPr>
        <w:ind w:left="1477" w:hanging="360"/>
      </w:pPr>
    </w:lvl>
    <w:lvl w:ilvl="2" w:tplc="200A001B" w:tentative="1">
      <w:start w:val="1"/>
      <w:numFmt w:val="lowerRoman"/>
      <w:lvlText w:val="%3."/>
      <w:lvlJc w:val="right"/>
      <w:pPr>
        <w:ind w:left="2197" w:hanging="180"/>
      </w:pPr>
    </w:lvl>
    <w:lvl w:ilvl="3" w:tplc="200A000F" w:tentative="1">
      <w:start w:val="1"/>
      <w:numFmt w:val="decimal"/>
      <w:lvlText w:val="%4."/>
      <w:lvlJc w:val="left"/>
      <w:pPr>
        <w:ind w:left="2917" w:hanging="360"/>
      </w:pPr>
    </w:lvl>
    <w:lvl w:ilvl="4" w:tplc="200A0019" w:tentative="1">
      <w:start w:val="1"/>
      <w:numFmt w:val="lowerLetter"/>
      <w:lvlText w:val="%5."/>
      <w:lvlJc w:val="left"/>
      <w:pPr>
        <w:ind w:left="3637" w:hanging="360"/>
      </w:pPr>
    </w:lvl>
    <w:lvl w:ilvl="5" w:tplc="200A001B" w:tentative="1">
      <w:start w:val="1"/>
      <w:numFmt w:val="lowerRoman"/>
      <w:lvlText w:val="%6."/>
      <w:lvlJc w:val="right"/>
      <w:pPr>
        <w:ind w:left="4357" w:hanging="180"/>
      </w:pPr>
    </w:lvl>
    <w:lvl w:ilvl="6" w:tplc="200A000F" w:tentative="1">
      <w:start w:val="1"/>
      <w:numFmt w:val="decimal"/>
      <w:lvlText w:val="%7."/>
      <w:lvlJc w:val="left"/>
      <w:pPr>
        <w:ind w:left="5077" w:hanging="360"/>
      </w:pPr>
    </w:lvl>
    <w:lvl w:ilvl="7" w:tplc="200A0019" w:tentative="1">
      <w:start w:val="1"/>
      <w:numFmt w:val="lowerLetter"/>
      <w:lvlText w:val="%8."/>
      <w:lvlJc w:val="left"/>
      <w:pPr>
        <w:ind w:left="5797" w:hanging="360"/>
      </w:pPr>
    </w:lvl>
    <w:lvl w:ilvl="8" w:tplc="200A001B" w:tentative="1">
      <w:start w:val="1"/>
      <w:numFmt w:val="lowerRoman"/>
      <w:lvlText w:val="%9."/>
      <w:lvlJc w:val="right"/>
      <w:pPr>
        <w:ind w:left="6517" w:hanging="180"/>
      </w:pPr>
    </w:lvl>
  </w:abstractNum>
  <w:abstractNum w:abstractNumId="29">
    <w:nsid w:val="533304F6"/>
    <w:multiLevelType w:val="multilevel"/>
    <w:tmpl w:val="06F0A06A"/>
    <w:lvl w:ilvl="0">
      <w:start w:val="1"/>
      <w:numFmt w:val="decimal"/>
      <w:lvlText w:val="%1"/>
      <w:lvlJc w:val="center"/>
      <w:pPr>
        <w:ind w:left="360" w:hanging="360"/>
      </w:pPr>
      <w:rPr>
        <w:rFonts w:ascii="Times New Roman" w:hAnsi="Times New Roman" w:hint="default"/>
        <w:b w:val="0"/>
        <w:bCs w:val="0"/>
        <w:i w:val="0"/>
        <w:iCs w:val="0"/>
        <w:caps w:val="0"/>
        <w:smallCaps w:val="0"/>
        <w:strike w:val="0"/>
        <w:dstrike w:val="0"/>
        <w:outline w:val="0"/>
        <w:shadow w:val="0"/>
        <w:emboss w:val="0"/>
        <w:imprint w:val="0"/>
        <w:noProof w:val="0"/>
        <w:vanish/>
        <w:spacing w:val="0"/>
        <w:kern w:val="0"/>
        <w:position w:val="0"/>
        <w:u w:val="none"/>
        <w:vertAlign w:val="baseline"/>
        <w:em w:val="none"/>
      </w:rPr>
    </w:lvl>
    <w:lvl w:ilvl="1">
      <w:start w:val="1"/>
      <w:numFmt w:val="decimal"/>
      <w:isLgl/>
      <w:suff w:val="space"/>
      <w:lvlText w:val="%1.%2"/>
      <w:lvlJc w:val="left"/>
      <w:pPr>
        <w:ind w:left="284" w:firstLine="0"/>
      </w:pPr>
      <w:rPr>
        <w:rFonts w:hint="default"/>
      </w:rPr>
    </w:lvl>
    <w:lvl w:ilvl="2">
      <w:start w:val="1"/>
      <w:numFmt w:val="decimal"/>
      <w:isLgl/>
      <w:suff w:val="space"/>
      <w:lvlText w:val="%1.%2.%3"/>
      <w:lvlJc w:val="left"/>
      <w:pPr>
        <w:ind w:left="568" w:firstLine="0"/>
      </w:pPr>
      <w:rPr>
        <w:rFonts w:hint="default"/>
      </w:rPr>
    </w:lvl>
    <w:lvl w:ilvl="3">
      <w:start w:val="1"/>
      <w:numFmt w:val="decimal"/>
      <w:isLgl/>
      <w:suff w:val="space"/>
      <w:lvlText w:val="%1.%2.%3.%4"/>
      <w:lvlJc w:val="left"/>
      <w:pPr>
        <w:ind w:left="852" w:firstLine="0"/>
      </w:pPr>
      <w:rPr>
        <w:rFonts w:hint="default"/>
      </w:rPr>
    </w:lvl>
    <w:lvl w:ilvl="4">
      <w:start w:val="1"/>
      <w:numFmt w:val="decimal"/>
      <w:pStyle w:val="Ttulo5"/>
      <w:isLgl/>
      <w:suff w:val="space"/>
      <w:lvlText w:val="%1.%2.%3.%4.%5"/>
      <w:lvlJc w:val="left"/>
      <w:pPr>
        <w:ind w:left="1136" w:firstLine="0"/>
      </w:pPr>
      <w:rPr>
        <w:rFonts w:hint="default"/>
      </w:rPr>
    </w:lvl>
    <w:lvl w:ilvl="5">
      <w:start w:val="1"/>
      <w:numFmt w:val="decimal"/>
      <w:pStyle w:val="Ttulo6"/>
      <w:isLgl/>
      <w:lvlText w:val="%1.%2.%3.%4.%5.%6"/>
      <w:lvlJc w:val="left"/>
      <w:pPr>
        <w:ind w:left="1420" w:firstLine="0"/>
      </w:pPr>
      <w:rPr>
        <w:rFonts w:hint="default"/>
      </w:rPr>
    </w:lvl>
    <w:lvl w:ilvl="6">
      <w:start w:val="1"/>
      <w:numFmt w:val="decimal"/>
      <w:pStyle w:val="Ttulo7"/>
      <w:isLgl/>
      <w:lvlText w:val="%1.%2.%3.%4.%5.%6.%7"/>
      <w:lvlJc w:val="left"/>
      <w:pPr>
        <w:ind w:left="1704" w:firstLine="0"/>
      </w:pPr>
      <w:rPr>
        <w:rFonts w:hint="default"/>
      </w:rPr>
    </w:lvl>
    <w:lvl w:ilvl="7">
      <w:start w:val="1"/>
      <w:numFmt w:val="decimal"/>
      <w:pStyle w:val="Ttulo8"/>
      <w:isLgl/>
      <w:lvlText w:val="%1.%2.%3.%4.%5.%6.%7.%8"/>
      <w:lvlJc w:val="left"/>
      <w:pPr>
        <w:ind w:left="1988" w:firstLine="0"/>
      </w:pPr>
      <w:rPr>
        <w:rFonts w:hint="default"/>
      </w:rPr>
    </w:lvl>
    <w:lvl w:ilvl="8">
      <w:start w:val="1"/>
      <w:numFmt w:val="decimal"/>
      <w:pStyle w:val="Ttulo9"/>
      <w:isLgl/>
      <w:lvlText w:val="%1.%2.%3.%4.%5.%6.%7.%8.%9"/>
      <w:lvlJc w:val="left"/>
      <w:pPr>
        <w:ind w:left="2272" w:firstLine="0"/>
      </w:pPr>
      <w:rPr>
        <w:rFonts w:hint="default"/>
      </w:rPr>
    </w:lvl>
  </w:abstractNum>
  <w:abstractNum w:abstractNumId="30">
    <w:nsid w:val="57B750E2"/>
    <w:multiLevelType w:val="hybridMultilevel"/>
    <w:tmpl w:val="6638E6F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1">
    <w:nsid w:val="57D66A87"/>
    <w:multiLevelType w:val="hybridMultilevel"/>
    <w:tmpl w:val="376208B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2">
    <w:nsid w:val="595E2548"/>
    <w:multiLevelType w:val="hybridMultilevel"/>
    <w:tmpl w:val="CFB4A1B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3">
    <w:nsid w:val="5E6F0C84"/>
    <w:multiLevelType w:val="hybridMultilevel"/>
    <w:tmpl w:val="A7F84D4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nsid w:val="6052073A"/>
    <w:multiLevelType w:val="hybridMultilevel"/>
    <w:tmpl w:val="F4D4242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nsid w:val="63253D43"/>
    <w:multiLevelType w:val="hybridMultilevel"/>
    <w:tmpl w:val="E4867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3245E1"/>
    <w:multiLevelType w:val="hybridMultilevel"/>
    <w:tmpl w:val="01A0A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7916D9A"/>
    <w:multiLevelType w:val="hybridMultilevel"/>
    <w:tmpl w:val="ED94F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0E6BCD"/>
    <w:multiLevelType w:val="hybridMultilevel"/>
    <w:tmpl w:val="D0109376"/>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9">
    <w:nsid w:val="70651D7C"/>
    <w:multiLevelType w:val="hybridMultilevel"/>
    <w:tmpl w:val="9C0852E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0">
    <w:nsid w:val="730552F8"/>
    <w:multiLevelType w:val="hybridMultilevel"/>
    <w:tmpl w:val="6712A736"/>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1">
    <w:nsid w:val="77123938"/>
    <w:multiLevelType w:val="hybridMultilevel"/>
    <w:tmpl w:val="8C5400AE"/>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42">
    <w:nsid w:val="78907D07"/>
    <w:multiLevelType w:val="hybridMultilevel"/>
    <w:tmpl w:val="98348C5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3">
    <w:nsid w:val="7ADD3FB3"/>
    <w:multiLevelType w:val="hybridMultilevel"/>
    <w:tmpl w:val="FAAC30C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4">
    <w:nsid w:val="7B717B3D"/>
    <w:multiLevelType w:val="hybridMultilevel"/>
    <w:tmpl w:val="6F8E2EC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5">
    <w:nsid w:val="7D5861E5"/>
    <w:multiLevelType w:val="hybridMultilevel"/>
    <w:tmpl w:val="4914EB26"/>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43"/>
  </w:num>
  <w:num w:numId="2">
    <w:abstractNumId w:val="25"/>
  </w:num>
  <w:num w:numId="3">
    <w:abstractNumId w:val="25"/>
  </w:num>
  <w:num w:numId="4">
    <w:abstractNumId w:val="25"/>
  </w:num>
  <w:num w:numId="5">
    <w:abstractNumId w:val="25"/>
  </w:num>
  <w:num w:numId="6">
    <w:abstractNumId w:val="29"/>
  </w:num>
  <w:num w:numId="7">
    <w:abstractNumId w:val="29"/>
  </w:num>
  <w:num w:numId="8">
    <w:abstractNumId w:val="29"/>
  </w:num>
  <w:num w:numId="9">
    <w:abstractNumId w:val="29"/>
  </w:num>
  <w:num w:numId="10">
    <w:abstractNumId w:val="29"/>
  </w:num>
  <w:num w:numId="11">
    <w:abstractNumId w:val="19"/>
  </w:num>
  <w:num w:numId="12">
    <w:abstractNumId w:val="0"/>
  </w:num>
  <w:num w:numId="13">
    <w:abstractNumId w:val="37"/>
  </w:num>
  <w:num w:numId="14">
    <w:abstractNumId w:val="14"/>
  </w:num>
  <w:num w:numId="15">
    <w:abstractNumId w:val="11"/>
  </w:num>
  <w:num w:numId="16">
    <w:abstractNumId w:val="8"/>
  </w:num>
  <w:num w:numId="17">
    <w:abstractNumId w:val="18"/>
  </w:num>
  <w:num w:numId="18">
    <w:abstractNumId w:val="3"/>
  </w:num>
  <w:num w:numId="19">
    <w:abstractNumId w:val="36"/>
  </w:num>
  <w:num w:numId="20">
    <w:abstractNumId w:val="35"/>
  </w:num>
  <w:num w:numId="21">
    <w:abstractNumId w:val="34"/>
  </w:num>
  <w:num w:numId="22">
    <w:abstractNumId w:val="27"/>
  </w:num>
  <w:num w:numId="23">
    <w:abstractNumId w:val="22"/>
  </w:num>
  <w:num w:numId="24">
    <w:abstractNumId w:val="33"/>
  </w:num>
  <w:num w:numId="25">
    <w:abstractNumId w:val="23"/>
  </w:num>
  <w:num w:numId="26">
    <w:abstractNumId w:val="20"/>
  </w:num>
  <w:num w:numId="27">
    <w:abstractNumId w:val="26"/>
  </w:num>
  <w:num w:numId="28">
    <w:abstractNumId w:val="38"/>
  </w:num>
  <w:num w:numId="29">
    <w:abstractNumId w:val="45"/>
  </w:num>
  <w:num w:numId="30">
    <w:abstractNumId w:val="42"/>
  </w:num>
  <w:num w:numId="31">
    <w:abstractNumId w:val="21"/>
  </w:num>
  <w:num w:numId="32">
    <w:abstractNumId w:val="30"/>
  </w:num>
  <w:num w:numId="33">
    <w:abstractNumId w:val="40"/>
  </w:num>
  <w:num w:numId="34">
    <w:abstractNumId w:val="13"/>
  </w:num>
  <w:num w:numId="35">
    <w:abstractNumId w:val="7"/>
  </w:num>
  <w:num w:numId="36">
    <w:abstractNumId w:val="32"/>
  </w:num>
  <w:num w:numId="37">
    <w:abstractNumId w:val="12"/>
  </w:num>
  <w:num w:numId="38">
    <w:abstractNumId w:val="5"/>
  </w:num>
  <w:num w:numId="39">
    <w:abstractNumId w:val="41"/>
  </w:num>
  <w:num w:numId="40">
    <w:abstractNumId w:val="44"/>
  </w:num>
  <w:num w:numId="41">
    <w:abstractNumId w:val="4"/>
  </w:num>
  <w:num w:numId="42">
    <w:abstractNumId w:val="39"/>
  </w:num>
  <w:num w:numId="43">
    <w:abstractNumId w:val="15"/>
  </w:num>
  <w:num w:numId="44">
    <w:abstractNumId w:val="2"/>
  </w:num>
  <w:num w:numId="45">
    <w:abstractNumId w:val="24"/>
  </w:num>
  <w:num w:numId="46">
    <w:abstractNumId w:val="9"/>
  </w:num>
  <w:num w:numId="47">
    <w:abstractNumId w:val="10"/>
  </w:num>
  <w:num w:numId="48">
    <w:abstractNumId w:val="17"/>
  </w:num>
  <w:num w:numId="49">
    <w:abstractNumId w:val="28"/>
  </w:num>
  <w:num w:numId="50">
    <w:abstractNumId w:val="1"/>
  </w:num>
  <w:num w:numId="51">
    <w:abstractNumId w:val="16"/>
  </w:num>
  <w:num w:numId="52">
    <w:abstractNumId w:val="6"/>
  </w:num>
  <w:num w:numId="53">
    <w:abstractNumId w:val="3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revisionView w:markup="0"/>
  <w:trackRevisions/>
  <w:doNotTrackMoves/>
  <w:defaultTabStop w:val="708"/>
  <w:hyphenationZone w:val="425"/>
  <w:characterSpacingControl w:val="doNotCompress"/>
  <w:hdrShapeDefaults>
    <o:shapedefaults v:ext="edit" spidmax="6145"/>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ffrw0ef80w99be5pxfpfrpvrx0pptxtadwp&quot;&gt;tesis&lt;record-ids&gt;&lt;item&gt;9&lt;/item&gt;&lt;item&gt;10&lt;/item&gt;&lt;item&gt;17&lt;/item&gt;&lt;item&gt;18&lt;/item&gt;&lt;item&gt;19&lt;/item&gt;&lt;item&gt;20&lt;/item&gt;&lt;item&gt;21&lt;/item&gt;&lt;item&gt;31&lt;/item&gt;&lt;item&gt;37&lt;/item&gt;&lt;item&gt;38&lt;/item&gt;&lt;item&gt;39&lt;/item&gt;&lt;item&gt;40&lt;/item&gt;&lt;item&gt;42&lt;/item&gt;&lt;item&gt;43&lt;/item&gt;&lt;item&gt;44&lt;/item&gt;&lt;item&gt;45&lt;/item&gt;&lt;item&gt;46&lt;/item&gt;&lt;item&gt;48&lt;/item&gt;&lt;/record-ids&gt;&lt;/item&gt;&lt;/Libraries&gt;"/>
  </w:docVars>
  <w:rsids>
    <w:rsidRoot w:val="00331690"/>
    <w:rsid w:val="00002DFF"/>
    <w:rsid w:val="00004405"/>
    <w:rsid w:val="00010A0E"/>
    <w:rsid w:val="00014FD8"/>
    <w:rsid w:val="00020432"/>
    <w:rsid w:val="0002167C"/>
    <w:rsid w:val="00024F61"/>
    <w:rsid w:val="000271E4"/>
    <w:rsid w:val="000326E8"/>
    <w:rsid w:val="00037090"/>
    <w:rsid w:val="00046DB5"/>
    <w:rsid w:val="00056F0D"/>
    <w:rsid w:val="00061C35"/>
    <w:rsid w:val="00063382"/>
    <w:rsid w:val="00067F74"/>
    <w:rsid w:val="000735E9"/>
    <w:rsid w:val="000776FB"/>
    <w:rsid w:val="00094A87"/>
    <w:rsid w:val="000A1AB7"/>
    <w:rsid w:val="000A2010"/>
    <w:rsid w:val="000B13EA"/>
    <w:rsid w:val="000B5B61"/>
    <w:rsid w:val="000B5FE6"/>
    <w:rsid w:val="000B6876"/>
    <w:rsid w:val="000C530C"/>
    <w:rsid w:val="000C5AEF"/>
    <w:rsid w:val="000D575E"/>
    <w:rsid w:val="000E1404"/>
    <w:rsid w:val="000F1947"/>
    <w:rsid w:val="000F4F41"/>
    <w:rsid w:val="00103D7E"/>
    <w:rsid w:val="00104944"/>
    <w:rsid w:val="00110B2A"/>
    <w:rsid w:val="0011156E"/>
    <w:rsid w:val="00121B56"/>
    <w:rsid w:val="0012591D"/>
    <w:rsid w:val="001315B0"/>
    <w:rsid w:val="001370C0"/>
    <w:rsid w:val="001634BF"/>
    <w:rsid w:val="00172B25"/>
    <w:rsid w:val="00174836"/>
    <w:rsid w:val="00175550"/>
    <w:rsid w:val="00181CCA"/>
    <w:rsid w:val="00183E67"/>
    <w:rsid w:val="00191089"/>
    <w:rsid w:val="001C2511"/>
    <w:rsid w:val="001C31B0"/>
    <w:rsid w:val="001E6275"/>
    <w:rsid w:val="001F02E5"/>
    <w:rsid w:val="001F6E0E"/>
    <w:rsid w:val="0020418F"/>
    <w:rsid w:val="00221131"/>
    <w:rsid w:val="0022383F"/>
    <w:rsid w:val="00223EBD"/>
    <w:rsid w:val="00224350"/>
    <w:rsid w:val="00234537"/>
    <w:rsid w:val="00243CA4"/>
    <w:rsid w:val="00252ABD"/>
    <w:rsid w:val="002619F2"/>
    <w:rsid w:val="00261A68"/>
    <w:rsid w:val="00262774"/>
    <w:rsid w:val="00265F18"/>
    <w:rsid w:val="00266B5D"/>
    <w:rsid w:val="0027392D"/>
    <w:rsid w:val="00282D84"/>
    <w:rsid w:val="00286CFC"/>
    <w:rsid w:val="00287FF2"/>
    <w:rsid w:val="00293FF6"/>
    <w:rsid w:val="0029627E"/>
    <w:rsid w:val="002A157D"/>
    <w:rsid w:val="002A63D4"/>
    <w:rsid w:val="002B053B"/>
    <w:rsid w:val="002B1C1A"/>
    <w:rsid w:val="002B208A"/>
    <w:rsid w:val="002B4063"/>
    <w:rsid w:val="002B7E76"/>
    <w:rsid w:val="002C6D04"/>
    <w:rsid w:val="002D0B11"/>
    <w:rsid w:val="002D504F"/>
    <w:rsid w:val="002E0899"/>
    <w:rsid w:val="002E1BB2"/>
    <w:rsid w:val="002F15E1"/>
    <w:rsid w:val="00300001"/>
    <w:rsid w:val="00301519"/>
    <w:rsid w:val="00303C90"/>
    <w:rsid w:val="0031309C"/>
    <w:rsid w:val="0031340B"/>
    <w:rsid w:val="00320096"/>
    <w:rsid w:val="00326C9A"/>
    <w:rsid w:val="00331690"/>
    <w:rsid w:val="00333662"/>
    <w:rsid w:val="00335838"/>
    <w:rsid w:val="00337DCB"/>
    <w:rsid w:val="00343A63"/>
    <w:rsid w:val="00344C8A"/>
    <w:rsid w:val="00354184"/>
    <w:rsid w:val="0035534A"/>
    <w:rsid w:val="003561A3"/>
    <w:rsid w:val="00361190"/>
    <w:rsid w:val="00364DFE"/>
    <w:rsid w:val="003801BF"/>
    <w:rsid w:val="003954ED"/>
    <w:rsid w:val="003A0437"/>
    <w:rsid w:val="003B45D7"/>
    <w:rsid w:val="003B6519"/>
    <w:rsid w:val="003B6DBB"/>
    <w:rsid w:val="003B6EA6"/>
    <w:rsid w:val="003C0CAA"/>
    <w:rsid w:val="003C7010"/>
    <w:rsid w:val="003D0AE3"/>
    <w:rsid w:val="003E1CD9"/>
    <w:rsid w:val="003E2B5B"/>
    <w:rsid w:val="003E58D0"/>
    <w:rsid w:val="003F4131"/>
    <w:rsid w:val="003F4D20"/>
    <w:rsid w:val="003F6BCA"/>
    <w:rsid w:val="00405CB8"/>
    <w:rsid w:val="00406223"/>
    <w:rsid w:val="00412C53"/>
    <w:rsid w:val="00413BAF"/>
    <w:rsid w:val="00415F83"/>
    <w:rsid w:val="00427E14"/>
    <w:rsid w:val="004434DB"/>
    <w:rsid w:val="00465A14"/>
    <w:rsid w:val="00471BA0"/>
    <w:rsid w:val="004841F5"/>
    <w:rsid w:val="004871A6"/>
    <w:rsid w:val="00493A19"/>
    <w:rsid w:val="00495037"/>
    <w:rsid w:val="00495EE3"/>
    <w:rsid w:val="004A3C28"/>
    <w:rsid w:val="004B7864"/>
    <w:rsid w:val="004C11C5"/>
    <w:rsid w:val="004C59D2"/>
    <w:rsid w:val="004D2937"/>
    <w:rsid w:val="004E1A5E"/>
    <w:rsid w:val="004E32B4"/>
    <w:rsid w:val="004F265A"/>
    <w:rsid w:val="004F3DB7"/>
    <w:rsid w:val="00510716"/>
    <w:rsid w:val="005161EE"/>
    <w:rsid w:val="0052561B"/>
    <w:rsid w:val="0052570F"/>
    <w:rsid w:val="00527EAB"/>
    <w:rsid w:val="005405BE"/>
    <w:rsid w:val="005457FB"/>
    <w:rsid w:val="00553E73"/>
    <w:rsid w:val="00554A8C"/>
    <w:rsid w:val="0056251D"/>
    <w:rsid w:val="00581256"/>
    <w:rsid w:val="005851AE"/>
    <w:rsid w:val="005A06B2"/>
    <w:rsid w:val="005A270F"/>
    <w:rsid w:val="005C13E7"/>
    <w:rsid w:val="005C73DB"/>
    <w:rsid w:val="005D6A42"/>
    <w:rsid w:val="005F51D5"/>
    <w:rsid w:val="00635A11"/>
    <w:rsid w:val="00640170"/>
    <w:rsid w:val="00646F26"/>
    <w:rsid w:val="006526CA"/>
    <w:rsid w:val="006578E8"/>
    <w:rsid w:val="00674B5A"/>
    <w:rsid w:val="006750C8"/>
    <w:rsid w:val="00685D1F"/>
    <w:rsid w:val="006918E0"/>
    <w:rsid w:val="00692306"/>
    <w:rsid w:val="0069243F"/>
    <w:rsid w:val="0069290C"/>
    <w:rsid w:val="006952FD"/>
    <w:rsid w:val="006967DF"/>
    <w:rsid w:val="006B0C9D"/>
    <w:rsid w:val="006B3FB0"/>
    <w:rsid w:val="006D0D06"/>
    <w:rsid w:val="006E0ECA"/>
    <w:rsid w:val="006E24C6"/>
    <w:rsid w:val="006E6291"/>
    <w:rsid w:val="006E78EA"/>
    <w:rsid w:val="00700182"/>
    <w:rsid w:val="00700B01"/>
    <w:rsid w:val="0070729D"/>
    <w:rsid w:val="007131C9"/>
    <w:rsid w:val="00720700"/>
    <w:rsid w:val="00727B63"/>
    <w:rsid w:val="00734014"/>
    <w:rsid w:val="00736755"/>
    <w:rsid w:val="0074195A"/>
    <w:rsid w:val="007431CE"/>
    <w:rsid w:val="00747234"/>
    <w:rsid w:val="0075049B"/>
    <w:rsid w:val="007530BB"/>
    <w:rsid w:val="00755834"/>
    <w:rsid w:val="0076217B"/>
    <w:rsid w:val="00763C6D"/>
    <w:rsid w:val="00775ED7"/>
    <w:rsid w:val="00784905"/>
    <w:rsid w:val="007870FF"/>
    <w:rsid w:val="007924D0"/>
    <w:rsid w:val="007929CB"/>
    <w:rsid w:val="007964BB"/>
    <w:rsid w:val="007B0CA8"/>
    <w:rsid w:val="007B4EE8"/>
    <w:rsid w:val="007C0A4D"/>
    <w:rsid w:val="007C1898"/>
    <w:rsid w:val="007D3497"/>
    <w:rsid w:val="007E3FF9"/>
    <w:rsid w:val="007E6637"/>
    <w:rsid w:val="007F3491"/>
    <w:rsid w:val="007F4D6A"/>
    <w:rsid w:val="007F5501"/>
    <w:rsid w:val="007F62BC"/>
    <w:rsid w:val="007F7092"/>
    <w:rsid w:val="0080060D"/>
    <w:rsid w:val="008035CB"/>
    <w:rsid w:val="008126D7"/>
    <w:rsid w:val="00825AF9"/>
    <w:rsid w:val="008341A0"/>
    <w:rsid w:val="008449F7"/>
    <w:rsid w:val="00844FB1"/>
    <w:rsid w:val="00851201"/>
    <w:rsid w:val="00854235"/>
    <w:rsid w:val="0086651B"/>
    <w:rsid w:val="0086683B"/>
    <w:rsid w:val="008668FE"/>
    <w:rsid w:val="00867DDA"/>
    <w:rsid w:val="0088438F"/>
    <w:rsid w:val="0088529E"/>
    <w:rsid w:val="008A004F"/>
    <w:rsid w:val="008A16F0"/>
    <w:rsid w:val="008A1939"/>
    <w:rsid w:val="008B0A23"/>
    <w:rsid w:val="008B53A2"/>
    <w:rsid w:val="008C2D29"/>
    <w:rsid w:val="008C651F"/>
    <w:rsid w:val="008D2941"/>
    <w:rsid w:val="008D3915"/>
    <w:rsid w:val="008D5001"/>
    <w:rsid w:val="008E3419"/>
    <w:rsid w:val="008E6B26"/>
    <w:rsid w:val="008F0862"/>
    <w:rsid w:val="008F40C8"/>
    <w:rsid w:val="00900878"/>
    <w:rsid w:val="0091532D"/>
    <w:rsid w:val="0091587C"/>
    <w:rsid w:val="00917121"/>
    <w:rsid w:val="009212AF"/>
    <w:rsid w:val="00926E4E"/>
    <w:rsid w:val="00955D73"/>
    <w:rsid w:val="00957FAC"/>
    <w:rsid w:val="00965510"/>
    <w:rsid w:val="00965F81"/>
    <w:rsid w:val="00992E39"/>
    <w:rsid w:val="009A2277"/>
    <w:rsid w:val="009A72C7"/>
    <w:rsid w:val="009B208D"/>
    <w:rsid w:val="009B2C49"/>
    <w:rsid w:val="009C153E"/>
    <w:rsid w:val="009C72C0"/>
    <w:rsid w:val="009D01F6"/>
    <w:rsid w:val="009F3C40"/>
    <w:rsid w:val="009F434C"/>
    <w:rsid w:val="009F47EA"/>
    <w:rsid w:val="00A030EB"/>
    <w:rsid w:val="00A12A89"/>
    <w:rsid w:val="00A43DB6"/>
    <w:rsid w:val="00A44CF6"/>
    <w:rsid w:val="00A46FF0"/>
    <w:rsid w:val="00A47840"/>
    <w:rsid w:val="00A55636"/>
    <w:rsid w:val="00A572E8"/>
    <w:rsid w:val="00A60019"/>
    <w:rsid w:val="00A600F4"/>
    <w:rsid w:val="00A62CF8"/>
    <w:rsid w:val="00A76539"/>
    <w:rsid w:val="00A76AB4"/>
    <w:rsid w:val="00A76D33"/>
    <w:rsid w:val="00A810AC"/>
    <w:rsid w:val="00A835B2"/>
    <w:rsid w:val="00A97389"/>
    <w:rsid w:val="00AA4836"/>
    <w:rsid w:val="00AB1EE0"/>
    <w:rsid w:val="00AB656A"/>
    <w:rsid w:val="00AB6633"/>
    <w:rsid w:val="00AE3D6A"/>
    <w:rsid w:val="00AE45B7"/>
    <w:rsid w:val="00AF0007"/>
    <w:rsid w:val="00B04F7C"/>
    <w:rsid w:val="00B0582D"/>
    <w:rsid w:val="00B13C53"/>
    <w:rsid w:val="00B14D83"/>
    <w:rsid w:val="00B257ED"/>
    <w:rsid w:val="00B372A5"/>
    <w:rsid w:val="00B378BE"/>
    <w:rsid w:val="00B44CEA"/>
    <w:rsid w:val="00B6150A"/>
    <w:rsid w:val="00B71B62"/>
    <w:rsid w:val="00B74FD6"/>
    <w:rsid w:val="00B77E58"/>
    <w:rsid w:val="00B80462"/>
    <w:rsid w:val="00B82B2C"/>
    <w:rsid w:val="00B86E68"/>
    <w:rsid w:val="00B9076A"/>
    <w:rsid w:val="00B90FD6"/>
    <w:rsid w:val="00B9144C"/>
    <w:rsid w:val="00B95E71"/>
    <w:rsid w:val="00BA305D"/>
    <w:rsid w:val="00BA703F"/>
    <w:rsid w:val="00BB6A06"/>
    <w:rsid w:val="00BC7569"/>
    <w:rsid w:val="00BD042F"/>
    <w:rsid w:val="00BD23DC"/>
    <w:rsid w:val="00BD7672"/>
    <w:rsid w:val="00BE4459"/>
    <w:rsid w:val="00BE4A7B"/>
    <w:rsid w:val="00BF0D91"/>
    <w:rsid w:val="00BF1090"/>
    <w:rsid w:val="00BF2D14"/>
    <w:rsid w:val="00C05190"/>
    <w:rsid w:val="00C16C43"/>
    <w:rsid w:val="00C17CC0"/>
    <w:rsid w:val="00C2207C"/>
    <w:rsid w:val="00C2330D"/>
    <w:rsid w:val="00C235F7"/>
    <w:rsid w:val="00C45BAF"/>
    <w:rsid w:val="00C47B4B"/>
    <w:rsid w:val="00C55A5D"/>
    <w:rsid w:val="00C6058A"/>
    <w:rsid w:val="00C62B99"/>
    <w:rsid w:val="00C70ECC"/>
    <w:rsid w:val="00C841D6"/>
    <w:rsid w:val="00C91524"/>
    <w:rsid w:val="00CA333D"/>
    <w:rsid w:val="00CA7C6B"/>
    <w:rsid w:val="00CB3349"/>
    <w:rsid w:val="00CB76CC"/>
    <w:rsid w:val="00CC2C9A"/>
    <w:rsid w:val="00CC521A"/>
    <w:rsid w:val="00CD6F00"/>
    <w:rsid w:val="00CF2C7B"/>
    <w:rsid w:val="00CF3D55"/>
    <w:rsid w:val="00D03236"/>
    <w:rsid w:val="00D03F1F"/>
    <w:rsid w:val="00D37C0F"/>
    <w:rsid w:val="00D465B3"/>
    <w:rsid w:val="00D5690A"/>
    <w:rsid w:val="00D76767"/>
    <w:rsid w:val="00D900B6"/>
    <w:rsid w:val="00D91FBF"/>
    <w:rsid w:val="00D933B8"/>
    <w:rsid w:val="00DB08F8"/>
    <w:rsid w:val="00DB358B"/>
    <w:rsid w:val="00DE5FFB"/>
    <w:rsid w:val="00DF228D"/>
    <w:rsid w:val="00DF5072"/>
    <w:rsid w:val="00E14B35"/>
    <w:rsid w:val="00E17FEA"/>
    <w:rsid w:val="00E241C3"/>
    <w:rsid w:val="00E25112"/>
    <w:rsid w:val="00E30205"/>
    <w:rsid w:val="00E32E85"/>
    <w:rsid w:val="00E33F8C"/>
    <w:rsid w:val="00E35606"/>
    <w:rsid w:val="00E40248"/>
    <w:rsid w:val="00E451A7"/>
    <w:rsid w:val="00E61566"/>
    <w:rsid w:val="00E61B7D"/>
    <w:rsid w:val="00E77BC5"/>
    <w:rsid w:val="00E83718"/>
    <w:rsid w:val="00E85DFB"/>
    <w:rsid w:val="00E93268"/>
    <w:rsid w:val="00EB426B"/>
    <w:rsid w:val="00EB6636"/>
    <w:rsid w:val="00EB6BBC"/>
    <w:rsid w:val="00ED646C"/>
    <w:rsid w:val="00ED7049"/>
    <w:rsid w:val="00EE154F"/>
    <w:rsid w:val="00EE263D"/>
    <w:rsid w:val="00EE6000"/>
    <w:rsid w:val="00F078E9"/>
    <w:rsid w:val="00F12A15"/>
    <w:rsid w:val="00F13BF2"/>
    <w:rsid w:val="00F14A85"/>
    <w:rsid w:val="00F4090E"/>
    <w:rsid w:val="00F41663"/>
    <w:rsid w:val="00F46E81"/>
    <w:rsid w:val="00F47232"/>
    <w:rsid w:val="00F473AD"/>
    <w:rsid w:val="00F55B48"/>
    <w:rsid w:val="00F56117"/>
    <w:rsid w:val="00F56AA3"/>
    <w:rsid w:val="00F62DF0"/>
    <w:rsid w:val="00F65A0A"/>
    <w:rsid w:val="00F65E9F"/>
    <w:rsid w:val="00F67246"/>
    <w:rsid w:val="00F73114"/>
    <w:rsid w:val="00F77ED8"/>
    <w:rsid w:val="00F86F56"/>
    <w:rsid w:val="00F9658D"/>
    <w:rsid w:val="00FA4589"/>
    <w:rsid w:val="00FA7C39"/>
    <w:rsid w:val="00FB5D58"/>
    <w:rsid w:val="00FD3B1D"/>
    <w:rsid w:val="00FD6A00"/>
    <w:rsid w:val="00FD7C40"/>
    <w:rsid w:val="00FE2EB9"/>
    <w:rsid w:val="00FE4C9E"/>
    <w:rsid w:val="00FE6859"/>
    <w:rsid w:val="00FF4F8D"/>
    <w:rsid w:val="00FF73DC"/>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VE" w:eastAsia="es-V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090"/>
    <w:pPr>
      <w:spacing w:before="240" w:after="240" w:line="360" w:lineRule="auto"/>
      <w:ind w:firstLine="397"/>
      <w:jc w:val="both"/>
    </w:pPr>
    <w:rPr>
      <w:rFonts w:ascii="Times New Roman" w:hAnsi="Times New Roman"/>
      <w:sz w:val="24"/>
      <w:szCs w:val="22"/>
      <w:lang w:eastAsia="en-US"/>
    </w:rPr>
  </w:style>
  <w:style w:type="paragraph" w:styleId="Ttulo1">
    <w:name w:val="heading 1"/>
    <w:basedOn w:val="Normal"/>
    <w:next w:val="Normal"/>
    <w:link w:val="Ttulo1Car"/>
    <w:uiPriority w:val="9"/>
    <w:qFormat/>
    <w:rsid w:val="00BF1090"/>
    <w:pPr>
      <w:keepNext/>
      <w:keepLines/>
      <w:numPr>
        <w:numId w:val="5"/>
      </w:numPr>
      <w:tabs>
        <w:tab w:val="left" w:pos="6"/>
      </w:tabs>
      <w:spacing w:before="260" w:after="0"/>
      <w:contextualSpacing/>
      <w:jc w:val="center"/>
      <w:outlineLvl w:val="0"/>
    </w:pPr>
    <w:rPr>
      <w:rFonts w:eastAsia="Times New Roman"/>
      <w:b/>
      <w:bCs/>
      <w:caps/>
      <w:sz w:val="28"/>
      <w:szCs w:val="28"/>
    </w:rPr>
  </w:style>
  <w:style w:type="paragraph" w:styleId="Ttulo2">
    <w:name w:val="heading 2"/>
    <w:basedOn w:val="Normal"/>
    <w:next w:val="Normal"/>
    <w:link w:val="Ttulo2Car"/>
    <w:uiPriority w:val="9"/>
    <w:unhideWhenUsed/>
    <w:qFormat/>
    <w:rsid w:val="00BF1090"/>
    <w:pPr>
      <w:keepNext/>
      <w:keepLines/>
      <w:numPr>
        <w:ilvl w:val="1"/>
        <w:numId w:val="5"/>
      </w:numPr>
      <w:spacing w:before="360"/>
      <w:outlineLvl w:val="1"/>
    </w:pPr>
    <w:rPr>
      <w:rFonts w:eastAsia="Times New Roman"/>
      <w:b/>
      <w:bCs/>
      <w:szCs w:val="26"/>
    </w:rPr>
  </w:style>
  <w:style w:type="paragraph" w:styleId="Ttulo3">
    <w:name w:val="heading 3"/>
    <w:basedOn w:val="Normal"/>
    <w:next w:val="Normal"/>
    <w:link w:val="Ttulo3Car"/>
    <w:uiPriority w:val="9"/>
    <w:unhideWhenUsed/>
    <w:qFormat/>
    <w:rsid w:val="00BF1090"/>
    <w:pPr>
      <w:keepNext/>
      <w:keepLines/>
      <w:numPr>
        <w:ilvl w:val="2"/>
        <w:numId w:val="5"/>
      </w:numPr>
      <w:spacing w:before="300" w:after="0"/>
      <w:outlineLvl w:val="2"/>
    </w:pPr>
    <w:rPr>
      <w:rFonts w:eastAsia="Times New Roman"/>
      <w:b/>
      <w:bCs/>
    </w:rPr>
  </w:style>
  <w:style w:type="paragraph" w:styleId="Ttulo4">
    <w:name w:val="heading 4"/>
    <w:basedOn w:val="Normal"/>
    <w:next w:val="Normal"/>
    <w:link w:val="Ttulo4Car"/>
    <w:uiPriority w:val="9"/>
    <w:unhideWhenUsed/>
    <w:qFormat/>
    <w:rsid w:val="00BF1090"/>
    <w:pPr>
      <w:keepNext/>
      <w:keepLines/>
      <w:numPr>
        <w:ilvl w:val="3"/>
        <w:numId w:val="5"/>
      </w:numPr>
      <w:spacing w:before="200" w:after="0"/>
      <w:outlineLvl w:val="3"/>
    </w:pPr>
    <w:rPr>
      <w:rFonts w:eastAsia="Times New Roman"/>
      <w:b/>
      <w:bCs/>
      <w:iCs/>
    </w:rPr>
  </w:style>
  <w:style w:type="paragraph" w:styleId="Ttulo5">
    <w:name w:val="heading 5"/>
    <w:basedOn w:val="Normal"/>
    <w:next w:val="Normal"/>
    <w:link w:val="Ttulo5Car"/>
    <w:uiPriority w:val="9"/>
    <w:unhideWhenUsed/>
    <w:qFormat/>
    <w:rsid w:val="00BF1090"/>
    <w:pPr>
      <w:keepNext/>
      <w:keepLines/>
      <w:numPr>
        <w:ilvl w:val="4"/>
        <w:numId w:val="10"/>
      </w:numPr>
      <w:spacing w:before="200" w:after="0"/>
      <w:outlineLvl w:val="4"/>
    </w:pPr>
    <w:rPr>
      <w:rFonts w:ascii="Cambria" w:eastAsia="Times New Roman" w:hAnsi="Cambria"/>
      <w:color w:val="243F60"/>
    </w:rPr>
  </w:style>
  <w:style w:type="paragraph" w:styleId="Ttulo6">
    <w:name w:val="heading 6"/>
    <w:basedOn w:val="Normal"/>
    <w:next w:val="Normal"/>
    <w:link w:val="Ttulo6Car"/>
    <w:uiPriority w:val="9"/>
    <w:semiHidden/>
    <w:unhideWhenUsed/>
    <w:qFormat/>
    <w:rsid w:val="00BF1090"/>
    <w:pPr>
      <w:keepNext/>
      <w:keepLines/>
      <w:numPr>
        <w:ilvl w:val="5"/>
        <w:numId w:val="10"/>
      </w:numPr>
      <w:spacing w:before="200" w:after="0"/>
      <w:outlineLvl w:val="5"/>
    </w:pPr>
    <w:rPr>
      <w:rFonts w:ascii="Cambria" w:eastAsia="Times New Roman" w:hAnsi="Cambria"/>
      <w:i/>
      <w:iCs/>
      <w:color w:val="243F60"/>
    </w:rPr>
  </w:style>
  <w:style w:type="paragraph" w:styleId="Ttulo7">
    <w:name w:val="heading 7"/>
    <w:basedOn w:val="Normal"/>
    <w:next w:val="Normal"/>
    <w:link w:val="Ttulo7Car"/>
    <w:uiPriority w:val="9"/>
    <w:semiHidden/>
    <w:unhideWhenUsed/>
    <w:qFormat/>
    <w:rsid w:val="00BF1090"/>
    <w:pPr>
      <w:keepNext/>
      <w:keepLines/>
      <w:numPr>
        <w:ilvl w:val="6"/>
        <w:numId w:val="10"/>
      </w:numPr>
      <w:spacing w:before="200" w:after="0"/>
      <w:outlineLvl w:val="6"/>
    </w:pPr>
    <w:rPr>
      <w:rFonts w:ascii="Cambria" w:eastAsia="Times New Roman" w:hAnsi="Cambria"/>
      <w:i/>
      <w:iCs/>
      <w:color w:val="404040"/>
    </w:rPr>
  </w:style>
  <w:style w:type="paragraph" w:styleId="Ttulo8">
    <w:name w:val="heading 8"/>
    <w:basedOn w:val="Normal"/>
    <w:next w:val="Normal"/>
    <w:link w:val="Ttulo8Car"/>
    <w:uiPriority w:val="9"/>
    <w:semiHidden/>
    <w:unhideWhenUsed/>
    <w:qFormat/>
    <w:rsid w:val="00BF1090"/>
    <w:pPr>
      <w:keepNext/>
      <w:keepLines/>
      <w:numPr>
        <w:ilvl w:val="7"/>
        <w:numId w:val="10"/>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ar"/>
    <w:uiPriority w:val="9"/>
    <w:semiHidden/>
    <w:unhideWhenUsed/>
    <w:qFormat/>
    <w:rsid w:val="00BF1090"/>
    <w:pPr>
      <w:keepNext/>
      <w:keepLines/>
      <w:numPr>
        <w:ilvl w:val="8"/>
        <w:numId w:val="10"/>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MTEquationSection">
    <w:name w:val="MTEquationSection"/>
    <w:rsid w:val="00BF1090"/>
    <w:rPr>
      <w:rFonts w:cs="Times New Roman"/>
      <w:vanish w:val="0"/>
      <w:color w:val="FF0000"/>
    </w:rPr>
  </w:style>
  <w:style w:type="paragraph" w:customStyle="1" w:styleId="MTDisplayEquation">
    <w:name w:val="MTDisplayEquation"/>
    <w:basedOn w:val="Normal"/>
    <w:next w:val="Normal"/>
    <w:link w:val="MTDisplayEquationCar"/>
    <w:rsid w:val="00BF1090"/>
    <w:pPr>
      <w:tabs>
        <w:tab w:val="center" w:pos="4680"/>
        <w:tab w:val="right" w:pos="9072"/>
      </w:tabs>
    </w:pPr>
    <w:rPr>
      <w:szCs w:val="24"/>
      <w:lang w:val="es-ES"/>
    </w:rPr>
  </w:style>
  <w:style w:type="character" w:customStyle="1" w:styleId="MTDisplayEquationCar">
    <w:name w:val="MTDisplayEquation Car"/>
    <w:basedOn w:val="Fuentedeprrafopredeter"/>
    <w:link w:val="MTDisplayEquation"/>
    <w:rsid w:val="00BF1090"/>
  </w:style>
  <w:style w:type="paragraph" w:styleId="Prrafodelista">
    <w:name w:val="List Paragraph"/>
    <w:basedOn w:val="Normal"/>
    <w:uiPriority w:val="34"/>
    <w:qFormat/>
    <w:rsid w:val="00BF1090"/>
    <w:pPr>
      <w:ind w:left="720"/>
      <w:contextualSpacing/>
    </w:pPr>
  </w:style>
  <w:style w:type="character" w:customStyle="1" w:styleId="Ttulo2Car">
    <w:name w:val="Título 2 Car"/>
    <w:link w:val="Ttulo2"/>
    <w:uiPriority w:val="9"/>
    <w:rsid w:val="006E0ECA"/>
    <w:rPr>
      <w:rFonts w:ascii="Times New Roman" w:eastAsia="Times New Roman" w:hAnsi="Times New Roman" w:cs="Times New Roman"/>
      <w:b/>
      <w:bCs/>
      <w:sz w:val="24"/>
      <w:szCs w:val="26"/>
    </w:rPr>
  </w:style>
  <w:style w:type="character" w:customStyle="1" w:styleId="Ttulo3Car">
    <w:name w:val="Título 3 Car"/>
    <w:link w:val="Ttulo3"/>
    <w:uiPriority w:val="9"/>
    <w:rsid w:val="006E0ECA"/>
    <w:rPr>
      <w:rFonts w:ascii="Times New Roman" w:eastAsia="Times New Roman" w:hAnsi="Times New Roman" w:cs="Times New Roman"/>
      <w:b/>
      <w:bCs/>
      <w:sz w:val="24"/>
    </w:rPr>
  </w:style>
  <w:style w:type="paragraph" w:styleId="Textodeglobo">
    <w:name w:val="Balloon Text"/>
    <w:basedOn w:val="Normal"/>
    <w:link w:val="TextodegloboCar"/>
    <w:uiPriority w:val="99"/>
    <w:semiHidden/>
    <w:unhideWhenUsed/>
    <w:rsid w:val="00BF1090"/>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6E0ECA"/>
    <w:rPr>
      <w:rFonts w:ascii="Tahoma" w:hAnsi="Tahoma" w:cs="Tahoma"/>
      <w:sz w:val="16"/>
      <w:szCs w:val="16"/>
    </w:rPr>
  </w:style>
  <w:style w:type="character" w:styleId="Hipervnculo">
    <w:name w:val="Hyperlink"/>
    <w:uiPriority w:val="99"/>
    <w:rsid w:val="00BF1090"/>
    <w:rPr>
      <w:color w:val="0000FF"/>
      <w:u w:val="single"/>
    </w:rPr>
  </w:style>
  <w:style w:type="character" w:customStyle="1" w:styleId="Ttulo1Car">
    <w:name w:val="Título 1 Car"/>
    <w:link w:val="Ttulo1"/>
    <w:uiPriority w:val="9"/>
    <w:rsid w:val="00FE4C9E"/>
    <w:rPr>
      <w:rFonts w:ascii="Times New Roman" w:eastAsia="Times New Roman" w:hAnsi="Times New Roman" w:cs="Times New Roman"/>
      <w:b/>
      <w:bCs/>
      <w:caps/>
      <w:sz w:val="28"/>
      <w:szCs w:val="28"/>
    </w:rPr>
  </w:style>
  <w:style w:type="character" w:customStyle="1" w:styleId="Ttulo5Car">
    <w:name w:val="Título 5 Car"/>
    <w:link w:val="Ttulo5"/>
    <w:uiPriority w:val="9"/>
    <w:rsid w:val="00FE4C9E"/>
    <w:rPr>
      <w:rFonts w:ascii="Cambria" w:eastAsia="Times New Roman" w:hAnsi="Cambria" w:cs="Times New Roman"/>
      <w:color w:val="243F60"/>
      <w:sz w:val="24"/>
    </w:rPr>
  </w:style>
  <w:style w:type="character" w:customStyle="1" w:styleId="Ttulo4Car">
    <w:name w:val="Título 4 Car"/>
    <w:link w:val="Ttulo4"/>
    <w:uiPriority w:val="9"/>
    <w:rsid w:val="00A97389"/>
    <w:rPr>
      <w:rFonts w:ascii="Times New Roman" w:eastAsia="Times New Roman" w:hAnsi="Times New Roman" w:cs="Times New Roman"/>
      <w:b/>
      <w:bCs/>
      <w:iCs/>
      <w:sz w:val="24"/>
    </w:rPr>
  </w:style>
  <w:style w:type="paragraph" w:styleId="Textocomentario">
    <w:name w:val="annotation text"/>
    <w:basedOn w:val="Normal"/>
    <w:link w:val="TextocomentarioCar"/>
    <w:uiPriority w:val="99"/>
    <w:unhideWhenUsed/>
    <w:rsid w:val="00BF1090"/>
    <w:pPr>
      <w:spacing w:line="240" w:lineRule="auto"/>
    </w:pPr>
    <w:rPr>
      <w:sz w:val="20"/>
      <w:szCs w:val="20"/>
    </w:rPr>
  </w:style>
  <w:style w:type="character" w:customStyle="1" w:styleId="TextocomentarioCar">
    <w:name w:val="Texto comentario Car"/>
    <w:link w:val="Textocomentario"/>
    <w:uiPriority w:val="99"/>
    <w:rsid w:val="00BF1090"/>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BF1090"/>
    <w:rPr>
      <w:b/>
      <w:bCs/>
    </w:rPr>
  </w:style>
  <w:style w:type="character" w:customStyle="1" w:styleId="AsuntodelcomentarioCar">
    <w:name w:val="Asunto del comentario Car"/>
    <w:link w:val="Asuntodelcomentario"/>
    <w:uiPriority w:val="99"/>
    <w:semiHidden/>
    <w:rsid w:val="00BF1090"/>
    <w:rPr>
      <w:rFonts w:ascii="Times New Roman" w:hAnsi="Times New Roman"/>
      <w:b/>
      <w:bCs/>
      <w:sz w:val="20"/>
      <w:szCs w:val="20"/>
    </w:rPr>
  </w:style>
  <w:style w:type="paragraph" w:customStyle="1" w:styleId="Capitulo">
    <w:name w:val="Capitulo"/>
    <w:basedOn w:val="Ttulo1"/>
    <w:qFormat/>
    <w:rsid w:val="00BF1090"/>
    <w:pPr>
      <w:numPr>
        <w:numId w:val="0"/>
      </w:numPr>
    </w:pPr>
  </w:style>
  <w:style w:type="paragraph" w:styleId="Encabezado">
    <w:name w:val="header"/>
    <w:basedOn w:val="Normal"/>
    <w:link w:val="Encabezado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EncabezadoCar">
    <w:name w:val="Encabezado Car"/>
    <w:link w:val="Encabezado"/>
    <w:uiPriority w:val="99"/>
    <w:rsid w:val="00BF1090"/>
    <w:rPr>
      <w:rFonts w:ascii="Times New Roman" w:eastAsia="Times New Roman" w:hAnsi="Times New Roman"/>
      <w:sz w:val="24"/>
      <w:szCs w:val="24"/>
      <w:lang w:val="es-ES" w:eastAsia="es-ES"/>
    </w:rPr>
  </w:style>
  <w:style w:type="character" w:styleId="nfasis">
    <w:name w:val="Emphasis"/>
    <w:uiPriority w:val="20"/>
    <w:qFormat/>
    <w:rsid w:val="00BF1090"/>
    <w:rPr>
      <w:i/>
      <w:iCs/>
    </w:rPr>
  </w:style>
  <w:style w:type="paragraph" w:styleId="Epgrafe">
    <w:name w:val="caption"/>
    <w:basedOn w:val="Normal"/>
    <w:next w:val="Normal"/>
    <w:uiPriority w:val="35"/>
    <w:unhideWhenUsed/>
    <w:qFormat/>
    <w:rsid w:val="00287FF2"/>
    <w:pPr>
      <w:keepNext/>
      <w:spacing w:before="120" w:after="120" w:line="240" w:lineRule="auto"/>
      <w:ind w:firstLine="0"/>
      <w:jc w:val="center"/>
    </w:pPr>
    <w:rPr>
      <w:rFonts w:ascii="Calibri" w:hAnsi="Calibri" w:cs="Calibri"/>
      <w:b/>
      <w:bCs/>
      <w:sz w:val="22"/>
    </w:rPr>
  </w:style>
  <w:style w:type="table" w:customStyle="1" w:styleId="EstiloCentradoInterlineadosencillo">
    <w:name w:val="Estilo Centrado Interlineado:  sencillo"/>
    <w:basedOn w:val="Tablanormal"/>
    <w:uiPriority w:val="99"/>
    <w:rsid w:val="00BF1090"/>
    <w:tblPr>
      <w:tblInd w:w="0" w:type="dxa"/>
      <w:tblCellMar>
        <w:top w:w="0" w:type="dxa"/>
        <w:left w:w="108" w:type="dxa"/>
        <w:bottom w:w="0" w:type="dxa"/>
        <w:right w:w="108" w:type="dxa"/>
      </w:tblCellMar>
    </w:tblPr>
  </w:style>
  <w:style w:type="paragraph" w:customStyle="1" w:styleId="EstiloEpgrafe11ptoSinNegritaAutomticoCentrado">
    <w:name w:val="Estilo Epígrafe + 11 pto Sin Negrita Automático Centrado"/>
    <w:basedOn w:val="Normal"/>
    <w:rsid w:val="00BF1090"/>
    <w:rPr>
      <w:rFonts w:eastAsia="Times New Roman"/>
      <w:bCs/>
      <w:szCs w:val="20"/>
    </w:rPr>
  </w:style>
  <w:style w:type="paragraph" w:customStyle="1" w:styleId="EstiloEpgrafe11ptoSinNegritaAutomticoCentrado1">
    <w:name w:val="Estilo Epígrafe + 11 pto Sin Negrita Automático Centrado1"/>
    <w:basedOn w:val="Normal"/>
    <w:qFormat/>
    <w:rsid w:val="00BF1090"/>
    <w:rPr>
      <w:rFonts w:eastAsia="Times New Roman"/>
      <w:bCs/>
      <w:szCs w:val="20"/>
    </w:rPr>
  </w:style>
  <w:style w:type="paragraph" w:customStyle="1" w:styleId="EstiloEpgrafeCentrado">
    <w:name w:val="Estilo Epígrafe + Centrado"/>
    <w:basedOn w:val="Normal"/>
    <w:rsid w:val="00BF1090"/>
    <w:rPr>
      <w:rFonts w:eastAsia="Times New Roman"/>
      <w:bCs/>
      <w:szCs w:val="20"/>
    </w:rPr>
  </w:style>
  <w:style w:type="paragraph" w:customStyle="1" w:styleId="EstiloNegritaCentradoInterlineadosencillo">
    <w:name w:val="Estilo Negrita Centrado Interlineado:  sencillo"/>
    <w:basedOn w:val="Normal"/>
    <w:rsid w:val="00BF1090"/>
    <w:pPr>
      <w:spacing w:after="0" w:line="240" w:lineRule="auto"/>
      <w:jc w:val="center"/>
    </w:pPr>
    <w:rPr>
      <w:rFonts w:eastAsia="Times New Roman"/>
      <w:b/>
      <w:bCs/>
      <w:szCs w:val="20"/>
    </w:rPr>
  </w:style>
  <w:style w:type="paragraph" w:customStyle="1" w:styleId="EstiloPrrafodelistaJustificadoInterlineado15lneas">
    <w:name w:val="Estilo Párrafo de lista + Justificado Interlineado:  15 líneas"/>
    <w:basedOn w:val="Prrafodelista"/>
    <w:rsid w:val="00BF1090"/>
    <w:rPr>
      <w:rFonts w:eastAsia="Times New Roman"/>
      <w:szCs w:val="20"/>
    </w:rPr>
  </w:style>
  <w:style w:type="paragraph" w:customStyle="1" w:styleId="EstiloPrrafodelistaJustificadoInterlineado15lneas1">
    <w:name w:val="Estilo Párrafo de lista + Justificado Interlineado:  15 líneas1"/>
    <w:basedOn w:val="Prrafodelista"/>
    <w:rsid w:val="00BF1090"/>
    <w:rPr>
      <w:rFonts w:eastAsia="Times New Roman"/>
      <w:szCs w:val="20"/>
    </w:rPr>
  </w:style>
  <w:style w:type="table" w:customStyle="1" w:styleId="Listavistosa1">
    <w:name w:val="Lista vistosa1"/>
    <w:basedOn w:val="Tablanormal"/>
    <w:uiPriority w:val="72"/>
    <w:rsid w:val="00BF1090"/>
    <w:rPr>
      <w:color w:val="000000"/>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paragraph" w:styleId="Mapadeldocumento">
    <w:name w:val="Document Map"/>
    <w:basedOn w:val="Normal"/>
    <w:link w:val="MapadeldocumentoCar"/>
    <w:uiPriority w:val="99"/>
    <w:semiHidden/>
    <w:unhideWhenUsed/>
    <w:rsid w:val="00BF1090"/>
    <w:pPr>
      <w:spacing w:before="0" w:after="0"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BF1090"/>
    <w:rPr>
      <w:rFonts w:ascii="Tahoma" w:hAnsi="Tahoma" w:cs="Tahoma"/>
      <w:sz w:val="16"/>
      <w:szCs w:val="16"/>
    </w:rPr>
  </w:style>
  <w:style w:type="paragraph" w:styleId="NormalWeb">
    <w:name w:val="Normal (Web)"/>
    <w:basedOn w:val="Normal"/>
    <w:link w:val="NormalWebCar"/>
    <w:uiPriority w:val="99"/>
    <w:unhideWhenUsed/>
    <w:rsid w:val="00BF1090"/>
    <w:pPr>
      <w:spacing w:before="100" w:beforeAutospacing="1" w:after="100" w:afterAutospacing="1" w:line="240" w:lineRule="auto"/>
    </w:pPr>
    <w:rPr>
      <w:rFonts w:eastAsia="Times New Roman"/>
      <w:szCs w:val="24"/>
    </w:rPr>
  </w:style>
  <w:style w:type="paragraph" w:customStyle="1" w:styleId="Normalsininterlineado">
    <w:name w:val="Normal sin interlineado"/>
    <w:basedOn w:val="Normal"/>
    <w:link w:val="NormalsininterlineadoCar"/>
    <w:qFormat/>
    <w:rsid w:val="00BF1090"/>
    <w:pPr>
      <w:spacing w:before="0" w:after="0" w:line="240" w:lineRule="auto"/>
      <w:ind w:firstLine="0"/>
      <w:contextualSpacing/>
      <w:jc w:val="center"/>
    </w:pPr>
  </w:style>
  <w:style w:type="paragraph" w:customStyle="1" w:styleId="normalsinsangria">
    <w:name w:val="normal sin sangria"/>
    <w:basedOn w:val="Normal"/>
    <w:link w:val="normalsinsangriaCar"/>
    <w:qFormat/>
    <w:rsid w:val="00BF1090"/>
    <w:pPr>
      <w:spacing w:line="240" w:lineRule="auto"/>
      <w:ind w:firstLine="0"/>
      <w:contextualSpacing/>
      <w:jc w:val="center"/>
    </w:pPr>
  </w:style>
  <w:style w:type="character" w:styleId="Nmerodepgina">
    <w:name w:val="page number"/>
    <w:basedOn w:val="Fuentedeprrafopredeter"/>
    <w:rsid w:val="00BF1090"/>
  </w:style>
  <w:style w:type="paragraph" w:styleId="Piedepgina">
    <w:name w:val="footer"/>
    <w:basedOn w:val="Normal"/>
    <w:link w:val="Piedepgina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PiedepginaCar">
    <w:name w:val="Pie de página Car"/>
    <w:link w:val="Piedepgina"/>
    <w:uiPriority w:val="99"/>
    <w:rsid w:val="00BF1090"/>
    <w:rPr>
      <w:rFonts w:ascii="Times New Roman" w:eastAsia="Times New Roman" w:hAnsi="Times New Roman"/>
      <w:sz w:val="24"/>
      <w:szCs w:val="24"/>
      <w:lang w:val="es-ES" w:eastAsia="es-ES"/>
    </w:rPr>
  </w:style>
  <w:style w:type="character" w:styleId="Refdecomentario">
    <w:name w:val="annotation reference"/>
    <w:uiPriority w:val="99"/>
    <w:semiHidden/>
    <w:unhideWhenUsed/>
    <w:rsid w:val="00BF1090"/>
    <w:rPr>
      <w:sz w:val="16"/>
      <w:szCs w:val="16"/>
    </w:rPr>
  </w:style>
  <w:style w:type="paragraph" w:styleId="Sinespaciado">
    <w:name w:val="No Spacing"/>
    <w:uiPriority w:val="1"/>
    <w:qFormat/>
    <w:rsid w:val="00BF1090"/>
    <w:pPr>
      <w:ind w:firstLine="397"/>
      <w:jc w:val="both"/>
    </w:pPr>
    <w:rPr>
      <w:rFonts w:ascii="Times New Roman" w:hAnsi="Times New Roman"/>
      <w:sz w:val="24"/>
      <w:szCs w:val="22"/>
      <w:lang w:eastAsia="en-US"/>
    </w:rPr>
  </w:style>
  <w:style w:type="character" w:customStyle="1" w:styleId="small">
    <w:name w:val="small"/>
    <w:basedOn w:val="Fuentedeprrafopredeter"/>
    <w:rsid w:val="00BF1090"/>
  </w:style>
  <w:style w:type="table" w:styleId="Tablaconcuadrcula">
    <w:name w:val="Table Grid"/>
    <w:basedOn w:val="Tablanormal"/>
    <w:uiPriority w:val="59"/>
    <w:rsid w:val="00BF109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adeilustraciones">
    <w:name w:val="table of figures"/>
    <w:basedOn w:val="Normal"/>
    <w:next w:val="Normal"/>
    <w:uiPriority w:val="99"/>
    <w:unhideWhenUsed/>
    <w:rsid w:val="00BF1090"/>
    <w:pPr>
      <w:spacing w:before="0" w:after="0"/>
      <w:ind w:left="480" w:hanging="480"/>
      <w:jc w:val="left"/>
    </w:pPr>
    <w:rPr>
      <w:rFonts w:cs="Calibri"/>
      <w:sz w:val="20"/>
      <w:szCs w:val="20"/>
    </w:rPr>
  </w:style>
  <w:style w:type="paragraph" w:customStyle="1" w:styleId="TablaNormal0">
    <w:name w:val="Tabla Normal"/>
    <w:basedOn w:val="Normal"/>
    <w:link w:val="TablaNormalCar"/>
    <w:qFormat/>
    <w:rsid w:val="00BF1090"/>
    <w:pPr>
      <w:spacing w:before="0" w:after="0" w:line="240" w:lineRule="auto"/>
      <w:ind w:firstLine="0"/>
      <w:jc w:val="center"/>
    </w:pPr>
    <w:rPr>
      <w:rFonts w:ascii="Calibri" w:hAnsi="Calibri"/>
      <w:sz w:val="22"/>
    </w:rPr>
  </w:style>
  <w:style w:type="paragraph" w:styleId="TDC1">
    <w:name w:val="toc 1"/>
    <w:basedOn w:val="Normal"/>
    <w:next w:val="Normal"/>
    <w:uiPriority w:val="39"/>
    <w:qFormat/>
    <w:rsid w:val="00BF1090"/>
    <w:pPr>
      <w:tabs>
        <w:tab w:val="left" w:pos="1276"/>
        <w:tab w:val="right" w:leader="dot" w:pos="9072"/>
      </w:tabs>
      <w:spacing w:before="160" w:after="160"/>
      <w:ind w:right="49" w:firstLine="0"/>
      <w:jc w:val="left"/>
    </w:pPr>
    <w:rPr>
      <w:rFonts w:eastAsia="Times New Roman" w:cs="Calibri"/>
      <w:b/>
      <w:bCs/>
      <w:caps/>
      <w:noProof/>
      <w:sz w:val="22"/>
      <w:lang w:val="es-ES" w:eastAsia="es-ES"/>
    </w:rPr>
  </w:style>
  <w:style w:type="paragraph" w:styleId="TDC2">
    <w:name w:val="toc 2"/>
    <w:basedOn w:val="Normal"/>
    <w:next w:val="Normal"/>
    <w:autoRedefine/>
    <w:uiPriority w:val="39"/>
    <w:qFormat/>
    <w:rsid w:val="00BF1090"/>
    <w:pPr>
      <w:tabs>
        <w:tab w:val="left" w:pos="709"/>
        <w:tab w:val="right" w:leader="dot" w:pos="9072"/>
      </w:tabs>
      <w:spacing w:after="80"/>
      <w:ind w:left="284" w:firstLine="0"/>
    </w:pPr>
    <w:rPr>
      <w:rFonts w:eastAsia="Times New Roman" w:cs="Calibri"/>
      <w:smallCaps/>
      <w:noProof/>
      <w:sz w:val="22"/>
      <w:lang w:val="es-ES" w:eastAsia="es-ES"/>
    </w:rPr>
  </w:style>
  <w:style w:type="paragraph" w:styleId="TDC3">
    <w:name w:val="toc 3"/>
    <w:basedOn w:val="Normal"/>
    <w:next w:val="Normal"/>
    <w:autoRedefine/>
    <w:uiPriority w:val="39"/>
    <w:unhideWhenUsed/>
    <w:qFormat/>
    <w:rsid w:val="00BF1090"/>
    <w:pPr>
      <w:tabs>
        <w:tab w:val="left" w:pos="1134"/>
        <w:tab w:val="right" w:leader="dot" w:pos="9072"/>
      </w:tabs>
      <w:spacing w:before="80" w:after="80"/>
      <w:ind w:left="567" w:firstLine="0"/>
    </w:pPr>
    <w:rPr>
      <w:rFonts w:cs="Calibri"/>
      <w:smallCaps/>
      <w:noProof/>
      <w:sz w:val="22"/>
    </w:rPr>
  </w:style>
  <w:style w:type="paragraph" w:styleId="TDC7">
    <w:name w:val="toc 7"/>
    <w:basedOn w:val="Normal"/>
    <w:next w:val="Normal"/>
    <w:autoRedefine/>
    <w:uiPriority w:val="39"/>
    <w:semiHidden/>
    <w:unhideWhenUsed/>
    <w:rsid w:val="00BF1090"/>
    <w:pPr>
      <w:spacing w:after="100"/>
      <w:ind w:left="1320"/>
    </w:pPr>
  </w:style>
  <w:style w:type="paragraph" w:styleId="TDC9">
    <w:name w:val="toc 9"/>
    <w:basedOn w:val="Normal"/>
    <w:next w:val="Normal"/>
    <w:autoRedefine/>
    <w:uiPriority w:val="39"/>
    <w:semiHidden/>
    <w:unhideWhenUsed/>
    <w:rsid w:val="00BF1090"/>
    <w:pPr>
      <w:spacing w:after="100"/>
      <w:ind w:left="1760"/>
    </w:pPr>
  </w:style>
  <w:style w:type="character" w:styleId="Textoennegrita">
    <w:name w:val="Strong"/>
    <w:uiPriority w:val="22"/>
    <w:qFormat/>
    <w:rsid w:val="00BF1090"/>
    <w:rPr>
      <w:b/>
      <w:bCs/>
    </w:rPr>
  </w:style>
  <w:style w:type="paragraph" w:styleId="Ttulo">
    <w:name w:val="Title"/>
    <w:basedOn w:val="Normal"/>
    <w:next w:val="Normal"/>
    <w:link w:val="TtuloCar"/>
    <w:uiPriority w:val="10"/>
    <w:qFormat/>
    <w:rsid w:val="00BF1090"/>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tuloCar">
    <w:name w:val="Título Car"/>
    <w:link w:val="Ttulo"/>
    <w:uiPriority w:val="10"/>
    <w:rsid w:val="00BF1090"/>
    <w:rPr>
      <w:rFonts w:ascii="Cambria" w:eastAsia="Times New Roman" w:hAnsi="Cambria" w:cs="Times New Roman"/>
      <w:color w:val="17365D"/>
      <w:spacing w:val="5"/>
      <w:kern w:val="28"/>
      <w:sz w:val="52"/>
      <w:szCs w:val="52"/>
    </w:rPr>
  </w:style>
  <w:style w:type="character" w:customStyle="1" w:styleId="Ttulo6Car">
    <w:name w:val="Título 6 Car"/>
    <w:link w:val="Ttulo6"/>
    <w:uiPriority w:val="9"/>
    <w:semiHidden/>
    <w:rsid w:val="00BF1090"/>
    <w:rPr>
      <w:rFonts w:ascii="Cambria" w:eastAsia="Times New Roman" w:hAnsi="Cambria" w:cs="Times New Roman"/>
      <w:i/>
      <w:iCs/>
      <w:color w:val="243F60"/>
      <w:sz w:val="24"/>
    </w:rPr>
  </w:style>
  <w:style w:type="character" w:customStyle="1" w:styleId="Ttulo7Car">
    <w:name w:val="Título 7 Car"/>
    <w:link w:val="Ttulo7"/>
    <w:uiPriority w:val="9"/>
    <w:semiHidden/>
    <w:rsid w:val="00BF1090"/>
    <w:rPr>
      <w:rFonts w:ascii="Cambria" w:eastAsia="Times New Roman" w:hAnsi="Cambria" w:cs="Times New Roman"/>
      <w:i/>
      <w:iCs/>
      <w:color w:val="404040"/>
      <w:sz w:val="24"/>
    </w:rPr>
  </w:style>
  <w:style w:type="character" w:customStyle="1" w:styleId="Ttulo8Car">
    <w:name w:val="Título 8 Car"/>
    <w:link w:val="Ttulo8"/>
    <w:uiPriority w:val="9"/>
    <w:semiHidden/>
    <w:rsid w:val="00BF1090"/>
    <w:rPr>
      <w:rFonts w:ascii="Cambria" w:eastAsia="Times New Roman" w:hAnsi="Cambria" w:cs="Times New Roman"/>
      <w:color w:val="404040"/>
      <w:sz w:val="20"/>
      <w:szCs w:val="20"/>
    </w:rPr>
  </w:style>
  <w:style w:type="character" w:customStyle="1" w:styleId="Ttulo9Car">
    <w:name w:val="Título 9 Car"/>
    <w:link w:val="Ttulo9"/>
    <w:uiPriority w:val="9"/>
    <w:semiHidden/>
    <w:rsid w:val="00BF1090"/>
    <w:rPr>
      <w:rFonts w:ascii="Cambria" w:eastAsia="Times New Roman" w:hAnsi="Cambria" w:cs="Times New Roman"/>
      <w:i/>
      <w:iCs/>
      <w:color w:val="404040"/>
      <w:sz w:val="20"/>
      <w:szCs w:val="20"/>
    </w:rPr>
  </w:style>
  <w:style w:type="paragraph" w:styleId="TtulodeTDC">
    <w:name w:val="TOC Heading"/>
    <w:basedOn w:val="Ttulo1"/>
    <w:next w:val="Normal"/>
    <w:uiPriority w:val="39"/>
    <w:unhideWhenUsed/>
    <w:qFormat/>
    <w:rsid w:val="00BF1090"/>
    <w:pPr>
      <w:numPr>
        <w:numId w:val="0"/>
      </w:numPr>
      <w:spacing w:line="276" w:lineRule="auto"/>
      <w:jc w:val="left"/>
      <w:outlineLvl w:val="9"/>
    </w:pPr>
    <w:rPr>
      <w:rFonts w:ascii="Cambria" w:hAnsi="Cambria"/>
      <w:color w:val="365F91"/>
      <w:lang w:val="es-ES"/>
    </w:rPr>
  </w:style>
  <w:style w:type="paragraph" w:customStyle="1" w:styleId="Titulotablanormal">
    <w:name w:val="Titulo tabla normal"/>
    <w:basedOn w:val="TablaNormal0"/>
    <w:link w:val="TitulotablanormalCar"/>
    <w:qFormat/>
    <w:rsid w:val="00BF1090"/>
    <w:rPr>
      <w:b/>
      <w:lang w:val="es-ES"/>
    </w:rPr>
  </w:style>
  <w:style w:type="paragraph" w:customStyle="1" w:styleId="Titulosnormales">
    <w:name w:val="Titulos normales"/>
    <w:basedOn w:val="Normal"/>
    <w:link w:val="TitulosnormalesCar"/>
    <w:qFormat/>
    <w:rsid w:val="00BF1090"/>
    <w:pPr>
      <w:spacing w:before="300"/>
      <w:ind w:firstLine="0"/>
    </w:pPr>
    <w:rPr>
      <w:b/>
      <w:szCs w:val="24"/>
      <w:lang w:eastAsia="es-ES"/>
    </w:rPr>
  </w:style>
  <w:style w:type="character" w:customStyle="1" w:styleId="MTDisplayEquationChar">
    <w:name w:val="MTDisplayEquation Char"/>
    <w:rsid w:val="00BF1090"/>
    <w:rPr>
      <w:rFonts w:ascii="Times New Roman" w:hAnsi="Times New Roman"/>
      <w:sz w:val="24"/>
      <w:szCs w:val="24"/>
      <w:lang w:val="es-ES"/>
    </w:rPr>
  </w:style>
  <w:style w:type="character" w:customStyle="1" w:styleId="NormalWebCar">
    <w:name w:val="Normal (Web) Car"/>
    <w:link w:val="NormalWeb"/>
    <w:uiPriority w:val="99"/>
    <w:rsid w:val="00BF1090"/>
    <w:rPr>
      <w:rFonts w:ascii="Times New Roman" w:eastAsia="Times New Roman" w:hAnsi="Times New Roman"/>
      <w:sz w:val="24"/>
      <w:szCs w:val="24"/>
    </w:rPr>
  </w:style>
  <w:style w:type="character" w:customStyle="1" w:styleId="TitulosnormalesCar">
    <w:name w:val="Titulos normales Car"/>
    <w:link w:val="Titulosnormales"/>
    <w:rsid w:val="00BF1090"/>
    <w:rPr>
      <w:rFonts w:ascii="Times New Roman" w:hAnsi="Times New Roman"/>
      <w:b/>
      <w:sz w:val="24"/>
      <w:szCs w:val="24"/>
      <w:lang w:eastAsia="es-ES"/>
    </w:rPr>
  </w:style>
  <w:style w:type="character" w:customStyle="1" w:styleId="TablaNormalCar">
    <w:name w:val="Tabla Normal Car"/>
    <w:basedOn w:val="Fuentedeprrafopredeter"/>
    <w:link w:val="TablaNormal0"/>
    <w:rsid w:val="00BF1090"/>
  </w:style>
  <w:style w:type="character" w:customStyle="1" w:styleId="TitulotablanormalCar">
    <w:name w:val="Titulo tabla normal Car"/>
    <w:link w:val="Titulotablanormal"/>
    <w:rsid w:val="00BF1090"/>
    <w:rPr>
      <w:b/>
      <w:lang w:val="es-ES"/>
    </w:rPr>
  </w:style>
  <w:style w:type="character" w:customStyle="1" w:styleId="normalsinsangriaCar">
    <w:name w:val="normal sin sangria Car"/>
    <w:link w:val="normalsinsangria"/>
    <w:rsid w:val="00BF1090"/>
    <w:rPr>
      <w:rFonts w:ascii="Times New Roman" w:hAnsi="Times New Roman"/>
      <w:sz w:val="24"/>
    </w:rPr>
  </w:style>
  <w:style w:type="character" w:customStyle="1" w:styleId="NormalsininterlineadoCar">
    <w:name w:val="Normal sin interlineado Car"/>
    <w:link w:val="Normalsininterlineado"/>
    <w:rsid w:val="00BF1090"/>
    <w:rPr>
      <w:rFonts w:ascii="Times New Roman" w:hAnsi="Times New Roman"/>
      <w:sz w:val="24"/>
    </w:rPr>
  </w:style>
  <w:style w:type="paragraph" w:customStyle="1" w:styleId="Imagenes">
    <w:name w:val="Imagenes"/>
    <w:basedOn w:val="Normal"/>
    <w:link w:val="ImagenesCar1"/>
    <w:qFormat/>
    <w:rsid w:val="009D01F6"/>
    <w:pPr>
      <w:keepNext/>
      <w:spacing w:before="0" w:after="0" w:line="240" w:lineRule="auto"/>
      <w:ind w:firstLine="0"/>
      <w:contextualSpacing/>
      <w:jc w:val="center"/>
    </w:pPr>
    <w:rPr>
      <w:noProof/>
    </w:rPr>
  </w:style>
  <w:style w:type="character" w:customStyle="1" w:styleId="ImagenesCar">
    <w:name w:val="Imagenes Car"/>
    <w:rsid w:val="00287FF2"/>
    <w:rPr>
      <w:noProof/>
      <w:lang w:eastAsia="es-VE"/>
    </w:rPr>
  </w:style>
  <w:style w:type="character" w:customStyle="1" w:styleId="ImagenesCar1">
    <w:name w:val="Imagenes Car1"/>
    <w:link w:val="Imagenes"/>
    <w:rsid w:val="009D01F6"/>
    <w:rPr>
      <w:rFonts w:ascii="Times New Roman" w:hAnsi="Times New Roman"/>
      <w:noProof/>
      <w:sz w:val="24"/>
      <w:szCs w:val="22"/>
      <w:lang w:eastAsia="en-US"/>
    </w:rPr>
  </w:style>
  <w:style w:type="paragraph" w:styleId="Revisin">
    <w:name w:val="Revision"/>
    <w:hidden/>
    <w:uiPriority w:val="99"/>
    <w:semiHidden/>
    <w:rsid w:val="00FF73DC"/>
    <w:rPr>
      <w:rFonts w:ascii="Times New Roman" w:hAnsi="Times New Roman"/>
      <w:sz w:val="24"/>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VE" w:eastAsia="es-V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85747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99" Type="http://schemas.openxmlformats.org/officeDocument/2006/relationships/image" Target="media/image143.wmf"/><Relationship Id="rId21" Type="http://schemas.openxmlformats.org/officeDocument/2006/relationships/oleObject" Target="embeddings/oleObject2.bin"/><Relationship Id="rId63" Type="http://schemas.openxmlformats.org/officeDocument/2006/relationships/oleObject" Target="embeddings/oleObject23.bin"/><Relationship Id="rId159" Type="http://schemas.openxmlformats.org/officeDocument/2006/relationships/oleObject" Target="embeddings/oleObject68.bin"/><Relationship Id="rId324" Type="http://schemas.openxmlformats.org/officeDocument/2006/relationships/image" Target="media/image157.wmf"/><Relationship Id="rId366" Type="http://schemas.openxmlformats.org/officeDocument/2006/relationships/image" Target="media/image179.wmf"/><Relationship Id="rId531" Type="http://schemas.openxmlformats.org/officeDocument/2006/relationships/image" Target="media/image273.png"/><Relationship Id="rId170" Type="http://schemas.openxmlformats.org/officeDocument/2006/relationships/image" Target="media/image78.wmf"/><Relationship Id="rId226" Type="http://schemas.openxmlformats.org/officeDocument/2006/relationships/image" Target="media/image106.wmf"/><Relationship Id="rId433" Type="http://schemas.openxmlformats.org/officeDocument/2006/relationships/oleObject" Target="embeddings/oleObject194.bin"/><Relationship Id="rId268" Type="http://schemas.openxmlformats.org/officeDocument/2006/relationships/image" Target="media/image127.wmf"/><Relationship Id="rId475" Type="http://schemas.openxmlformats.org/officeDocument/2006/relationships/oleObject" Target="embeddings/oleObject212.bin"/><Relationship Id="rId32" Type="http://schemas.openxmlformats.org/officeDocument/2006/relationships/image" Target="media/image9.wmf"/><Relationship Id="rId74" Type="http://schemas.openxmlformats.org/officeDocument/2006/relationships/oleObject" Target="embeddings/oleObject27.bin"/><Relationship Id="rId128" Type="http://schemas.openxmlformats.org/officeDocument/2006/relationships/image" Target="media/image57.wmf"/><Relationship Id="rId335" Type="http://schemas.openxmlformats.org/officeDocument/2006/relationships/oleObject" Target="embeddings/oleObject154.bin"/><Relationship Id="rId377" Type="http://schemas.openxmlformats.org/officeDocument/2006/relationships/image" Target="media/image185.png"/><Relationship Id="rId500" Type="http://schemas.openxmlformats.org/officeDocument/2006/relationships/image" Target="media/image257.wmf"/><Relationship Id="rId5" Type="http://schemas.openxmlformats.org/officeDocument/2006/relationships/settings" Target="settings.xml"/><Relationship Id="rId181" Type="http://schemas.openxmlformats.org/officeDocument/2006/relationships/oleObject" Target="embeddings/oleObject79.bin"/><Relationship Id="rId237" Type="http://schemas.openxmlformats.org/officeDocument/2006/relationships/oleObject" Target="embeddings/oleObject107.bin"/><Relationship Id="rId402" Type="http://schemas.openxmlformats.org/officeDocument/2006/relationships/oleObject" Target="embeddings/oleObject180.bin"/><Relationship Id="rId279" Type="http://schemas.openxmlformats.org/officeDocument/2006/relationships/oleObject" Target="embeddings/oleObject128.bin"/><Relationship Id="rId444" Type="http://schemas.openxmlformats.org/officeDocument/2006/relationships/image" Target="media/image228.wmf"/><Relationship Id="rId486" Type="http://schemas.openxmlformats.org/officeDocument/2006/relationships/image" Target="media/image250.wmf"/><Relationship Id="rId43" Type="http://schemas.openxmlformats.org/officeDocument/2006/relationships/oleObject" Target="embeddings/oleObject13.bin"/><Relationship Id="rId139" Type="http://schemas.openxmlformats.org/officeDocument/2006/relationships/oleObject" Target="embeddings/oleObject58.bin"/><Relationship Id="rId290" Type="http://schemas.openxmlformats.org/officeDocument/2006/relationships/oleObject" Target="embeddings/oleObject133.bin"/><Relationship Id="rId304" Type="http://schemas.openxmlformats.org/officeDocument/2006/relationships/oleObject" Target="embeddings/oleObject140.bin"/><Relationship Id="rId346" Type="http://schemas.openxmlformats.org/officeDocument/2006/relationships/image" Target="media/image168.png"/><Relationship Id="rId388" Type="http://schemas.openxmlformats.org/officeDocument/2006/relationships/image" Target="media/image195.wmf"/><Relationship Id="rId511" Type="http://schemas.openxmlformats.org/officeDocument/2006/relationships/oleObject" Target="embeddings/oleObject230.bin"/><Relationship Id="rId85" Type="http://schemas.openxmlformats.org/officeDocument/2006/relationships/oleObject" Target="embeddings/oleObject32.bin"/><Relationship Id="rId150" Type="http://schemas.openxmlformats.org/officeDocument/2006/relationships/image" Target="media/image68.wmf"/><Relationship Id="rId192" Type="http://schemas.openxmlformats.org/officeDocument/2006/relationships/image" Target="media/image89.wmf"/><Relationship Id="rId206" Type="http://schemas.openxmlformats.org/officeDocument/2006/relationships/image" Target="media/image96.wmf"/><Relationship Id="rId413" Type="http://schemas.openxmlformats.org/officeDocument/2006/relationships/oleObject" Target="embeddings/oleObject185.bin"/><Relationship Id="rId248" Type="http://schemas.openxmlformats.org/officeDocument/2006/relationships/image" Target="media/image117.wmf"/><Relationship Id="rId455" Type="http://schemas.openxmlformats.org/officeDocument/2006/relationships/image" Target="media/image234.wmf"/><Relationship Id="rId497" Type="http://schemas.openxmlformats.org/officeDocument/2006/relationships/oleObject" Target="embeddings/oleObject223.bin"/><Relationship Id="rId12" Type="http://schemas.openxmlformats.org/officeDocument/2006/relationships/footer" Target="footer2.xml"/><Relationship Id="rId108" Type="http://schemas.openxmlformats.org/officeDocument/2006/relationships/image" Target="media/image47.wmf"/><Relationship Id="rId315" Type="http://schemas.openxmlformats.org/officeDocument/2006/relationships/oleObject" Target="embeddings/oleObject144.bin"/><Relationship Id="rId357" Type="http://schemas.openxmlformats.org/officeDocument/2006/relationships/image" Target="media/image174.png"/><Relationship Id="rId522" Type="http://schemas.openxmlformats.org/officeDocument/2006/relationships/image" Target="media/image268.wmf"/><Relationship Id="rId54" Type="http://schemas.openxmlformats.org/officeDocument/2006/relationships/image" Target="media/image20.wmf"/><Relationship Id="rId96" Type="http://schemas.openxmlformats.org/officeDocument/2006/relationships/image" Target="media/image41.wmf"/><Relationship Id="rId161" Type="http://schemas.openxmlformats.org/officeDocument/2006/relationships/oleObject" Target="embeddings/oleObject69.bin"/><Relationship Id="rId217" Type="http://schemas.openxmlformats.org/officeDocument/2006/relationships/oleObject" Target="embeddings/oleObject97.bin"/><Relationship Id="rId399" Type="http://schemas.openxmlformats.org/officeDocument/2006/relationships/image" Target="media/image202.wmf"/><Relationship Id="rId259" Type="http://schemas.openxmlformats.org/officeDocument/2006/relationships/oleObject" Target="embeddings/oleObject118.bin"/><Relationship Id="rId424" Type="http://schemas.openxmlformats.org/officeDocument/2006/relationships/image" Target="media/image216.wmf"/><Relationship Id="rId466" Type="http://schemas.openxmlformats.org/officeDocument/2006/relationships/image" Target="media/image240.wmf"/><Relationship Id="rId23" Type="http://schemas.openxmlformats.org/officeDocument/2006/relationships/oleObject" Target="embeddings/oleObject3.bin"/><Relationship Id="rId119" Type="http://schemas.openxmlformats.org/officeDocument/2006/relationships/oleObject" Target="embeddings/oleObject48.bin"/><Relationship Id="rId270" Type="http://schemas.openxmlformats.org/officeDocument/2006/relationships/image" Target="media/image128.wmf"/><Relationship Id="rId326" Type="http://schemas.openxmlformats.org/officeDocument/2006/relationships/image" Target="media/image158.wmf"/><Relationship Id="rId533" Type="http://schemas.openxmlformats.org/officeDocument/2006/relationships/image" Target="media/image275.png"/><Relationship Id="rId65" Type="http://schemas.openxmlformats.org/officeDocument/2006/relationships/image" Target="media/image26.png"/><Relationship Id="rId130" Type="http://schemas.openxmlformats.org/officeDocument/2006/relationships/image" Target="media/image58.wmf"/><Relationship Id="rId368" Type="http://schemas.openxmlformats.org/officeDocument/2006/relationships/image" Target="media/image180.wmf"/><Relationship Id="rId172" Type="http://schemas.openxmlformats.org/officeDocument/2006/relationships/image" Target="media/image79.wmf"/><Relationship Id="rId228" Type="http://schemas.openxmlformats.org/officeDocument/2006/relationships/image" Target="media/image107.wmf"/><Relationship Id="rId435" Type="http://schemas.openxmlformats.org/officeDocument/2006/relationships/oleObject" Target="embeddings/oleObject195.bin"/><Relationship Id="rId477" Type="http://schemas.openxmlformats.org/officeDocument/2006/relationships/oleObject" Target="embeddings/oleObject213.bin"/><Relationship Id="rId281" Type="http://schemas.openxmlformats.org/officeDocument/2006/relationships/oleObject" Target="embeddings/oleObject129.bin"/><Relationship Id="rId337" Type="http://schemas.openxmlformats.org/officeDocument/2006/relationships/oleObject" Target="embeddings/oleObject155.bin"/><Relationship Id="rId502" Type="http://schemas.openxmlformats.org/officeDocument/2006/relationships/image" Target="media/image258.wmf"/><Relationship Id="rId34" Type="http://schemas.openxmlformats.org/officeDocument/2006/relationships/image" Target="media/image10.wmf"/><Relationship Id="rId76" Type="http://schemas.openxmlformats.org/officeDocument/2006/relationships/oleObject" Target="embeddings/oleObject28.bin"/><Relationship Id="rId141" Type="http://schemas.openxmlformats.org/officeDocument/2006/relationships/oleObject" Target="embeddings/oleObject59.bin"/><Relationship Id="rId379" Type="http://schemas.openxmlformats.org/officeDocument/2006/relationships/image" Target="media/image187.png"/><Relationship Id="rId7" Type="http://schemas.openxmlformats.org/officeDocument/2006/relationships/footnotes" Target="footnotes.xml"/><Relationship Id="rId183" Type="http://schemas.openxmlformats.org/officeDocument/2006/relationships/oleObject" Target="embeddings/oleObject80.bin"/><Relationship Id="rId239" Type="http://schemas.openxmlformats.org/officeDocument/2006/relationships/oleObject" Target="embeddings/oleObject108.bin"/><Relationship Id="rId390" Type="http://schemas.openxmlformats.org/officeDocument/2006/relationships/image" Target="media/image196.wmf"/><Relationship Id="rId404" Type="http://schemas.openxmlformats.org/officeDocument/2006/relationships/oleObject" Target="embeddings/oleObject181.bin"/><Relationship Id="rId446" Type="http://schemas.openxmlformats.org/officeDocument/2006/relationships/image" Target="media/image229.png"/><Relationship Id="rId250" Type="http://schemas.openxmlformats.org/officeDocument/2006/relationships/image" Target="media/image118.wmf"/><Relationship Id="rId292" Type="http://schemas.openxmlformats.org/officeDocument/2006/relationships/oleObject" Target="embeddings/oleObject134.bin"/><Relationship Id="rId306" Type="http://schemas.openxmlformats.org/officeDocument/2006/relationships/image" Target="media/image147.wmf"/><Relationship Id="rId488" Type="http://schemas.openxmlformats.org/officeDocument/2006/relationships/image" Target="media/image251.wmf"/><Relationship Id="rId45" Type="http://schemas.openxmlformats.org/officeDocument/2006/relationships/oleObject" Target="embeddings/oleObject14.bin"/><Relationship Id="rId87" Type="http://schemas.openxmlformats.org/officeDocument/2006/relationships/oleObject" Target="embeddings/oleObject33.bin"/><Relationship Id="rId110" Type="http://schemas.openxmlformats.org/officeDocument/2006/relationships/image" Target="media/image48.wmf"/><Relationship Id="rId348" Type="http://schemas.openxmlformats.org/officeDocument/2006/relationships/oleObject" Target="embeddings/oleObject160.bin"/><Relationship Id="rId513" Type="http://schemas.openxmlformats.org/officeDocument/2006/relationships/oleObject" Target="embeddings/oleObject231.bin"/><Relationship Id="rId152" Type="http://schemas.openxmlformats.org/officeDocument/2006/relationships/image" Target="media/image69.wmf"/><Relationship Id="rId194" Type="http://schemas.openxmlformats.org/officeDocument/2006/relationships/image" Target="media/image90.wmf"/><Relationship Id="rId208" Type="http://schemas.openxmlformats.org/officeDocument/2006/relationships/image" Target="media/image97.wmf"/><Relationship Id="rId415" Type="http://schemas.openxmlformats.org/officeDocument/2006/relationships/oleObject" Target="embeddings/oleObject186.bin"/><Relationship Id="rId457" Type="http://schemas.openxmlformats.org/officeDocument/2006/relationships/image" Target="media/image235.png"/><Relationship Id="rId261" Type="http://schemas.openxmlformats.org/officeDocument/2006/relationships/oleObject" Target="embeddings/oleObject119.bin"/><Relationship Id="rId499" Type="http://schemas.openxmlformats.org/officeDocument/2006/relationships/oleObject" Target="embeddings/oleObject224.bin"/><Relationship Id="rId14" Type="http://schemas.openxmlformats.org/officeDocument/2006/relationships/footer" Target="footer3.xml"/><Relationship Id="rId56" Type="http://schemas.openxmlformats.org/officeDocument/2006/relationships/image" Target="media/image21.wmf"/><Relationship Id="rId317" Type="http://schemas.openxmlformats.org/officeDocument/2006/relationships/oleObject" Target="embeddings/oleObject145.bin"/><Relationship Id="rId359" Type="http://schemas.openxmlformats.org/officeDocument/2006/relationships/oleObject" Target="embeddings/oleObject165.bin"/><Relationship Id="rId524" Type="http://schemas.openxmlformats.org/officeDocument/2006/relationships/image" Target="media/image269.wmf"/><Relationship Id="rId98" Type="http://schemas.openxmlformats.org/officeDocument/2006/relationships/image" Target="media/image42.wmf"/><Relationship Id="rId121" Type="http://schemas.openxmlformats.org/officeDocument/2006/relationships/oleObject" Target="embeddings/oleObject49.bin"/><Relationship Id="rId163" Type="http://schemas.openxmlformats.org/officeDocument/2006/relationships/oleObject" Target="embeddings/oleObject70.bin"/><Relationship Id="rId219" Type="http://schemas.openxmlformats.org/officeDocument/2006/relationships/oleObject" Target="embeddings/oleObject98.bin"/><Relationship Id="rId370" Type="http://schemas.openxmlformats.org/officeDocument/2006/relationships/image" Target="media/image181.wmf"/><Relationship Id="rId426" Type="http://schemas.openxmlformats.org/officeDocument/2006/relationships/image" Target="media/image217.wmf"/><Relationship Id="rId230" Type="http://schemas.openxmlformats.org/officeDocument/2006/relationships/image" Target="media/image108.wmf"/><Relationship Id="rId468" Type="http://schemas.openxmlformats.org/officeDocument/2006/relationships/image" Target="media/image241.wmf"/><Relationship Id="rId25" Type="http://schemas.openxmlformats.org/officeDocument/2006/relationships/oleObject" Target="embeddings/oleObject4.bin"/><Relationship Id="rId46" Type="http://schemas.openxmlformats.org/officeDocument/2006/relationships/image" Target="media/image16.wmf"/><Relationship Id="rId67" Type="http://schemas.openxmlformats.org/officeDocument/2006/relationships/oleObject" Target="embeddings/oleObject24.bin"/><Relationship Id="rId272" Type="http://schemas.openxmlformats.org/officeDocument/2006/relationships/image" Target="media/image129.wmf"/><Relationship Id="rId293" Type="http://schemas.openxmlformats.org/officeDocument/2006/relationships/image" Target="media/image140.wmf"/><Relationship Id="rId307" Type="http://schemas.openxmlformats.org/officeDocument/2006/relationships/oleObject" Target="embeddings/oleObject141.bin"/><Relationship Id="rId328" Type="http://schemas.openxmlformats.org/officeDocument/2006/relationships/image" Target="media/image159.wmf"/><Relationship Id="rId349" Type="http://schemas.openxmlformats.org/officeDocument/2006/relationships/image" Target="media/image170.wmf"/><Relationship Id="rId514" Type="http://schemas.openxmlformats.org/officeDocument/2006/relationships/image" Target="media/image264.wmf"/><Relationship Id="rId535" Type="http://schemas.openxmlformats.org/officeDocument/2006/relationships/hyperlink" Target="http://www.astrosurf.com/buil/d70v10d/eval.htm" TargetMode="External"/><Relationship Id="rId88" Type="http://schemas.openxmlformats.org/officeDocument/2006/relationships/image" Target="media/image38.wmf"/><Relationship Id="rId111" Type="http://schemas.openxmlformats.org/officeDocument/2006/relationships/oleObject" Target="embeddings/oleObject44.bin"/><Relationship Id="rId132" Type="http://schemas.openxmlformats.org/officeDocument/2006/relationships/image" Target="media/image59.wmf"/><Relationship Id="rId153" Type="http://schemas.openxmlformats.org/officeDocument/2006/relationships/oleObject" Target="embeddings/oleObject65.bin"/><Relationship Id="rId174" Type="http://schemas.openxmlformats.org/officeDocument/2006/relationships/image" Target="media/image80.wmf"/><Relationship Id="rId195" Type="http://schemas.openxmlformats.org/officeDocument/2006/relationships/oleObject" Target="embeddings/oleObject86.bin"/><Relationship Id="rId209" Type="http://schemas.openxmlformats.org/officeDocument/2006/relationships/oleObject" Target="embeddings/oleObject93.bin"/><Relationship Id="rId360" Type="http://schemas.openxmlformats.org/officeDocument/2006/relationships/image" Target="media/image176.wmf"/><Relationship Id="rId381" Type="http://schemas.openxmlformats.org/officeDocument/2006/relationships/image" Target="media/image189.png"/><Relationship Id="rId416" Type="http://schemas.openxmlformats.org/officeDocument/2006/relationships/image" Target="media/image211.emf"/><Relationship Id="rId220" Type="http://schemas.openxmlformats.org/officeDocument/2006/relationships/image" Target="media/image103.wmf"/><Relationship Id="rId241" Type="http://schemas.openxmlformats.org/officeDocument/2006/relationships/oleObject" Target="embeddings/oleObject109.bin"/><Relationship Id="rId437" Type="http://schemas.openxmlformats.org/officeDocument/2006/relationships/image" Target="media/image223.png"/><Relationship Id="rId458" Type="http://schemas.openxmlformats.org/officeDocument/2006/relationships/image" Target="media/image236.wmf"/><Relationship Id="rId479" Type="http://schemas.openxmlformats.org/officeDocument/2006/relationships/oleObject" Target="embeddings/oleObject214.bin"/><Relationship Id="rId15" Type="http://schemas.openxmlformats.org/officeDocument/2006/relationships/footer" Target="footer4.xml"/><Relationship Id="rId36" Type="http://schemas.openxmlformats.org/officeDocument/2006/relationships/image" Target="media/image11.wmf"/><Relationship Id="rId57" Type="http://schemas.openxmlformats.org/officeDocument/2006/relationships/oleObject" Target="embeddings/oleObject20.bin"/><Relationship Id="rId262" Type="http://schemas.openxmlformats.org/officeDocument/2006/relationships/image" Target="media/image124.wmf"/><Relationship Id="rId283" Type="http://schemas.openxmlformats.org/officeDocument/2006/relationships/oleObject" Target="embeddings/oleObject130.bin"/><Relationship Id="rId318" Type="http://schemas.openxmlformats.org/officeDocument/2006/relationships/image" Target="media/image154.wmf"/><Relationship Id="rId339" Type="http://schemas.openxmlformats.org/officeDocument/2006/relationships/oleObject" Target="embeddings/oleObject156.bin"/><Relationship Id="rId490" Type="http://schemas.openxmlformats.org/officeDocument/2006/relationships/image" Target="media/image252.wmf"/><Relationship Id="rId504" Type="http://schemas.openxmlformats.org/officeDocument/2006/relationships/image" Target="media/image259.wmf"/><Relationship Id="rId525" Type="http://schemas.openxmlformats.org/officeDocument/2006/relationships/oleObject" Target="embeddings/oleObject237.bin"/><Relationship Id="rId78" Type="http://schemas.openxmlformats.org/officeDocument/2006/relationships/oleObject" Target="embeddings/oleObject29.bin"/><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54.wmf"/><Relationship Id="rId143" Type="http://schemas.openxmlformats.org/officeDocument/2006/relationships/oleObject" Target="embeddings/oleObject60.bin"/><Relationship Id="rId164" Type="http://schemas.openxmlformats.org/officeDocument/2006/relationships/image" Target="media/image75.wmf"/><Relationship Id="rId185" Type="http://schemas.openxmlformats.org/officeDocument/2006/relationships/oleObject" Target="embeddings/oleObject81.bin"/><Relationship Id="rId350" Type="http://schemas.openxmlformats.org/officeDocument/2006/relationships/oleObject" Target="embeddings/oleObject161.bin"/><Relationship Id="rId371" Type="http://schemas.openxmlformats.org/officeDocument/2006/relationships/oleObject" Target="embeddings/oleObject171.bin"/><Relationship Id="rId406" Type="http://schemas.openxmlformats.org/officeDocument/2006/relationships/oleObject" Target="embeddings/oleObject182.bin"/><Relationship Id="rId9" Type="http://schemas.openxmlformats.org/officeDocument/2006/relationships/image" Target="media/image1.png"/><Relationship Id="rId210" Type="http://schemas.openxmlformats.org/officeDocument/2006/relationships/image" Target="media/image98.wmf"/><Relationship Id="rId392" Type="http://schemas.openxmlformats.org/officeDocument/2006/relationships/image" Target="media/image197.wmf"/><Relationship Id="rId427" Type="http://schemas.openxmlformats.org/officeDocument/2006/relationships/oleObject" Target="embeddings/oleObject191.bin"/><Relationship Id="rId448" Type="http://schemas.openxmlformats.org/officeDocument/2006/relationships/oleObject" Target="embeddings/oleObject199.bin"/><Relationship Id="rId469" Type="http://schemas.openxmlformats.org/officeDocument/2006/relationships/oleObject" Target="embeddings/oleObject209.bin"/><Relationship Id="rId26" Type="http://schemas.openxmlformats.org/officeDocument/2006/relationships/image" Target="media/image6.wmf"/><Relationship Id="rId231" Type="http://schemas.openxmlformats.org/officeDocument/2006/relationships/oleObject" Target="embeddings/oleObject104.bin"/><Relationship Id="rId252" Type="http://schemas.openxmlformats.org/officeDocument/2006/relationships/image" Target="media/image119.wmf"/><Relationship Id="rId273" Type="http://schemas.openxmlformats.org/officeDocument/2006/relationships/oleObject" Target="embeddings/oleObject125.bin"/><Relationship Id="rId294" Type="http://schemas.openxmlformats.org/officeDocument/2006/relationships/oleObject" Target="embeddings/oleObject135.bin"/><Relationship Id="rId308" Type="http://schemas.openxmlformats.org/officeDocument/2006/relationships/image" Target="media/image148.wmf"/><Relationship Id="rId329" Type="http://schemas.openxmlformats.org/officeDocument/2006/relationships/oleObject" Target="embeddings/oleObject151.bin"/><Relationship Id="rId480" Type="http://schemas.openxmlformats.org/officeDocument/2006/relationships/image" Target="media/image247.wmf"/><Relationship Id="rId515" Type="http://schemas.openxmlformats.org/officeDocument/2006/relationships/oleObject" Target="embeddings/oleObject232.bin"/><Relationship Id="rId536" Type="http://schemas.openxmlformats.org/officeDocument/2006/relationships/fontTable" Target="fontTable.xml"/><Relationship Id="rId47" Type="http://schemas.openxmlformats.org/officeDocument/2006/relationships/oleObject" Target="embeddings/oleObject15.bin"/><Relationship Id="rId68" Type="http://schemas.openxmlformats.org/officeDocument/2006/relationships/image" Target="media/image28.wmf"/><Relationship Id="rId89" Type="http://schemas.openxmlformats.org/officeDocument/2006/relationships/oleObject" Target="embeddings/oleObject34.bin"/><Relationship Id="rId112" Type="http://schemas.openxmlformats.org/officeDocument/2006/relationships/image" Target="media/image49.wmf"/><Relationship Id="rId133" Type="http://schemas.openxmlformats.org/officeDocument/2006/relationships/oleObject" Target="embeddings/oleObject55.bin"/><Relationship Id="rId154" Type="http://schemas.openxmlformats.org/officeDocument/2006/relationships/image" Target="media/image70.wmf"/><Relationship Id="rId175" Type="http://schemas.openxmlformats.org/officeDocument/2006/relationships/oleObject" Target="embeddings/oleObject76.bin"/><Relationship Id="rId340" Type="http://schemas.openxmlformats.org/officeDocument/2006/relationships/image" Target="media/image165.wmf"/><Relationship Id="rId361" Type="http://schemas.openxmlformats.org/officeDocument/2006/relationships/oleObject" Target="embeddings/oleObject166.bin"/><Relationship Id="rId196" Type="http://schemas.openxmlformats.org/officeDocument/2006/relationships/image" Target="media/image91.wmf"/><Relationship Id="rId200" Type="http://schemas.openxmlformats.org/officeDocument/2006/relationships/image" Target="media/image93.wmf"/><Relationship Id="rId382" Type="http://schemas.openxmlformats.org/officeDocument/2006/relationships/image" Target="media/image190.png"/><Relationship Id="rId417" Type="http://schemas.openxmlformats.org/officeDocument/2006/relationships/image" Target="media/image212.emf"/><Relationship Id="rId438" Type="http://schemas.openxmlformats.org/officeDocument/2006/relationships/image" Target="media/image224.png"/><Relationship Id="rId459" Type="http://schemas.openxmlformats.org/officeDocument/2006/relationships/oleObject" Target="embeddings/oleObject204.bin"/><Relationship Id="rId16" Type="http://schemas.openxmlformats.org/officeDocument/2006/relationships/header" Target="header3.xml"/><Relationship Id="rId221" Type="http://schemas.openxmlformats.org/officeDocument/2006/relationships/oleObject" Target="embeddings/oleObject99.bin"/><Relationship Id="rId242" Type="http://schemas.openxmlformats.org/officeDocument/2006/relationships/image" Target="media/image114.wmf"/><Relationship Id="rId263" Type="http://schemas.openxmlformats.org/officeDocument/2006/relationships/oleObject" Target="embeddings/oleObject120.bin"/><Relationship Id="rId284" Type="http://schemas.openxmlformats.org/officeDocument/2006/relationships/image" Target="media/image135.wmf"/><Relationship Id="rId319" Type="http://schemas.openxmlformats.org/officeDocument/2006/relationships/oleObject" Target="embeddings/oleObject146.bin"/><Relationship Id="rId470" Type="http://schemas.openxmlformats.org/officeDocument/2006/relationships/image" Target="media/image242.wmf"/><Relationship Id="rId491" Type="http://schemas.openxmlformats.org/officeDocument/2006/relationships/oleObject" Target="embeddings/oleObject220.bin"/><Relationship Id="rId505" Type="http://schemas.openxmlformats.org/officeDocument/2006/relationships/oleObject" Target="embeddings/oleObject227.bin"/><Relationship Id="rId526" Type="http://schemas.openxmlformats.org/officeDocument/2006/relationships/image" Target="media/image270.wmf"/><Relationship Id="rId37" Type="http://schemas.openxmlformats.org/officeDocument/2006/relationships/oleObject" Target="embeddings/oleObject10.bin"/><Relationship Id="rId58" Type="http://schemas.openxmlformats.org/officeDocument/2006/relationships/image" Target="media/image22.wmf"/><Relationship Id="rId79" Type="http://schemas.openxmlformats.org/officeDocument/2006/relationships/image" Target="media/image33.wmf"/><Relationship Id="rId102" Type="http://schemas.openxmlformats.org/officeDocument/2006/relationships/image" Target="media/image44.wmf"/><Relationship Id="rId123" Type="http://schemas.openxmlformats.org/officeDocument/2006/relationships/oleObject" Target="embeddings/oleObject50.bin"/><Relationship Id="rId144" Type="http://schemas.openxmlformats.org/officeDocument/2006/relationships/image" Target="media/image65.wmf"/><Relationship Id="rId330" Type="http://schemas.openxmlformats.org/officeDocument/2006/relationships/image" Target="media/image160.wmf"/><Relationship Id="rId90" Type="http://schemas.openxmlformats.org/officeDocument/2006/relationships/image" Target="media/image39.wmf"/><Relationship Id="rId165" Type="http://schemas.openxmlformats.org/officeDocument/2006/relationships/oleObject" Target="embeddings/oleObject71.bin"/><Relationship Id="rId186" Type="http://schemas.openxmlformats.org/officeDocument/2006/relationships/image" Target="media/image86.wmf"/><Relationship Id="rId351" Type="http://schemas.openxmlformats.org/officeDocument/2006/relationships/image" Target="media/image171.wmf"/><Relationship Id="rId372" Type="http://schemas.openxmlformats.org/officeDocument/2006/relationships/image" Target="media/image182.wmf"/><Relationship Id="rId393" Type="http://schemas.openxmlformats.org/officeDocument/2006/relationships/oleObject" Target="embeddings/oleObject177.bin"/><Relationship Id="rId407" Type="http://schemas.openxmlformats.org/officeDocument/2006/relationships/image" Target="media/image206.wmf"/><Relationship Id="rId428" Type="http://schemas.openxmlformats.org/officeDocument/2006/relationships/image" Target="media/image218.wmf"/><Relationship Id="rId449" Type="http://schemas.openxmlformats.org/officeDocument/2006/relationships/image" Target="media/image231.wmf"/><Relationship Id="rId211" Type="http://schemas.openxmlformats.org/officeDocument/2006/relationships/oleObject" Target="embeddings/oleObject94.bin"/><Relationship Id="rId232" Type="http://schemas.openxmlformats.org/officeDocument/2006/relationships/image" Target="media/image109.wmf"/><Relationship Id="rId253" Type="http://schemas.openxmlformats.org/officeDocument/2006/relationships/oleObject" Target="embeddings/oleObject115.bin"/><Relationship Id="rId274" Type="http://schemas.openxmlformats.org/officeDocument/2006/relationships/image" Target="media/image130.wmf"/><Relationship Id="rId295" Type="http://schemas.openxmlformats.org/officeDocument/2006/relationships/image" Target="media/image141.wmf"/><Relationship Id="rId309" Type="http://schemas.openxmlformats.org/officeDocument/2006/relationships/oleObject" Target="embeddings/oleObject142.bin"/><Relationship Id="rId460" Type="http://schemas.openxmlformats.org/officeDocument/2006/relationships/image" Target="media/image237.wmf"/><Relationship Id="rId481" Type="http://schemas.openxmlformats.org/officeDocument/2006/relationships/oleObject" Target="embeddings/oleObject215.bin"/><Relationship Id="rId516" Type="http://schemas.openxmlformats.org/officeDocument/2006/relationships/image" Target="media/image265.wmf"/><Relationship Id="rId27" Type="http://schemas.openxmlformats.org/officeDocument/2006/relationships/oleObject" Target="embeddings/oleObject5.bin"/><Relationship Id="rId48" Type="http://schemas.openxmlformats.org/officeDocument/2006/relationships/image" Target="media/image17.wmf"/><Relationship Id="rId69" Type="http://schemas.openxmlformats.org/officeDocument/2006/relationships/oleObject" Target="embeddings/oleObject25.bin"/><Relationship Id="rId113" Type="http://schemas.openxmlformats.org/officeDocument/2006/relationships/oleObject" Target="embeddings/oleObject45.bin"/><Relationship Id="rId134" Type="http://schemas.openxmlformats.org/officeDocument/2006/relationships/image" Target="media/image60.wmf"/><Relationship Id="rId320" Type="http://schemas.openxmlformats.org/officeDocument/2006/relationships/image" Target="media/image155.wmf"/><Relationship Id="rId537" Type="http://schemas.openxmlformats.org/officeDocument/2006/relationships/theme" Target="theme/theme1.xml"/><Relationship Id="rId80" Type="http://schemas.openxmlformats.org/officeDocument/2006/relationships/oleObject" Target="embeddings/oleObject30.bin"/><Relationship Id="rId155" Type="http://schemas.openxmlformats.org/officeDocument/2006/relationships/oleObject" Target="embeddings/oleObject66.bin"/><Relationship Id="rId176" Type="http://schemas.openxmlformats.org/officeDocument/2006/relationships/image" Target="media/image81.wmf"/><Relationship Id="rId197" Type="http://schemas.openxmlformats.org/officeDocument/2006/relationships/oleObject" Target="embeddings/oleObject87.bin"/><Relationship Id="rId341" Type="http://schemas.openxmlformats.org/officeDocument/2006/relationships/oleObject" Target="embeddings/oleObject157.bin"/><Relationship Id="rId362" Type="http://schemas.openxmlformats.org/officeDocument/2006/relationships/image" Target="media/image177.wmf"/><Relationship Id="rId383" Type="http://schemas.openxmlformats.org/officeDocument/2006/relationships/image" Target="media/image191.png"/><Relationship Id="rId418" Type="http://schemas.openxmlformats.org/officeDocument/2006/relationships/image" Target="media/image213.wmf"/><Relationship Id="rId439" Type="http://schemas.openxmlformats.org/officeDocument/2006/relationships/image" Target="media/image225.png"/><Relationship Id="rId201" Type="http://schemas.openxmlformats.org/officeDocument/2006/relationships/oleObject" Target="embeddings/oleObject89.bin"/><Relationship Id="rId222" Type="http://schemas.openxmlformats.org/officeDocument/2006/relationships/image" Target="media/image104.wmf"/><Relationship Id="rId243" Type="http://schemas.openxmlformats.org/officeDocument/2006/relationships/oleObject" Target="embeddings/oleObject110.bin"/><Relationship Id="rId264" Type="http://schemas.openxmlformats.org/officeDocument/2006/relationships/image" Target="media/image125.wmf"/><Relationship Id="rId285" Type="http://schemas.openxmlformats.org/officeDocument/2006/relationships/oleObject" Target="embeddings/oleObject131.bin"/><Relationship Id="rId450" Type="http://schemas.openxmlformats.org/officeDocument/2006/relationships/oleObject" Target="embeddings/oleObject200.bin"/><Relationship Id="rId471" Type="http://schemas.openxmlformats.org/officeDocument/2006/relationships/oleObject" Target="embeddings/oleObject210.bin"/><Relationship Id="rId506" Type="http://schemas.openxmlformats.org/officeDocument/2006/relationships/image" Target="media/image260.wmf"/><Relationship Id="rId17" Type="http://schemas.openxmlformats.org/officeDocument/2006/relationships/footer" Target="footer5.xml"/><Relationship Id="rId38" Type="http://schemas.openxmlformats.org/officeDocument/2006/relationships/image" Target="media/image12.wmf"/><Relationship Id="rId59" Type="http://schemas.openxmlformats.org/officeDocument/2006/relationships/oleObject" Target="embeddings/oleObject21.bin"/><Relationship Id="rId103" Type="http://schemas.openxmlformats.org/officeDocument/2006/relationships/oleObject" Target="embeddings/oleObject40.bin"/><Relationship Id="rId124" Type="http://schemas.openxmlformats.org/officeDocument/2006/relationships/image" Target="media/image55.wmf"/><Relationship Id="rId310" Type="http://schemas.openxmlformats.org/officeDocument/2006/relationships/image" Target="media/image149.png"/><Relationship Id="rId492" Type="http://schemas.openxmlformats.org/officeDocument/2006/relationships/image" Target="media/image253.wmf"/><Relationship Id="rId527" Type="http://schemas.openxmlformats.org/officeDocument/2006/relationships/oleObject" Target="embeddings/oleObject238.bin"/><Relationship Id="rId70" Type="http://schemas.openxmlformats.org/officeDocument/2006/relationships/comments" Target="comments.xml"/><Relationship Id="rId91" Type="http://schemas.openxmlformats.org/officeDocument/2006/relationships/oleObject" Target="embeddings/oleObject35.bin"/><Relationship Id="rId145" Type="http://schemas.openxmlformats.org/officeDocument/2006/relationships/oleObject" Target="embeddings/oleObject61.bin"/><Relationship Id="rId166" Type="http://schemas.openxmlformats.org/officeDocument/2006/relationships/image" Target="media/image76.wmf"/><Relationship Id="rId187" Type="http://schemas.openxmlformats.org/officeDocument/2006/relationships/oleObject" Target="embeddings/oleObject82.bin"/><Relationship Id="rId331" Type="http://schemas.openxmlformats.org/officeDocument/2006/relationships/oleObject" Target="embeddings/oleObject152.bin"/><Relationship Id="rId352" Type="http://schemas.openxmlformats.org/officeDocument/2006/relationships/oleObject" Target="embeddings/oleObject162.bin"/><Relationship Id="rId373" Type="http://schemas.openxmlformats.org/officeDocument/2006/relationships/oleObject" Target="embeddings/oleObject172.bin"/><Relationship Id="rId394" Type="http://schemas.openxmlformats.org/officeDocument/2006/relationships/image" Target="media/image198.emf"/><Relationship Id="rId408" Type="http://schemas.openxmlformats.org/officeDocument/2006/relationships/oleObject" Target="embeddings/oleObject183.bin"/><Relationship Id="rId429" Type="http://schemas.openxmlformats.org/officeDocument/2006/relationships/oleObject" Target="embeddings/oleObject192.bin"/><Relationship Id="rId1" Type="http://schemas.openxmlformats.org/officeDocument/2006/relationships/customXml" Target="../customXml/item1.xml"/><Relationship Id="rId212" Type="http://schemas.openxmlformats.org/officeDocument/2006/relationships/image" Target="media/image99.wmf"/><Relationship Id="rId233" Type="http://schemas.openxmlformats.org/officeDocument/2006/relationships/oleObject" Target="embeddings/oleObject105.bin"/><Relationship Id="rId254" Type="http://schemas.openxmlformats.org/officeDocument/2006/relationships/image" Target="media/image120.wmf"/><Relationship Id="rId440" Type="http://schemas.openxmlformats.org/officeDocument/2006/relationships/image" Target="media/image226.wmf"/><Relationship Id="rId28" Type="http://schemas.openxmlformats.org/officeDocument/2006/relationships/image" Target="media/image7.wmf"/><Relationship Id="rId49" Type="http://schemas.openxmlformats.org/officeDocument/2006/relationships/oleObject" Target="embeddings/oleObject16.bin"/><Relationship Id="rId114" Type="http://schemas.openxmlformats.org/officeDocument/2006/relationships/image" Target="media/image50.wmf"/><Relationship Id="rId275" Type="http://schemas.openxmlformats.org/officeDocument/2006/relationships/oleObject" Target="embeddings/oleObject126.bin"/><Relationship Id="rId296" Type="http://schemas.openxmlformats.org/officeDocument/2006/relationships/oleObject" Target="embeddings/oleObject136.bin"/><Relationship Id="rId300" Type="http://schemas.openxmlformats.org/officeDocument/2006/relationships/oleObject" Target="embeddings/oleObject138.bin"/><Relationship Id="rId461" Type="http://schemas.openxmlformats.org/officeDocument/2006/relationships/oleObject" Target="embeddings/oleObject205.bin"/><Relationship Id="rId482" Type="http://schemas.openxmlformats.org/officeDocument/2006/relationships/image" Target="media/image248.wmf"/><Relationship Id="rId517" Type="http://schemas.openxmlformats.org/officeDocument/2006/relationships/oleObject" Target="embeddings/oleObject233.bin"/><Relationship Id="rId60" Type="http://schemas.openxmlformats.org/officeDocument/2006/relationships/image" Target="media/image23.wmf"/><Relationship Id="rId81" Type="http://schemas.openxmlformats.org/officeDocument/2006/relationships/image" Target="media/image34.png"/><Relationship Id="rId135" Type="http://schemas.openxmlformats.org/officeDocument/2006/relationships/oleObject" Target="embeddings/oleObject56.bin"/><Relationship Id="rId156" Type="http://schemas.openxmlformats.org/officeDocument/2006/relationships/image" Target="media/image71.wmf"/><Relationship Id="rId177" Type="http://schemas.openxmlformats.org/officeDocument/2006/relationships/oleObject" Target="embeddings/oleObject77.bin"/><Relationship Id="rId198" Type="http://schemas.openxmlformats.org/officeDocument/2006/relationships/image" Target="media/image92.wmf"/><Relationship Id="rId321" Type="http://schemas.openxmlformats.org/officeDocument/2006/relationships/oleObject" Target="embeddings/oleObject147.bin"/><Relationship Id="rId342" Type="http://schemas.openxmlformats.org/officeDocument/2006/relationships/image" Target="media/image166.wmf"/><Relationship Id="rId363" Type="http://schemas.openxmlformats.org/officeDocument/2006/relationships/oleObject" Target="embeddings/oleObject167.bin"/><Relationship Id="rId384" Type="http://schemas.openxmlformats.org/officeDocument/2006/relationships/image" Target="media/image192.wmf"/><Relationship Id="rId419" Type="http://schemas.openxmlformats.org/officeDocument/2006/relationships/oleObject" Target="embeddings/oleObject187.bin"/><Relationship Id="rId202" Type="http://schemas.openxmlformats.org/officeDocument/2006/relationships/image" Target="media/image94.wmf"/><Relationship Id="rId223" Type="http://schemas.openxmlformats.org/officeDocument/2006/relationships/oleObject" Target="embeddings/oleObject100.bin"/><Relationship Id="rId244" Type="http://schemas.openxmlformats.org/officeDocument/2006/relationships/image" Target="media/image115.wmf"/><Relationship Id="rId430" Type="http://schemas.openxmlformats.org/officeDocument/2006/relationships/image" Target="media/image219.wmf"/><Relationship Id="rId18" Type="http://schemas.openxmlformats.org/officeDocument/2006/relationships/image" Target="media/image2.wmf"/><Relationship Id="rId39" Type="http://schemas.openxmlformats.org/officeDocument/2006/relationships/oleObject" Target="embeddings/oleObject11.bin"/><Relationship Id="rId265" Type="http://schemas.openxmlformats.org/officeDocument/2006/relationships/oleObject" Target="embeddings/oleObject121.bin"/><Relationship Id="rId286" Type="http://schemas.openxmlformats.org/officeDocument/2006/relationships/image" Target="media/image136.wmf"/><Relationship Id="rId451" Type="http://schemas.openxmlformats.org/officeDocument/2006/relationships/image" Target="media/image232.wmf"/><Relationship Id="rId472" Type="http://schemas.openxmlformats.org/officeDocument/2006/relationships/image" Target="media/image243.wmf"/><Relationship Id="rId493" Type="http://schemas.openxmlformats.org/officeDocument/2006/relationships/oleObject" Target="embeddings/oleObject221.bin"/><Relationship Id="rId507" Type="http://schemas.openxmlformats.org/officeDocument/2006/relationships/oleObject" Target="embeddings/oleObject228.bin"/><Relationship Id="rId528" Type="http://schemas.openxmlformats.org/officeDocument/2006/relationships/image" Target="media/image271.wmf"/><Relationship Id="rId50" Type="http://schemas.openxmlformats.org/officeDocument/2006/relationships/image" Target="media/image18.wmf"/><Relationship Id="rId104" Type="http://schemas.openxmlformats.org/officeDocument/2006/relationships/image" Target="media/image45.wmf"/><Relationship Id="rId125" Type="http://schemas.openxmlformats.org/officeDocument/2006/relationships/oleObject" Target="embeddings/oleObject51.bin"/><Relationship Id="rId146" Type="http://schemas.openxmlformats.org/officeDocument/2006/relationships/image" Target="media/image66.wmf"/><Relationship Id="rId167" Type="http://schemas.openxmlformats.org/officeDocument/2006/relationships/oleObject" Target="embeddings/oleObject72.bin"/><Relationship Id="rId188" Type="http://schemas.openxmlformats.org/officeDocument/2006/relationships/image" Target="media/image87.wmf"/><Relationship Id="rId311" Type="http://schemas.openxmlformats.org/officeDocument/2006/relationships/image" Target="media/image150.png"/><Relationship Id="rId332" Type="http://schemas.openxmlformats.org/officeDocument/2006/relationships/image" Target="media/image161.wmf"/><Relationship Id="rId353" Type="http://schemas.openxmlformats.org/officeDocument/2006/relationships/image" Target="media/image172.wmf"/><Relationship Id="rId374" Type="http://schemas.openxmlformats.org/officeDocument/2006/relationships/image" Target="media/image183.wmf"/><Relationship Id="rId395" Type="http://schemas.openxmlformats.org/officeDocument/2006/relationships/image" Target="media/image199.emf"/><Relationship Id="rId409" Type="http://schemas.openxmlformats.org/officeDocument/2006/relationships/image" Target="media/image207.wmf"/><Relationship Id="rId71" Type="http://schemas.openxmlformats.org/officeDocument/2006/relationships/image" Target="media/image29.wmf"/><Relationship Id="rId92" Type="http://schemas.openxmlformats.org/officeDocument/2006/relationships/header" Target="header4.xml"/><Relationship Id="rId213" Type="http://schemas.openxmlformats.org/officeDocument/2006/relationships/oleObject" Target="embeddings/oleObject95.bin"/><Relationship Id="rId234" Type="http://schemas.openxmlformats.org/officeDocument/2006/relationships/image" Target="media/image110.wmf"/><Relationship Id="rId420" Type="http://schemas.openxmlformats.org/officeDocument/2006/relationships/image" Target="media/image214.wmf"/><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oleObject" Target="embeddings/oleObject116.bin"/><Relationship Id="rId276" Type="http://schemas.openxmlformats.org/officeDocument/2006/relationships/image" Target="media/image131.wmf"/><Relationship Id="rId297" Type="http://schemas.openxmlformats.org/officeDocument/2006/relationships/image" Target="media/image142.wmf"/><Relationship Id="rId441" Type="http://schemas.openxmlformats.org/officeDocument/2006/relationships/oleObject" Target="embeddings/oleObject196.bin"/><Relationship Id="rId462" Type="http://schemas.openxmlformats.org/officeDocument/2006/relationships/image" Target="media/image238.wmf"/><Relationship Id="rId483" Type="http://schemas.openxmlformats.org/officeDocument/2006/relationships/oleObject" Target="embeddings/oleObject216.bin"/><Relationship Id="rId518" Type="http://schemas.openxmlformats.org/officeDocument/2006/relationships/image" Target="media/image266.wmf"/><Relationship Id="rId40" Type="http://schemas.openxmlformats.org/officeDocument/2006/relationships/image" Target="media/image13.wmf"/><Relationship Id="rId115" Type="http://schemas.openxmlformats.org/officeDocument/2006/relationships/oleObject" Target="embeddings/oleObject46.bin"/><Relationship Id="rId136" Type="http://schemas.openxmlformats.org/officeDocument/2006/relationships/image" Target="media/image61.wmf"/><Relationship Id="rId157" Type="http://schemas.openxmlformats.org/officeDocument/2006/relationships/oleObject" Target="embeddings/oleObject67.bin"/><Relationship Id="rId178" Type="http://schemas.openxmlformats.org/officeDocument/2006/relationships/image" Target="media/image82.wmf"/><Relationship Id="rId301" Type="http://schemas.openxmlformats.org/officeDocument/2006/relationships/image" Target="media/image144.wmf"/><Relationship Id="rId322" Type="http://schemas.openxmlformats.org/officeDocument/2006/relationships/image" Target="media/image156.wmf"/><Relationship Id="rId343" Type="http://schemas.openxmlformats.org/officeDocument/2006/relationships/oleObject" Target="embeddings/oleObject158.bin"/><Relationship Id="rId364" Type="http://schemas.openxmlformats.org/officeDocument/2006/relationships/image" Target="media/image178.wmf"/><Relationship Id="rId61" Type="http://schemas.openxmlformats.org/officeDocument/2006/relationships/oleObject" Target="embeddings/oleObject22.bin"/><Relationship Id="rId82" Type="http://schemas.openxmlformats.org/officeDocument/2006/relationships/image" Target="media/image35.wmf"/><Relationship Id="rId199" Type="http://schemas.openxmlformats.org/officeDocument/2006/relationships/oleObject" Target="embeddings/oleObject88.bin"/><Relationship Id="rId203" Type="http://schemas.openxmlformats.org/officeDocument/2006/relationships/oleObject" Target="embeddings/oleObject90.bin"/><Relationship Id="rId385" Type="http://schemas.openxmlformats.org/officeDocument/2006/relationships/oleObject" Target="embeddings/oleObject174.bin"/><Relationship Id="rId19" Type="http://schemas.openxmlformats.org/officeDocument/2006/relationships/oleObject" Target="embeddings/oleObject1.bin"/><Relationship Id="rId224" Type="http://schemas.openxmlformats.org/officeDocument/2006/relationships/image" Target="media/image105.wmf"/><Relationship Id="rId245" Type="http://schemas.openxmlformats.org/officeDocument/2006/relationships/oleObject" Target="embeddings/oleObject111.bin"/><Relationship Id="rId266" Type="http://schemas.openxmlformats.org/officeDocument/2006/relationships/image" Target="media/image126.wmf"/><Relationship Id="rId287" Type="http://schemas.openxmlformats.org/officeDocument/2006/relationships/oleObject" Target="embeddings/oleObject132.bin"/><Relationship Id="rId410" Type="http://schemas.openxmlformats.org/officeDocument/2006/relationships/oleObject" Target="embeddings/oleObject184.bin"/><Relationship Id="rId431" Type="http://schemas.openxmlformats.org/officeDocument/2006/relationships/oleObject" Target="embeddings/oleObject193.bin"/><Relationship Id="rId452" Type="http://schemas.openxmlformats.org/officeDocument/2006/relationships/oleObject" Target="embeddings/oleObject201.bin"/><Relationship Id="rId473" Type="http://schemas.openxmlformats.org/officeDocument/2006/relationships/oleObject" Target="embeddings/oleObject211.bin"/><Relationship Id="rId494" Type="http://schemas.openxmlformats.org/officeDocument/2006/relationships/image" Target="media/image254.wmf"/><Relationship Id="rId508" Type="http://schemas.openxmlformats.org/officeDocument/2006/relationships/image" Target="media/image261.wmf"/><Relationship Id="rId529" Type="http://schemas.openxmlformats.org/officeDocument/2006/relationships/oleObject" Target="embeddings/oleObject239.bin"/><Relationship Id="rId30" Type="http://schemas.openxmlformats.org/officeDocument/2006/relationships/image" Target="media/image8.wmf"/><Relationship Id="rId105" Type="http://schemas.openxmlformats.org/officeDocument/2006/relationships/oleObject" Target="embeddings/oleObject41.bin"/><Relationship Id="rId126" Type="http://schemas.openxmlformats.org/officeDocument/2006/relationships/image" Target="media/image56.wmf"/><Relationship Id="rId147" Type="http://schemas.openxmlformats.org/officeDocument/2006/relationships/oleObject" Target="embeddings/oleObject62.bin"/><Relationship Id="rId168" Type="http://schemas.openxmlformats.org/officeDocument/2006/relationships/image" Target="media/image77.wmf"/><Relationship Id="rId312" Type="http://schemas.openxmlformats.org/officeDocument/2006/relationships/image" Target="media/image151.wmf"/><Relationship Id="rId333" Type="http://schemas.openxmlformats.org/officeDocument/2006/relationships/oleObject" Target="embeddings/oleObject153.bin"/><Relationship Id="rId354" Type="http://schemas.openxmlformats.org/officeDocument/2006/relationships/oleObject" Target="embeddings/oleObject163.bin"/><Relationship Id="rId51" Type="http://schemas.openxmlformats.org/officeDocument/2006/relationships/oleObject" Target="embeddings/oleObject17.bin"/><Relationship Id="rId72" Type="http://schemas.openxmlformats.org/officeDocument/2006/relationships/oleObject" Target="embeddings/oleObject26.bin"/><Relationship Id="rId93" Type="http://schemas.openxmlformats.org/officeDocument/2006/relationships/footer" Target="footer6.xml"/><Relationship Id="rId189" Type="http://schemas.openxmlformats.org/officeDocument/2006/relationships/oleObject" Target="embeddings/oleObject83.bin"/><Relationship Id="rId375" Type="http://schemas.openxmlformats.org/officeDocument/2006/relationships/oleObject" Target="embeddings/oleObject173.bin"/><Relationship Id="rId396" Type="http://schemas.openxmlformats.org/officeDocument/2006/relationships/image" Target="media/image200.wmf"/><Relationship Id="rId3" Type="http://schemas.openxmlformats.org/officeDocument/2006/relationships/styles" Target="styles.xml"/><Relationship Id="rId214" Type="http://schemas.openxmlformats.org/officeDocument/2006/relationships/image" Target="media/image100.wmf"/><Relationship Id="rId235" Type="http://schemas.openxmlformats.org/officeDocument/2006/relationships/oleObject" Target="embeddings/oleObject106.bin"/><Relationship Id="rId256" Type="http://schemas.openxmlformats.org/officeDocument/2006/relationships/image" Target="media/image121.wmf"/><Relationship Id="rId277" Type="http://schemas.openxmlformats.org/officeDocument/2006/relationships/oleObject" Target="embeddings/oleObject127.bin"/><Relationship Id="rId298" Type="http://schemas.openxmlformats.org/officeDocument/2006/relationships/oleObject" Target="embeddings/oleObject137.bin"/><Relationship Id="rId400" Type="http://schemas.openxmlformats.org/officeDocument/2006/relationships/oleObject" Target="embeddings/oleObject179.bin"/><Relationship Id="rId421" Type="http://schemas.openxmlformats.org/officeDocument/2006/relationships/oleObject" Target="embeddings/oleObject188.bin"/><Relationship Id="rId442" Type="http://schemas.openxmlformats.org/officeDocument/2006/relationships/image" Target="media/image227.wmf"/><Relationship Id="rId463" Type="http://schemas.openxmlformats.org/officeDocument/2006/relationships/oleObject" Target="embeddings/oleObject206.bin"/><Relationship Id="rId484" Type="http://schemas.openxmlformats.org/officeDocument/2006/relationships/image" Target="media/image249.wmf"/><Relationship Id="rId519" Type="http://schemas.openxmlformats.org/officeDocument/2006/relationships/oleObject" Target="embeddings/oleObject234.bin"/><Relationship Id="rId116" Type="http://schemas.openxmlformats.org/officeDocument/2006/relationships/image" Target="media/image51.wmf"/><Relationship Id="rId137" Type="http://schemas.openxmlformats.org/officeDocument/2006/relationships/oleObject" Target="embeddings/oleObject57.bin"/><Relationship Id="rId158" Type="http://schemas.openxmlformats.org/officeDocument/2006/relationships/image" Target="media/image72.wmf"/><Relationship Id="rId302" Type="http://schemas.openxmlformats.org/officeDocument/2006/relationships/oleObject" Target="embeddings/oleObject139.bin"/><Relationship Id="rId323" Type="http://schemas.openxmlformats.org/officeDocument/2006/relationships/oleObject" Target="embeddings/oleObject148.bin"/><Relationship Id="rId344" Type="http://schemas.openxmlformats.org/officeDocument/2006/relationships/image" Target="media/image167.wmf"/><Relationship Id="rId530" Type="http://schemas.openxmlformats.org/officeDocument/2006/relationships/image" Target="media/image272.png"/><Relationship Id="rId20" Type="http://schemas.openxmlformats.org/officeDocument/2006/relationships/image" Target="media/image3.wmf"/><Relationship Id="rId41" Type="http://schemas.openxmlformats.org/officeDocument/2006/relationships/oleObject" Target="embeddings/oleObject12.bin"/><Relationship Id="rId62" Type="http://schemas.openxmlformats.org/officeDocument/2006/relationships/image" Target="media/image24.wmf"/><Relationship Id="rId83" Type="http://schemas.openxmlformats.org/officeDocument/2006/relationships/oleObject" Target="embeddings/oleObject31.bin"/><Relationship Id="rId179" Type="http://schemas.openxmlformats.org/officeDocument/2006/relationships/oleObject" Target="embeddings/oleObject78.bin"/><Relationship Id="rId365" Type="http://schemas.openxmlformats.org/officeDocument/2006/relationships/oleObject" Target="embeddings/oleObject168.bin"/><Relationship Id="rId386" Type="http://schemas.openxmlformats.org/officeDocument/2006/relationships/image" Target="media/image193.emf"/><Relationship Id="rId190" Type="http://schemas.openxmlformats.org/officeDocument/2006/relationships/image" Target="media/image88.wmf"/><Relationship Id="rId204" Type="http://schemas.openxmlformats.org/officeDocument/2006/relationships/image" Target="media/image95.wmf"/><Relationship Id="rId225" Type="http://schemas.openxmlformats.org/officeDocument/2006/relationships/oleObject" Target="embeddings/oleObject101.bin"/><Relationship Id="rId246" Type="http://schemas.openxmlformats.org/officeDocument/2006/relationships/image" Target="media/image116.wmf"/><Relationship Id="rId267" Type="http://schemas.openxmlformats.org/officeDocument/2006/relationships/oleObject" Target="embeddings/oleObject122.bin"/><Relationship Id="rId288" Type="http://schemas.openxmlformats.org/officeDocument/2006/relationships/image" Target="media/image137.png"/><Relationship Id="rId411" Type="http://schemas.openxmlformats.org/officeDocument/2006/relationships/image" Target="media/image208.emf"/><Relationship Id="rId432" Type="http://schemas.openxmlformats.org/officeDocument/2006/relationships/image" Target="media/image220.wmf"/><Relationship Id="rId453" Type="http://schemas.openxmlformats.org/officeDocument/2006/relationships/image" Target="media/image233.wmf"/><Relationship Id="rId474" Type="http://schemas.openxmlformats.org/officeDocument/2006/relationships/image" Target="media/image244.wmf"/><Relationship Id="rId509" Type="http://schemas.openxmlformats.org/officeDocument/2006/relationships/oleObject" Target="embeddings/oleObject229.bin"/><Relationship Id="rId106" Type="http://schemas.openxmlformats.org/officeDocument/2006/relationships/image" Target="media/image46.wmf"/><Relationship Id="rId127" Type="http://schemas.openxmlformats.org/officeDocument/2006/relationships/oleObject" Target="embeddings/oleObject52.bin"/><Relationship Id="rId313" Type="http://schemas.openxmlformats.org/officeDocument/2006/relationships/oleObject" Target="embeddings/oleObject143.bin"/><Relationship Id="rId495" Type="http://schemas.openxmlformats.org/officeDocument/2006/relationships/oleObject" Target="embeddings/oleObject222.bin"/><Relationship Id="rId10" Type="http://schemas.openxmlformats.org/officeDocument/2006/relationships/header" Target="header1.xml"/><Relationship Id="rId31" Type="http://schemas.openxmlformats.org/officeDocument/2006/relationships/oleObject" Target="embeddings/oleObject7.bin"/><Relationship Id="rId52" Type="http://schemas.openxmlformats.org/officeDocument/2006/relationships/image" Target="media/image19.wmf"/><Relationship Id="rId73" Type="http://schemas.openxmlformats.org/officeDocument/2006/relationships/image" Target="media/image30.wmf"/><Relationship Id="rId94" Type="http://schemas.openxmlformats.org/officeDocument/2006/relationships/image" Target="media/image40.wmf"/><Relationship Id="rId148" Type="http://schemas.openxmlformats.org/officeDocument/2006/relationships/image" Target="media/image67.wmf"/><Relationship Id="rId169" Type="http://schemas.openxmlformats.org/officeDocument/2006/relationships/oleObject" Target="embeddings/oleObject73.bin"/><Relationship Id="rId334" Type="http://schemas.openxmlformats.org/officeDocument/2006/relationships/image" Target="media/image162.wmf"/><Relationship Id="rId355" Type="http://schemas.openxmlformats.org/officeDocument/2006/relationships/image" Target="media/image173.wmf"/><Relationship Id="rId376" Type="http://schemas.openxmlformats.org/officeDocument/2006/relationships/image" Target="media/image184.png"/><Relationship Id="rId397" Type="http://schemas.openxmlformats.org/officeDocument/2006/relationships/oleObject" Target="embeddings/oleObject178.bin"/><Relationship Id="rId520" Type="http://schemas.openxmlformats.org/officeDocument/2006/relationships/image" Target="media/image267.wmf"/><Relationship Id="rId4" Type="http://schemas.microsoft.com/office/2007/relationships/stylesWithEffects" Target="stylesWithEffects.xml"/><Relationship Id="rId180" Type="http://schemas.openxmlformats.org/officeDocument/2006/relationships/image" Target="media/image83.wmf"/><Relationship Id="rId215" Type="http://schemas.openxmlformats.org/officeDocument/2006/relationships/oleObject" Target="embeddings/oleObject96.bin"/><Relationship Id="rId236" Type="http://schemas.openxmlformats.org/officeDocument/2006/relationships/image" Target="media/image111.wmf"/><Relationship Id="rId257" Type="http://schemas.openxmlformats.org/officeDocument/2006/relationships/oleObject" Target="embeddings/oleObject117.bin"/><Relationship Id="rId278" Type="http://schemas.openxmlformats.org/officeDocument/2006/relationships/image" Target="media/image132.wmf"/><Relationship Id="rId401" Type="http://schemas.openxmlformats.org/officeDocument/2006/relationships/image" Target="media/image203.wmf"/><Relationship Id="rId422" Type="http://schemas.openxmlformats.org/officeDocument/2006/relationships/image" Target="media/image215.wmf"/><Relationship Id="rId443" Type="http://schemas.openxmlformats.org/officeDocument/2006/relationships/oleObject" Target="embeddings/oleObject197.bin"/><Relationship Id="rId464" Type="http://schemas.openxmlformats.org/officeDocument/2006/relationships/image" Target="media/image239.wmf"/><Relationship Id="rId303" Type="http://schemas.openxmlformats.org/officeDocument/2006/relationships/image" Target="media/image145.wmf"/><Relationship Id="rId485" Type="http://schemas.openxmlformats.org/officeDocument/2006/relationships/oleObject" Target="embeddings/oleObject217.bin"/><Relationship Id="rId42" Type="http://schemas.openxmlformats.org/officeDocument/2006/relationships/image" Target="media/image14.wmf"/><Relationship Id="rId84" Type="http://schemas.openxmlformats.org/officeDocument/2006/relationships/image" Target="media/image36.wmf"/><Relationship Id="rId138" Type="http://schemas.openxmlformats.org/officeDocument/2006/relationships/image" Target="media/image62.wmf"/><Relationship Id="rId345" Type="http://schemas.openxmlformats.org/officeDocument/2006/relationships/oleObject" Target="embeddings/oleObject159.bin"/><Relationship Id="rId387" Type="http://schemas.openxmlformats.org/officeDocument/2006/relationships/image" Target="media/image194.png"/><Relationship Id="rId510" Type="http://schemas.openxmlformats.org/officeDocument/2006/relationships/image" Target="media/image262.wmf"/><Relationship Id="rId191" Type="http://schemas.openxmlformats.org/officeDocument/2006/relationships/oleObject" Target="embeddings/oleObject84.bin"/><Relationship Id="rId205" Type="http://schemas.openxmlformats.org/officeDocument/2006/relationships/oleObject" Target="embeddings/oleObject91.bin"/><Relationship Id="rId247" Type="http://schemas.openxmlformats.org/officeDocument/2006/relationships/oleObject" Target="embeddings/oleObject112.bin"/><Relationship Id="rId412" Type="http://schemas.openxmlformats.org/officeDocument/2006/relationships/image" Target="media/image209.wmf"/><Relationship Id="rId107" Type="http://schemas.openxmlformats.org/officeDocument/2006/relationships/oleObject" Target="embeddings/oleObject42.bin"/><Relationship Id="rId289" Type="http://schemas.openxmlformats.org/officeDocument/2006/relationships/image" Target="media/image138.wmf"/><Relationship Id="rId454" Type="http://schemas.openxmlformats.org/officeDocument/2006/relationships/oleObject" Target="embeddings/oleObject202.bin"/><Relationship Id="rId496" Type="http://schemas.openxmlformats.org/officeDocument/2006/relationships/image" Target="media/image255.wmf"/><Relationship Id="rId11" Type="http://schemas.openxmlformats.org/officeDocument/2006/relationships/footer" Target="footer1.xml"/><Relationship Id="rId53" Type="http://schemas.openxmlformats.org/officeDocument/2006/relationships/oleObject" Target="embeddings/oleObject18.bin"/><Relationship Id="rId149" Type="http://schemas.openxmlformats.org/officeDocument/2006/relationships/oleObject" Target="embeddings/oleObject63.bin"/><Relationship Id="rId314" Type="http://schemas.openxmlformats.org/officeDocument/2006/relationships/image" Target="media/image152.wmf"/><Relationship Id="rId356" Type="http://schemas.openxmlformats.org/officeDocument/2006/relationships/oleObject" Target="embeddings/oleObject164.bin"/><Relationship Id="rId398" Type="http://schemas.openxmlformats.org/officeDocument/2006/relationships/image" Target="media/image201.emf"/><Relationship Id="rId521" Type="http://schemas.openxmlformats.org/officeDocument/2006/relationships/oleObject" Target="embeddings/oleObject235.bin"/><Relationship Id="rId95" Type="http://schemas.openxmlformats.org/officeDocument/2006/relationships/oleObject" Target="embeddings/oleObject36.bin"/><Relationship Id="rId160" Type="http://schemas.openxmlformats.org/officeDocument/2006/relationships/image" Target="media/image73.wmf"/><Relationship Id="rId216" Type="http://schemas.openxmlformats.org/officeDocument/2006/relationships/image" Target="media/image101.wmf"/><Relationship Id="rId423" Type="http://schemas.openxmlformats.org/officeDocument/2006/relationships/oleObject" Target="embeddings/oleObject189.bin"/><Relationship Id="rId258" Type="http://schemas.openxmlformats.org/officeDocument/2006/relationships/image" Target="media/image122.wmf"/><Relationship Id="rId465" Type="http://schemas.openxmlformats.org/officeDocument/2006/relationships/oleObject" Target="embeddings/oleObject207.bin"/><Relationship Id="rId22" Type="http://schemas.openxmlformats.org/officeDocument/2006/relationships/image" Target="media/image4.wmf"/><Relationship Id="rId64" Type="http://schemas.openxmlformats.org/officeDocument/2006/relationships/image" Target="media/image25.jpeg"/><Relationship Id="rId118" Type="http://schemas.openxmlformats.org/officeDocument/2006/relationships/image" Target="media/image52.wmf"/><Relationship Id="rId325" Type="http://schemas.openxmlformats.org/officeDocument/2006/relationships/oleObject" Target="embeddings/oleObject149.bin"/><Relationship Id="rId367" Type="http://schemas.openxmlformats.org/officeDocument/2006/relationships/oleObject" Target="embeddings/oleObject169.bin"/><Relationship Id="rId532" Type="http://schemas.openxmlformats.org/officeDocument/2006/relationships/image" Target="media/image274.png"/><Relationship Id="rId171" Type="http://schemas.openxmlformats.org/officeDocument/2006/relationships/oleObject" Target="embeddings/oleObject74.bin"/><Relationship Id="rId227" Type="http://schemas.openxmlformats.org/officeDocument/2006/relationships/oleObject" Target="embeddings/oleObject102.bin"/><Relationship Id="rId269" Type="http://schemas.openxmlformats.org/officeDocument/2006/relationships/oleObject" Target="embeddings/oleObject123.bin"/><Relationship Id="rId434" Type="http://schemas.openxmlformats.org/officeDocument/2006/relationships/image" Target="media/image221.wmf"/><Relationship Id="rId476" Type="http://schemas.openxmlformats.org/officeDocument/2006/relationships/image" Target="media/image245.wmf"/><Relationship Id="rId33" Type="http://schemas.openxmlformats.org/officeDocument/2006/relationships/oleObject" Target="embeddings/oleObject8.bin"/><Relationship Id="rId129" Type="http://schemas.openxmlformats.org/officeDocument/2006/relationships/oleObject" Target="embeddings/oleObject53.bin"/><Relationship Id="rId280" Type="http://schemas.openxmlformats.org/officeDocument/2006/relationships/image" Target="media/image133.wmf"/><Relationship Id="rId336" Type="http://schemas.openxmlformats.org/officeDocument/2006/relationships/image" Target="media/image163.wmf"/><Relationship Id="rId501" Type="http://schemas.openxmlformats.org/officeDocument/2006/relationships/oleObject" Target="embeddings/oleObject225.bin"/><Relationship Id="rId75" Type="http://schemas.openxmlformats.org/officeDocument/2006/relationships/image" Target="media/image31.wmf"/><Relationship Id="rId140" Type="http://schemas.openxmlformats.org/officeDocument/2006/relationships/image" Target="media/image63.wmf"/><Relationship Id="rId182" Type="http://schemas.openxmlformats.org/officeDocument/2006/relationships/image" Target="media/image84.wmf"/><Relationship Id="rId378" Type="http://schemas.openxmlformats.org/officeDocument/2006/relationships/image" Target="media/image186.png"/><Relationship Id="rId403" Type="http://schemas.openxmlformats.org/officeDocument/2006/relationships/image" Target="media/image204.wmf"/><Relationship Id="rId6" Type="http://schemas.openxmlformats.org/officeDocument/2006/relationships/webSettings" Target="webSettings.xml"/><Relationship Id="rId238" Type="http://schemas.openxmlformats.org/officeDocument/2006/relationships/image" Target="media/image112.wmf"/><Relationship Id="rId445" Type="http://schemas.openxmlformats.org/officeDocument/2006/relationships/oleObject" Target="embeddings/oleObject198.bin"/><Relationship Id="rId487" Type="http://schemas.openxmlformats.org/officeDocument/2006/relationships/oleObject" Target="embeddings/oleObject218.bin"/><Relationship Id="rId291" Type="http://schemas.openxmlformats.org/officeDocument/2006/relationships/image" Target="media/image139.wmf"/><Relationship Id="rId305" Type="http://schemas.openxmlformats.org/officeDocument/2006/relationships/image" Target="media/image146.png"/><Relationship Id="rId347" Type="http://schemas.openxmlformats.org/officeDocument/2006/relationships/image" Target="media/image169.wmf"/><Relationship Id="rId512" Type="http://schemas.openxmlformats.org/officeDocument/2006/relationships/image" Target="media/image263.wmf"/><Relationship Id="rId44" Type="http://schemas.openxmlformats.org/officeDocument/2006/relationships/image" Target="media/image15.wmf"/><Relationship Id="rId86" Type="http://schemas.openxmlformats.org/officeDocument/2006/relationships/image" Target="media/image37.wmf"/><Relationship Id="rId151" Type="http://schemas.openxmlformats.org/officeDocument/2006/relationships/oleObject" Target="embeddings/oleObject64.bin"/><Relationship Id="rId389" Type="http://schemas.openxmlformats.org/officeDocument/2006/relationships/oleObject" Target="embeddings/oleObject175.bin"/><Relationship Id="rId193" Type="http://schemas.openxmlformats.org/officeDocument/2006/relationships/oleObject" Target="embeddings/oleObject85.bin"/><Relationship Id="rId207" Type="http://schemas.openxmlformats.org/officeDocument/2006/relationships/oleObject" Target="embeddings/oleObject92.bin"/><Relationship Id="rId249" Type="http://schemas.openxmlformats.org/officeDocument/2006/relationships/oleObject" Target="embeddings/oleObject113.bin"/><Relationship Id="rId414" Type="http://schemas.openxmlformats.org/officeDocument/2006/relationships/image" Target="media/image210.wmf"/><Relationship Id="rId456" Type="http://schemas.openxmlformats.org/officeDocument/2006/relationships/oleObject" Target="embeddings/oleObject203.bin"/><Relationship Id="rId498" Type="http://schemas.openxmlformats.org/officeDocument/2006/relationships/image" Target="media/image256.wmf"/><Relationship Id="rId13" Type="http://schemas.openxmlformats.org/officeDocument/2006/relationships/header" Target="header2.xml"/><Relationship Id="rId109" Type="http://schemas.openxmlformats.org/officeDocument/2006/relationships/oleObject" Target="embeddings/oleObject43.bin"/><Relationship Id="rId260" Type="http://schemas.openxmlformats.org/officeDocument/2006/relationships/image" Target="media/image123.wmf"/><Relationship Id="rId316" Type="http://schemas.openxmlformats.org/officeDocument/2006/relationships/image" Target="media/image153.wmf"/><Relationship Id="rId523" Type="http://schemas.openxmlformats.org/officeDocument/2006/relationships/oleObject" Target="embeddings/oleObject236.bin"/><Relationship Id="rId55" Type="http://schemas.openxmlformats.org/officeDocument/2006/relationships/oleObject" Target="embeddings/oleObject19.bin"/><Relationship Id="rId97" Type="http://schemas.openxmlformats.org/officeDocument/2006/relationships/oleObject" Target="embeddings/oleObject37.bin"/><Relationship Id="rId120" Type="http://schemas.openxmlformats.org/officeDocument/2006/relationships/image" Target="media/image53.wmf"/><Relationship Id="rId358" Type="http://schemas.openxmlformats.org/officeDocument/2006/relationships/image" Target="media/image175.wmf"/><Relationship Id="rId162" Type="http://schemas.openxmlformats.org/officeDocument/2006/relationships/image" Target="media/image74.wmf"/><Relationship Id="rId218" Type="http://schemas.openxmlformats.org/officeDocument/2006/relationships/image" Target="media/image102.wmf"/><Relationship Id="rId425" Type="http://schemas.openxmlformats.org/officeDocument/2006/relationships/oleObject" Target="embeddings/oleObject190.bin"/><Relationship Id="rId467" Type="http://schemas.openxmlformats.org/officeDocument/2006/relationships/oleObject" Target="embeddings/oleObject208.bin"/><Relationship Id="rId271" Type="http://schemas.openxmlformats.org/officeDocument/2006/relationships/oleObject" Target="embeddings/oleObject124.bin"/><Relationship Id="rId24" Type="http://schemas.openxmlformats.org/officeDocument/2006/relationships/image" Target="media/image5.wmf"/><Relationship Id="rId66" Type="http://schemas.openxmlformats.org/officeDocument/2006/relationships/image" Target="media/image27.wmf"/><Relationship Id="rId131" Type="http://schemas.openxmlformats.org/officeDocument/2006/relationships/oleObject" Target="embeddings/oleObject54.bin"/><Relationship Id="rId327" Type="http://schemas.openxmlformats.org/officeDocument/2006/relationships/oleObject" Target="embeddings/oleObject150.bin"/><Relationship Id="rId369" Type="http://schemas.openxmlformats.org/officeDocument/2006/relationships/oleObject" Target="embeddings/oleObject170.bin"/><Relationship Id="rId534" Type="http://schemas.openxmlformats.org/officeDocument/2006/relationships/hyperlink" Target="http://opencv.willowgarage.com/documentation/cpp/index.html" TargetMode="External"/><Relationship Id="rId173" Type="http://schemas.openxmlformats.org/officeDocument/2006/relationships/oleObject" Target="embeddings/oleObject75.bin"/><Relationship Id="rId229" Type="http://schemas.openxmlformats.org/officeDocument/2006/relationships/oleObject" Target="embeddings/oleObject103.bin"/><Relationship Id="rId380" Type="http://schemas.openxmlformats.org/officeDocument/2006/relationships/image" Target="media/image188.png"/><Relationship Id="rId436" Type="http://schemas.openxmlformats.org/officeDocument/2006/relationships/image" Target="media/image222.png"/><Relationship Id="rId240" Type="http://schemas.openxmlformats.org/officeDocument/2006/relationships/image" Target="media/image113.wmf"/><Relationship Id="rId478" Type="http://schemas.openxmlformats.org/officeDocument/2006/relationships/image" Target="media/image246.wmf"/><Relationship Id="rId35" Type="http://schemas.openxmlformats.org/officeDocument/2006/relationships/oleObject" Target="embeddings/oleObject9.bin"/><Relationship Id="rId77" Type="http://schemas.openxmlformats.org/officeDocument/2006/relationships/image" Target="media/image32.wmf"/><Relationship Id="rId100" Type="http://schemas.openxmlformats.org/officeDocument/2006/relationships/image" Target="media/image43.wmf"/><Relationship Id="rId282" Type="http://schemas.openxmlformats.org/officeDocument/2006/relationships/image" Target="media/image134.wmf"/><Relationship Id="rId338" Type="http://schemas.openxmlformats.org/officeDocument/2006/relationships/image" Target="media/image164.wmf"/><Relationship Id="rId503" Type="http://schemas.openxmlformats.org/officeDocument/2006/relationships/oleObject" Target="embeddings/oleObject226.bin"/><Relationship Id="rId8" Type="http://schemas.openxmlformats.org/officeDocument/2006/relationships/endnotes" Target="endnotes.xml"/><Relationship Id="rId142" Type="http://schemas.openxmlformats.org/officeDocument/2006/relationships/image" Target="media/image64.wmf"/><Relationship Id="rId184" Type="http://schemas.openxmlformats.org/officeDocument/2006/relationships/image" Target="media/image85.wmf"/><Relationship Id="rId391" Type="http://schemas.openxmlformats.org/officeDocument/2006/relationships/oleObject" Target="embeddings/oleObject176.bin"/><Relationship Id="rId405" Type="http://schemas.openxmlformats.org/officeDocument/2006/relationships/image" Target="media/image205.wmf"/><Relationship Id="rId447" Type="http://schemas.openxmlformats.org/officeDocument/2006/relationships/image" Target="media/image230.wmf"/><Relationship Id="rId251" Type="http://schemas.openxmlformats.org/officeDocument/2006/relationships/oleObject" Target="embeddings/oleObject114.bin"/><Relationship Id="rId489" Type="http://schemas.openxmlformats.org/officeDocument/2006/relationships/oleObject" Target="embeddings/oleObject219.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6F0304-B6A8-4760-820C-27C5455B9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3429</TotalTime>
  <Pages>78</Pages>
  <Words>20672</Words>
  <Characters>104604</Characters>
  <Application>Microsoft Office Word</Application>
  <DocSecurity>0</DocSecurity>
  <Lines>2377</Lines>
  <Paragraphs>994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124282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veloz</dc:creator>
  <cp:lastModifiedBy>veloz</cp:lastModifiedBy>
  <cp:revision>44</cp:revision>
  <cp:lastPrinted>2012-02-15T21:14:00Z</cp:lastPrinted>
  <dcterms:created xsi:type="dcterms:W3CDTF">2012-02-08T21:25:00Z</dcterms:created>
  <dcterms:modified xsi:type="dcterms:W3CDTF">2012-03-02T21:29:00Z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oogle.Documents.DocumentId">
    <vt:lpwstr>1NTwyyNNZ1MqJSAqhACHCC4o3QrQQH7Kl5646fIM030I</vt:lpwstr>
  </property>
  <property fmtid="{D5CDD505-2E9C-101B-9397-08002B2CF9AE}" pid="4" name="Google.Documents.RevisionId">
    <vt:lpwstr>01166757045397821712</vt:lpwstr>
  </property>
  <property fmtid="{D5CDD505-2E9C-101B-9397-08002B2CF9AE}" pid="5" name="Google.Documents.PreviousRevisionId">
    <vt:lpwstr>08681478527049269939</vt:lpwstr>
  </property>
  <property fmtid="{D5CDD505-2E9C-101B-9397-08002B2CF9AE}" pid="6" name="Google.Documents.PluginVersion">
    <vt:lpwstr>2.0.1974.7364</vt:lpwstr>
  </property>
  <property fmtid="{D5CDD505-2E9C-101B-9397-08002B2CF9AE}" pid="7" name="Google.Documents.MergeIncapabilityFlags">
    <vt:i4>0</vt:i4>
  </property>
  <property fmtid="{D5CDD505-2E9C-101B-9397-08002B2CF9AE}" pid="8" name="Google.Documents.Tracking">
    <vt:lpwstr>false</vt:lpwstr>
  </property>
  <property fmtid="{D5CDD505-2E9C-101B-9397-08002B2CF9AE}" pid="9" name="MTEquationNumber2">
    <vt:lpwstr>(#C1.#E1)</vt:lpwstr>
  </property>
  <property fmtid="{D5CDD505-2E9C-101B-9397-08002B2CF9AE}" pid="10" name="MTEquationSection">
    <vt:lpwstr>1</vt:lpwstr>
  </property>
</Properties>
</file>