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2D1D1A"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2D1D1A"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2D1D1A"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9497103"/>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2D1D1A"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9497104"/>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2D1D1A"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Default="00BF1090" w:rsidP="00BF1090">
      <w:pPr>
        <w:pStyle w:val="Ttulo1"/>
        <w:numPr>
          <w:ilvl w:val="0"/>
          <w:numId w:val="0"/>
        </w:numPr>
      </w:pPr>
      <w:bookmarkStart w:id="2" w:name="_Toc319497105"/>
      <w:r w:rsidRPr="008D2941">
        <w:t>RESUMEN</w:t>
      </w:r>
      <w:bookmarkEnd w:id="2"/>
    </w:p>
    <w:p w:rsidR="00A73244" w:rsidRDefault="00BF1090" w:rsidP="002D1D1A">
      <w:pPr>
        <w:pStyle w:val="Sinespaciado"/>
        <w:ind w:firstLine="0"/>
        <w:rPr>
          <w:ins w:id="3" w:author="veloz" w:date="2012-03-16T18:55:00Z"/>
          <w:szCs w:val="24"/>
        </w:rPr>
      </w:pPr>
      <w:r w:rsidRPr="002D1D1A">
        <w:rPr>
          <w:szCs w:val="24"/>
          <w:rPrChange w:id="4" w:author="veloz" w:date="2012-03-16T18:51:00Z">
            <w:rPr>
              <w:sz w:val="22"/>
            </w:rPr>
          </w:rPrChange>
        </w:rPr>
        <w:t>El presente trabajo</w:t>
      </w:r>
      <w:ins w:id="5" w:author="veloz" w:date="2012-03-16T18:47:00Z">
        <w:r w:rsidR="002D1D1A" w:rsidRPr="002D1D1A">
          <w:rPr>
            <w:szCs w:val="24"/>
            <w:rPrChange w:id="6" w:author="veloz" w:date="2012-03-16T18:51:00Z">
              <w:rPr>
                <w:sz w:val="22"/>
              </w:rPr>
            </w:rPrChange>
          </w:rPr>
          <w:t xml:space="preserve"> consiste en el desarrollo de un sistema de control </w:t>
        </w:r>
      </w:ins>
      <w:ins w:id="7" w:author="veloz" w:date="2012-03-16T18:48:00Z">
        <w:r w:rsidR="002D1D1A" w:rsidRPr="002D1D1A">
          <w:rPr>
            <w:szCs w:val="24"/>
            <w:rPrChange w:id="8" w:author="veloz" w:date="2012-03-16T18:51:00Z">
              <w:rPr>
                <w:sz w:val="22"/>
              </w:rPr>
            </w:rPrChange>
          </w:rPr>
          <w:t>para compensar el efecto de las vibraciones mec</w:t>
        </w:r>
      </w:ins>
      <w:ins w:id="9" w:author="veloz" w:date="2012-03-16T18:49:00Z">
        <w:r w:rsidR="002D1D1A" w:rsidRPr="002D1D1A">
          <w:rPr>
            <w:szCs w:val="24"/>
            <w:rPrChange w:id="10" w:author="veloz" w:date="2012-03-16T18:51:00Z">
              <w:rPr>
                <w:sz w:val="22"/>
              </w:rPr>
            </w:rPrChange>
          </w:rPr>
          <w:t xml:space="preserve">ánicas en </w:t>
        </w:r>
      </w:ins>
      <w:ins w:id="11" w:author="veloz" w:date="2012-03-16T18:47:00Z">
        <w:r w:rsidR="002D1D1A" w:rsidRPr="002D1D1A">
          <w:rPr>
            <w:szCs w:val="24"/>
            <w:rPrChange w:id="12" w:author="veloz" w:date="2012-03-16T18:51:00Z">
              <w:rPr>
                <w:sz w:val="22"/>
              </w:rPr>
            </w:rPrChange>
          </w:rPr>
          <w:t>la disminución del</w:t>
        </w:r>
      </w:ins>
      <w:ins w:id="13" w:author="veloz" w:date="2012-03-16T18:48:00Z">
        <w:r w:rsidR="002D1D1A" w:rsidRPr="002D1D1A">
          <w:rPr>
            <w:szCs w:val="24"/>
            <w:rPrChange w:id="14" w:author="veloz" w:date="2012-03-16T18:51:00Z">
              <w:rPr>
                <w:sz w:val="22"/>
              </w:rPr>
            </w:rPrChange>
          </w:rPr>
          <w:t xml:space="preserve"> contraste en interferogramas</w:t>
        </w:r>
      </w:ins>
      <w:ins w:id="15" w:author="veloz" w:date="2012-03-16T18:49:00Z">
        <w:r w:rsidR="002D1D1A" w:rsidRPr="002D1D1A">
          <w:rPr>
            <w:szCs w:val="24"/>
            <w:rPrChange w:id="16" w:author="veloz" w:date="2012-03-16T18:51:00Z">
              <w:rPr>
                <w:sz w:val="22"/>
              </w:rPr>
            </w:rPrChange>
          </w:rPr>
          <w:t>. Para ello se desarrolló un simulador</w:t>
        </w:r>
      </w:ins>
      <w:ins w:id="17" w:author="veloz" w:date="2012-03-16T18:56:00Z">
        <w:r w:rsidR="00A73244">
          <w:rPr>
            <w:szCs w:val="24"/>
          </w:rPr>
          <w:t xml:space="preserve"> </w:t>
        </w:r>
      </w:ins>
      <w:ins w:id="18" w:author="veloz" w:date="2012-03-16T18:49:00Z">
        <w:r w:rsidR="002D1D1A" w:rsidRPr="002D1D1A">
          <w:rPr>
            <w:szCs w:val="24"/>
            <w:rPrChange w:id="19" w:author="veloz" w:date="2012-03-16T18:51:00Z">
              <w:rPr>
                <w:sz w:val="22"/>
              </w:rPr>
            </w:rPrChange>
          </w:rPr>
          <w:t xml:space="preserve">de interferometría </w:t>
        </w:r>
      </w:ins>
      <w:ins w:id="20" w:author="veloz" w:date="2012-03-16T18:56:00Z">
        <w:r w:rsidR="00A73244">
          <w:rPr>
            <w:szCs w:val="24"/>
          </w:rPr>
          <w:t>en lenguaje C++</w:t>
        </w:r>
        <w:r w:rsidR="00A73244">
          <w:rPr>
            <w:szCs w:val="24"/>
          </w:rPr>
          <w:t xml:space="preserve"> </w:t>
        </w:r>
      </w:ins>
      <w:ins w:id="21" w:author="veloz" w:date="2012-03-16T18:49:00Z">
        <w:r w:rsidR="002D1D1A" w:rsidRPr="002D1D1A">
          <w:rPr>
            <w:szCs w:val="24"/>
            <w:rPrChange w:id="22" w:author="veloz" w:date="2012-03-16T18:51:00Z">
              <w:rPr>
                <w:sz w:val="22"/>
              </w:rPr>
            </w:rPrChange>
          </w:rPr>
          <w:t>que toma en cuenta la integraci</w:t>
        </w:r>
      </w:ins>
      <w:ins w:id="23" w:author="veloz" w:date="2012-03-16T18:50:00Z">
        <w:r w:rsidR="002D1D1A" w:rsidRPr="002D1D1A">
          <w:rPr>
            <w:szCs w:val="24"/>
            <w:rPrChange w:id="24" w:author="veloz" w:date="2012-03-16T18:51:00Z">
              <w:rPr>
                <w:sz w:val="22"/>
              </w:rPr>
            </w:rPrChange>
          </w:rPr>
          <w:t>ón que realiza la cámara durante el tiempo de exposición al tomar los interferogramas. Luego</w:t>
        </w:r>
      </w:ins>
      <w:ins w:id="25" w:author="veloz" w:date="2012-03-16T19:00:00Z">
        <w:r w:rsidR="00A73244">
          <w:rPr>
            <w:szCs w:val="24"/>
          </w:rPr>
          <w:t xml:space="preserve"> se diseñó un algoritmo de control que genera señales inicialmente aleatorias</w:t>
        </w:r>
      </w:ins>
      <w:ins w:id="26" w:author="veloz" w:date="2012-03-16T19:01:00Z">
        <w:r w:rsidR="00A73244">
          <w:rPr>
            <w:szCs w:val="24"/>
          </w:rPr>
          <w:t xml:space="preserve"> que serían inyectadas a través de un piezoeléctrico </w:t>
        </w:r>
      </w:ins>
      <w:ins w:id="27" w:author="veloz" w:date="2012-03-16T19:02:00Z">
        <w:r w:rsidR="00A73244">
          <w:rPr>
            <w:szCs w:val="24"/>
          </w:rPr>
          <w:t xml:space="preserve">al interferómetro </w:t>
        </w:r>
      </w:ins>
      <w:ins w:id="28" w:author="veloz" w:date="2012-03-16T19:00:00Z">
        <w:r w:rsidR="00A73244">
          <w:rPr>
            <w:szCs w:val="24"/>
          </w:rPr>
          <w:t xml:space="preserve">para lograr compensar las componentes frecuenciales principales de las vibraciones mecánicas. </w:t>
        </w:r>
      </w:ins>
      <w:ins w:id="29" w:author="veloz" w:date="2012-03-16T19:01:00Z">
        <w:r w:rsidR="00A73244">
          <w:rPr>
            <w:szCs w:val="24"/>
          </w:rPr>
          <w:t xml:space="preserve">El algoritmo de control se probó en el simulador </w:t>
        </w:r>
      </w:ins>
      <w:ins w:id="30" w:author="veloz" w:date="2012-03-16T18:53:00Z">
        <w:r w:rsidR="002D1D1A">
          <w:rPr>
            <w:szCs w:val="24"/>
          </w:rPr>
          <w:t xml:space="preserve">tomando en cuenta las limitaciones experimentales que se tendrían al momento de la implementación. Los resultados obtenidos en la simulación </w:t>
        </w:r>
      </w:ins>
      <w:ins w:id="31" w:author="veloz" w:date="2012-03-16T18:54:00Z">
        <w:r w:rsidR="002D1D1A">
          <w:rPr>
            <w:szCs w:val="24"/>
          </w:rPr>
          <w:t xml:space="preserve">indicaban que el algoritmo es capaz de aumentar el contraste de interferogramas que se encuentran en presencia de vibraciones mecánicas con componentes frecuenciales múltiplos de la frecuencia de integración de la cámara. </w:t>
        </w:r>
      </w:ins>
    </w:p>
    <w:p w:rsidR="0031309C" w:rsidRPr="002D1D1A" w:rsidRDefault="00A73244" w:rsidP="002D1D1A">
      <w:pPr>
        <w:pStyle w:val="Sinespaciado"/>
        <w:ind w:firstLine="0"/>
        <w:rPr>
          <w:szCs w:val="24"/>
          <w:rPrChange w:id="32" w:author="veloz" w:date="2012-03-16T18:51:00Z">
            <w:rPr>
              <w:sz w:val="22"/>
            </w:rPr>
          </w:rPrChange>
        </w:rPr>
      </w:pPr>
      <w:ins w:id="33" w:author="veloz" w:date="2012-03-16T18:55:00Z">
        <w:r>
          <w:rPr>
            <w:szCs w:val="24"/>
          </w:rPr>
          <w:t xml:space="preserve">Luego de las pruebas en la simulación, se </w:t>
        </w:r>
      </w:ins>
      <w:ins w:id="34" w:author="veloz" w:date="2012-03-16T19:03:00Z">
        <w:r>
          <w:rPr>
            <w:szCs w:val="24"/>
          </w:rPr>
          <w:t>desarrolló</w:t>
        </w:r>
      </w:ins>
      <w:ins w:id="35" w:author="veloz" w:date="2012-03-16T18:55:00Z">
        <w:r>
          <w:rPr>
            <w:szCs w:val="24"/>
          </w:rPr>
          <w:t xml:space="preserve"> hardware y software</w:t>
        </w:r>
      </w:ins>
      <w:ins w:id="36" w:author="veloz" w:date="2012-03-16T18:56:00Z">
        <w:r>
          <w:rPr>
            <w:szCs w:val="24"/>
          </w:rPr>
          <w:t xml:space="preserve"> en LabVIEW</w:t>
        </w:r>
      </w:ins>
      <w:ins w:id="37" w:author="veloz" w:date="2012-03-16T18:55:00Z">
        <w:r>
          <w:rPr>
            <w:szCs w:val="24"/>
          </w:rPr>
          <w:t xml:space="preserve"> con el objeto de lograr implementar el algoritmo propuesto en el sistema real. </w:t>
        </w:r>
      </w:ins>
      <w:ins w:id="38" w:author="veloz" w:date="2012-03-16T18:56:00Z">
        <w:r>
          <w:rPr>
            <w:szCs w:val="24"/>
          </w:rPr>
          <w:t>Se analiza</w:t>
        </w:r>
      </w:ins>
      <w:ins w:id="39" w:author="veloz" w:date="2012-03-16T18:57:00Z">
        <w:r>
          <w:rPr>
            <w:szCs w:val="24"/>
          </w:rPr>
          <w:t>ro</w:t>
        </w:r>
      </w:ins>
      <w:ins w:id="40" w:author="veloz" w:date="2012-03-16T18:56:00Z">
        <w:r>
          <w:rPr>
            <w:szCs w:val="24"/>
          </w:rPr>
          <w:t>n los resultados de las pruebas de caracterizaci</w:t>
        </w:r>
      </w:ins>
      <w:ins w:id="41" w:author="veloz" w:date="2012-03-16T18:57:00Z">
        <w:r>
          <w:rPr>
            <w:szCs w:val="24"/>
          </w:rPr>
          <w:t xml:space="preserve">ón </w:t>
        </w:r>
      </w:ins>
      <w:del w:id="42" w:author="veloz" w:date="2012-03-16T18:56:00Z">
        <w:r w:rsidR="00BF1090" w:rsidRPr="002D1D1A" w:rsidDel="00A73244">
          <w:rPr>
            <w:szCs w:val="24"/>
            <w:rPrChange w:id="43" w:author="veloz" w:date="2012-03-16T18:51:00Z">
              <w:rPr>
                <w:sz w:val="22"/>
              </w:rPr>
            </w:rPrChange>
          </w:rPr>
          <w:delText xml:space="preserve"> </w:delText>
        </w:r>
        <w:r w:rsidR="0091587C" w:rsidRPr="002D1D1A" w:rsidDel="00A73244">
          <w:rPr>
            <w:szCs w:val="24"/>
            <w:rPrChange w:id="44" w:author="veloz" w:date="2012-03-16T18:51:00Z">
              <w:rPr>
                <w:sz w:val="22"/>
              </w:rPr>
            </w:rPrChange>
          </w:rPr>
          <w:delText>…</w:delText>
        </w:r>
      </w:del>
      <w:ins w:id="45" w:author="veloz" w:date="2012-03-16T18:57:00Z">
        <w:r>
          <w:rPr>
            <w:szCs w:val="24"/>
          </w:rPr>
          <w:t xml:space="preserve">de los diferentes elementos de hardware desarrollado y luego se realizaron las pruebas de implementación final en el sistema real. </w:t>
        </w:r>
      </w:ins>
      <w:ins w:id="46" w:author="veloz" w:date="2012-03-16T18:58:00Z">
        <w:r>
          <w:rPr>
            <w:szCs w:val="24"/>
          </w:rPr>
          <w:t xml:space="preserve">Luego del análisis de los resultados se obtuvo que el algoritmo de control logró compensar la disminución del contraste inyectando señales al piezoeléctrico que compensan las principales componentes frecuenciales de las vibraciones. </w:t>
        </w:r>
      </w:ins>
      <w:ins w:id="47" w:author="veloz" w:date="2012-03-16T18:59:00Z">
        <w:r>
          <w:rPr>
            <w:szCs w:val="24"/>
          </w:rPr>
          <w:t>Sin embargo, se deja constancia de que el algoritmo propuesto no posee un tiempo de convergencia definido y no esta asegurada en un tiempo razonable.</w:t>
        </w:r>
      </w:ins>
    </w:p>
    <w:p w:rsidR="00BF1090" w:rsidRPr="002D1D1A" w:rsidRDefault="00BF1090" w:rsidP="002D1D1A">
      <w:pPr>
        <w:pStyle w:val="Sinespaciado"/>
        <w:rPr>
          <w:szCs w:val="24"/>
          <w:rPrChange w:id="48" w:author="veloz" w:date="2012-03-16T18:51:00Z">
            <w:rPr/>
          </w:rPrChange>
        </w:rPr>
        <w:pPrChange w:id="49" w:author="veloz" w:date="2012-03-16T18:51:00Z">
          <w:pPr>
            <w:pStyle w:val="Sinespaciado"/>
          </w:pPr>
        </w:pPrChange>
      </w:pPr>
    </w:p>
    <w:p w:rsidR="00BF1090" w:rsidRPr="008D2941" w:rsidRDefault="00BF1090" w:rsidP="00BF1090">
      <w:pPr>
        <w:tabs>
          <w:tab w:val="left" w:pos="6390"/>
        </w:tabs>
        <w:ind w:firstLine="0"/>
      </w:pPr>
      <w:r w:rsidRPr="008D2941">
        <w:t xml:space="preserve">Palabras claves: </w:t>
      </w:r>
      <w:ins w:id="50" w:author="veloz" w:date="2012-03-16T19:02:00Z">
        <w:r w:rsidR="00A73244">
          <w:t>Interferometría, vibraciones, control</w:t>
        </w:r>
      </w:ins>
      <w:bookmarkStart w:id="51" w:name="_GoBack"/>
      <w:bookmarkEnd w:id="51"/>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pPr>
      <w:bookmarkStart w:id="52" w:name="_Toc319497106"/>
      <w:r w:rsidRPr="008D2941">
        <w:t>ÍNDICE GENERAL</w:t>
      </w:r>
      <w:bookmarkEnd w:id="52"/>
    </w:p>
    <w:p w:rsidR="00BF1090" w:rsidRPr="008D2941" w:rsidRDefault="008D2941" w:rsidP="00BF1090">
      <w:pPr>
        <w:jc w:val="right"/>
      </w:pPr>
      <w:r w:rsidRPr="008D2941">
        <w:t>Pág.</w:t>
      </w:r>
    </w:p>
    <w:p w:rsidR="00346590" w:rsidRPr="00862C5A"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9497103" w:history="1">
        <w:r w:rsidR="00346590" w:rsidRPr="00A92AA4">
          <w:rPr>
            <w:rStyle w:val="Hipervnculo"/>
          </w:rPr>
          <w:t>APROBACIÓN DEL JURADO</w:t>
        </w:r>
        <w:r w:rsidR="00346590">
          <w:rPr>
            <w:webHidden/>
          </w:rPr>
          <w:tab/>
        </w:r>
        <w:r w:rsidR="00346590">
          <w:rPr>
            <w:webHidden/>
          </w:rPr>
          <w:fldChar w:fldCharType="begin"/>
        </w:r>
        <w:r w:rsidR="00346590">
          <w:rPr>
            <w:webHidden/>
          </w:rPr>
          <w:instrText xml:space="preserve"> PAGEREF _Toc319497103 \h </w:instrText>
        </w:r>
        <w:r w:rsidR="00346590">
          <w:rPr>
            <w:webHidden/>
          </w:rPr>
        </w:r>
        <w:r w:rsidR="00346590">
          <w:rPr>
            <w:webHidden/>
          </w:rPr>
          <w:fldChar w:fldCharType="separate"/>
        </w:r>
        <w:r w:rsidR="004939FD">
          <w:rPr>
            <w:webHidden/>
          </w:rPr>
          <w:t>ii</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04" w:history="1">
        <w:r w:rsidR="00346590" w:rsidRPr="00A92AA4">
          <w:rPr>
            <w:rStyle w:val="Hipervnculo"/>
          </w:rPr>
          <w:t>AGRADECIMIENTOS</w:t>
        </w:r>
        <w:r w:rsidR="00346590">
          <w:rPr>
            <w:webHidden/>
          </w:rPr>
          <w:tab/>
        </w:r>
        <w:r w:rsidR="00346590">
          <w:rPr>
            <w:webHidden/>
          </w:rPr>
          <w:fldChar w:fldCharType="begin"/>
        </w:r>
        <w:r w:rsidR="00346590">
          <w:rPr>
            <w:webHidden/>
          </w:rPr>
          <w:instrText xml:space="preserve"> PAGEREF _Toc319497104 \h </w:instrText>
        </w:r>
        <w:r w:rsidR="00346590">
          <w:rPr>
            <w:webHidden/>
          </w:rPr>
        </w:r>
        <w:r w:rsidR="00346590">
          <w:rPr>
            <w:webHidden/>
          </w:rPr>
          <w:fldChar w:fldCharType="separate"/>
        </w:r>
        <w:r w:rsidR="004939FD">
          <w:rPr>
            <w:webHidden/>
          </w:rPr>
          <w:t>iv</w:t>
        </w:r>
        <w:r w:rsidR="00346590">
          <w:rPr>
            <w:webHidden/>
          </w:rPr>
          <w:fldChar w:fldCharType="end"/>
        </w:r>
      </w:hyperlink>
    </w:p>
    <w:p w:rsidR="00346590" w:rsidRPr="00862C5A" w:rsidRDefault="002D1D1A" w:rsidP="00B608A9">
      <w:pPr>
        <w:pStyle w:val="TDC1"/>
        <w:tabs>
          <w:tab w:val="clear" w:pos="1276"/>
          <w:tab w:val="left" w:pos="284"/>
        </w:tabs>
        <w:rPr>
          <w:rFonts w:ascii="Calibri" w:hAnsi="Calibri" w:cs="Times New Roman"/>
          <w:b w:val="0"/>
          <w:bCs w:val="0"/>
          <w:caps w:val="0"/>
          <w:lang w:val="es-VE" w:eastAsia="es-VE"/>
        </w:rPr>
      </w:pPr>
      <w:hyperlink w:anchor="_Toc319497105" w:history="1">
        <w:r w:rsidR="00346590" w:rsidRPr="00A92AA4">
          <w:rPr>
            <w:rStyle w:val="Hipervnculo"/>
          </w:rPr>
          <w:t>RESUMEN</w:t>
        </w:r>
        <w:r w:rsidR="00346590">
          <w:rPr>
            <w:webHidden/>
          </w:rPr>
          <w:tab/>
        </w:r>
        <w:r w:rsidR="00346590">
          <w:rPr>
            <w:webHidden/>
          </w:rPr>
          <w:fldChar w:fldCharType="begin"/>
        </w:r>
        <w:r w:rsidR="00346590">
          <w:rPr>
            <w:webHidden/>
          </w:rPr>
          <w:instrText xml:space="preserve"> PAGEREF _Toc319497105 \h </w:instrText>
        </w:r>
        <w:r w:rsidR="00346590">
          <w:rPr>
            <w:webHidden/>
          </w:rPr>
        </w:r>
        <w:r w:rsidR="00346590">
          <w:rPr>
            <w:webHidden/>
          </w:rPr>
          <w:fldChar w:fldCharType="separate"/>
        </w:r>
        <w:r w:rsidR="004939FD">
          <w:rPr>
            <w:webHidden/>
          </w:rPr>
          <w:t>v</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06" w:history="1">
        <w:r w:rsidR="00346590" w:rsidRPr="00A92AA4">
          <w:rPr>
            <w:rStyle w:val="Hipervnculo"/>
          </w:rPr>
          <w:t>ÍNDICE GENERAL</w:t>
        </w:r>
        <w:r w:rsidR="00346590">
          <w:rPr>
            <w:webHidden/>
          </w:rPr>
          <w:tab/>
        </w:r>
        <w:r w:rsidR="00346590">
          <w:rPr>
            <w:webHidden/>
          </w:rPr>
          <w:fldChar w:fldCharType="begin"/>
        </w:r>
        <w:r w:rsidR="00346590">
          <w:rPr>
            <w:webHidden/>
          </w:rPr>
          <w:instrText xml:space="preserve"> PAGEREF _Toc319497106 \h </w:instrText>
        </w:r>
        <w:r w:rsidR="00346590">
          <w:rPr>
            <w:webHidden/>
          </w:rPr>
        </w:r>
        <w:r w:rsidR="00346590">
          <w:rPr>
            <w:webHidden/>
          </w:rPr>
          <w:fldChar w:fldCharType="separate"/>
        </w:r>
        <w:r w:rsidR="004939FD">
          <w:rPr>
            <w:webHidden/>
          </w:rPr>
          <w:t>vi</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07" w:history="1">
        <w:r w:rsidR="00346590" w:rsidRPr="00A92AA4">
          <w:rPr>
            <w:rStyle w:val="Hipervnculo"/>
          </w:rPr>
          <w:t>ÍNDICE DE TABLAS</w:t>
        </w:r>
        <w:r w:rsidR="00346590">
          <w:rPr>
            <w:webHidden/>
          </w:rPr>
          <w:tab/>
        </w:r>
        <w:r w:rsidR="00346590">
          <w:rPr>
            <w:webHidden/>
          </w:rPr>
          <w:fldChar w:fldCharType="begin"/>
        </w:r>
        <w:r w:rsidR="00346590">
          <w:rPr>
            <w:webHidden/>
          </w:rPr>
          <w:instrText xml:space="preserve"> PAGEREF _Toc319497107 \h </w:instrText>
        </w:r>
        <w:r w:rsidR="00346590">
          <w:rPr>
            <w:webHidden/>
          </w:rPr>
        </w:r>
        <w:r w:rsidR="00346590">
          <w:rPr>
            <w:webHidden/>
          </w:rPr>
          <w:fldChar w:fldCharType="separate"/>
        </w:r>
        <w:r w:rsidR="004939FD">
          <w:rPr>
            <w:webHidden/>
          </w:rPr>
          <w:t>viii</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08" w:history="1">
        <w:r w:rsidR="00346590" w:rsidRPr="00A92AA4">
          <w:rPr>
            <w:rStyle w:val="Hipervnculo"/>
          </w:rPr>
          <w:t>ÍNDICE DE FIGURAS</w:t>
        </w:r>
        <w:r w:rsidR="00346590">
          <w:rPr>
            <w:webHidden/>
          </w:rPr>
          <w:tab/>
        </w:r>
        <w:r w:rsidR="00346590">
          <w:rPr>
            <w:webHidden/>
          </w:rPr>
          <w:fldChar w:fldCharType="begin"/>
        </w:r>
        <w:r w:rsidR="00346590">
          <w:rPr>
            <w:webHidden/>
          </w:rPr>
          <w:instrText xml:space="preserve"> PAGEREF _Toc319497108 \h </w:instrText>
        </w:r>
        <w:r w:rsidR="00346590">
          <w:rPr>
            <w:webHidden/>
          </w:rPr>
        </w:r>
        <w:r w:rsidR="00346590">
          <w:rPr>
            <w:webHidden/>
          </w:rPr>
          <w:fldChar w:fldCharType="separate"/>
        </w:r>
        <w:r w:rsidR="004939FD">
          <w:rPr>
            <w:webHidden/>
          </w:rPr>
          <w:t>ix</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09" w:history="1">
        <w:r w:rsidR="00346590" w:rsidRPr="00A92AA4">
          <w:rPr>
            <w:rStyle w:val="Hipervnculo"/>
          </w:rPr>
          <w:t>ABREVIATURAS</w:t>
        </w:r>
        <w:r w:rsidR="00346590">
          <w:rPr>
            <w:webHidden/>
          </w:rPr>
          <w:tab/>
        </w:r>
        <w:r w:rsidR="00346590">
          <w:rPr>
            <w:webHidden/>
          </w:rPr>
          <w:fldChar w:fldCharType="begin"/>
        </w:r>
        <w:r w:rsidR="00346590">
          <w:rPr>
            <w:webHidden/>
          </w:rPr>
          <w:instrText xml:space="preserve"> PAGEREF _Toc319497109 \h </w:instrText>
        </w:r>
        <w:r w:rsidR="00346590">
          <w:rPr>
            <w:webHidden/>
          </w:rPr>
        </w:r>
        <w:r w:rsidR="00346590">
          <w:rPr>
            <w:webHidden/>
          </w:rPr>
          <w:fldChar w:fldCharType="separate"/>
        </w:r>
        <w:r w:rsidR="004939FD">
          <w:rPr>
            <w:webHidden/>
          </w:rPr>
          <w:t>x</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10" w:history="1">
        <w:r w:rsidR="00346590" w:rsidRPr="00A92AA4">
          <w:rPr>
            <w:rStyle w:val="Hipervnculo"/>
          </w:rPr>
          <w:t>Introducción</w:t>
        </w:r>
        <w:r w:rsidR="00346590">
          <w:rPr>
            <w:webHidden/>
          </w:rPr>
          <w:tab/>
        </w:r>
        <w:r w:rsidR="00346590">
          <w:rPr>
            <w:webHidden/>
          </w:rPr>
          <w:fldChar w:fldCharType="begin"/>
        </w:r>
        <w:r w:rsidR="00346590">
          <w:rPr>
            <w:webHidden/>
          </w:rPr>
          <w:instrText xml:space="preserve"> PAGEREF _Toc319497110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11" w:history="1">
        <w:r w:rsidR="00346590" w:rsidRPr="00A92AA4">
          <w:rPr>
            <w:rStyle w:val="Hipervnculo"/>
          </w:rPr>
          <w:t xml:space="preserve"> CAPITULO I  Marco Teórico</w:t>
        </w:r>
        <w:r w:rsidR="00346590">
          <w:rPr>
            <w:webHidden/>
          </w:rPr>
          <w:tab/>
        </w:r>
        <w:r w:rsidR="00346590">
          <w:rPr>
            <w:webHidden/>
          </w:rPr>
          <w:fldChar w:fldCharType="begin"/>
        </w:r>
        <w:r w:rsidR="00346590">
          <w:rPr>
            <w:webHidden/>
          </w:rPr>
          <w:instrText xml:space="preserve"> PAGEREF _Toc319497111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12" w:history="1">
        <w:r w:rsidR="00346590" w:rsidRPr="00A92AA4">
          <w:rPr>
            <w:rStyle w:val="Hipervnculo"/>
          </w:rPr>
          <w:t>1.1. Índice de refracción</w:t>
        </w:r>
        <w:r w:rsidR="00346590">
          <w:rPr>
            <w:webHidden/>
          </w:rPr>
          <w:tab/>
        </w:r>
        <w:r w:rsidR="00346590">
          <w:rPr>
            <w:webHidden/>
          </w:rPr>
          <w:fldChar w:fldCharType="begin"/>
        </w:r>
        <w:r w:rsidR="00346590">
          <w:rPr>
            <w:webHidden/>
          </w:rPr>
          <w:instrText xml:space="preserve"> PAGEREF _Toc319497112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13" w:history="1">
        <w:r w:rsidR="00346590" w:rsidRPr="00A92AA4">
          <w:rPr>
            <w:rStyle w:val="Hipervnculo"/>
          </w:rPr>
          <w:t>1.2. Camino óptico</w:t>
        </w:r>
        <w:r w:rsidR="00346590">
          <w:rPr>
            <w:webHidden/>
          </w:rPr>
          <w:tab/>
        </w:r>
        <w:r w:rsidR="00346590">
          <w:rPr>
            <w:webHidden/>
          </w:rPr>
          <w:fldChar w:fldCharType="begin"/>
        </w:r>
        <w:r w:rsidR="00346590">
          <w:rPr>
            <w:webHidden/>
          </w:rPr>
          <w:instrText xml:space="preserve"> PAGEREF _Toc319497113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14" w:history="1">
        <w:r w:rsidR="00346590" w:rsidRPr="00A92AA4">
          <w:rPr>
            <w:rStyle w:val="Hipervnculo"/>
          </w:rPr>
          <w:t>1.3. Interferencia de la Luz</w:t>
        </w:r>
        <w:r w:rsidR="00346590">
          <w:rPr>
            <w:webHidden/>
          </w:rPr>
          <w:tab/>
        </w:r>
        <w:r w:rsidR="00346590">
          <w:rPr>
            <w:webHidden/>
          </w:rPr>
          <w:fldChar w:fldCharType="begin"/>
        </w:r>
        <w:r w:rsidR="00346590">
          <w:rPr>
            <w:webHidden/>
          </w:rPr>
          <w:instrText xml:space="preserve"> PAGEREF _Toc319497114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15" w:history="1">
        <w:r w:rsidR="00346590" w:rsidRPr="00A92AA4">
          <w:rPr>
            <w:rStyle w:val="Hipervnculo"/>
          </w:rPr>
          <w:t>1.4. Interferómetro</w:t>
        </w:r>
        <w:r w:rsidR="00346590">
          <w:rPr>
            <w:webHidden/>
          </w:rPr>
          <w:tab/>
        </w:r>
        <w:r w:rsidR="00346590">
          <w:rPr>
            <w:webHidden/>
          </w:rPr>
          <w:fldChar w:fldCharType="begin"/>
        </w:r>
        <w:r w:rsidR="00346590">
          <w:rPr>
            <w:webHidden/>
          </w:rPr>
          <w:instrText xml:space="preserve"> PAGEREF _Toc319497115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16" w:history="1">
        <w:r w:rsidR="00346590" w:rsidRPr="00A92AA4">
          <w:rPr>
            <w:rStyle w:val="Hipervnculo"/>
          </w:rPr>
          <w:t>1.4.1. Interferómetro de Michelson</w:t>
        </w:r>
        <w:r w:rsidR="00346590">
          <w:rPr>
            <w:webHidden/>
          </w:rPr>
          <w:tab/>
        </w:r>
        <w:r w:rsidR="00346590">
          <w:rPr>
            <w:webHidden/>
          </w:rPr>
          <w:fldChar w:fldCharType="begin"/>
        </w:r>
        <w:r w:rsidR="00346590">
          <w:rPr>
            <w:webHidden/>
          </w:rPr>
          <w:instrText xml:space="preserve"> PAGEREF _Toc319497116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17" w:history="1">
        <w:r w:rsidR="00346590" w:rsidRPr="00A92AA4">
          <w:rPr>
            <w:rStyle w:val="Hipervnculo"/>
          </w:rPr>
          <w:t>1.4.2. Interferómetro de Mirau</w:t>
        </w:r>
        <w:r w:rsidR="00346590">
          <w:rPr>
            <w:webHidden/>
          </w:rPr>
          <w:tab/>
        </w:r>
        <w:r w:rsidR="00346590">
          <w:rPr>
            <w:webHidden/>
          </w:rPr>
          <w:fldChar w:fldCharType="begin"/>
        </w:r>
        <w:r w:rsidR="00346590">
          <w:rPr>
            <w:webHidden/>
          </w:rPr>
          <w:instrText xml:space="preserve"> PAGEREF _Toc319497117 \h </w:instrText>
        </w:r>
        <w:r w:rsidR="00346590">
          <w:rPr>
            <w:webHidden/>
          </w:rPr>
        </w:r>
        <w:r w:rsidR="00346590">
          <w:rPr>
            <w:webHidden/>
          </w:rPr>
          <w:fldChar w:fldCharType="separate"/>
        </w:r>
        <w:r w:rsidR="004939FD">
          <w:rPr>
            <w:webHidden/>
          </w:rPr>
          <w:t>5</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18" w:history="1">
        <w:r w:rsidR="00346590" w:rsidRPr="00A92AA4">
          <w:rPr>
            <w:rStyle w:val="Hipervnculo"/>
          </w:rPr>
          <w:t>1.5. Teoría del Color</w:t>
        </w:r>
        <w:r w:rsidR="00346590">
          <w:rPr>
            <w:webHidden/>
          </w:rPr>
          <w:tab/>
        </w:r>
        <w:r w:rsidR="00346590">
          <w:rPr>
            <w:webHidden/>
          </w:rPr>
          <w:fldChar w:fldCharType="begin"/>
        </w:r>
        <w:r w:rsidR="00346590">
          <w:rPr>
            <w:webHidden/>
          </w:rPr>
          <w:instrText xml:space="preserve"> PAGEREF _Toc319497118 \h </w:instrText>
        </w:r>
        <w:r w:rsidR="00346590">
          <w:rPr>
            <w:webHidden/>
          </w:rPr>
        </w:r>
        <w:r w:rsidR="00346590">
          <w:rPr>
            <w:webHidden/>
          </w:rPr>
          <w:fldChar w:fldCharType="separate"/>
        </w:r>
        <w:r w:rsidR="004939FD">
          <w:rPr>
            <w:webHidden/>
          </w:rPr>
          <w:t>6</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19" w:history="1">
        <w:r w:rsidR="00346590" w:rsidRPr="00A92AA4">
          <w:rPr>
            <w:rStyle w:val="Hipervnculo"/>
          </w:rPr>
          <w:t>1.5.1. Espacio de color RGB</w:t>
        </w:r>
        <w:r w:rsidR="00346590">
          <w:rPr>
            <w:webHidden/>
          </w:rPr>
          <w:tab/>
        </w:r>
        <w:r w:rsidR="00346590">
          <w:rPr>
            <w:webHidden/>
          </w:rPr>
          <w:fldChar w:fldCharType="begin"/>
        </w:r>
        <w:r w:rsidR="00346590">
          <w:rPr>
            <w:webHidden/>
          </w:rPr>
          <w:instrText xml:space="preserve"> PAGEREF _Toc319497119 \h </w:instrText>
        </w:r>
        <w:r w:rsidR="00346590">
          <w:rPr>
            <w:webHidden/>
          </w:rPr>
        </w:r>
        <w:r w:rsidR="00346590">
          <w:rPr>
            <w:webHidden/>
          </w:rPr>
          <w:fldChar w:fldCharType="separate"/>
        </w:r>
        <w:r w:rsidR="004939FD">
          <w:rPr>
            <w:webHidden/>
          </w:rPr>
          <w:t>7</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0" w:history="1">
        <w:r w:rsidR="00346590" w:rsidRPr="00A92AA4">
          <w:rPr>
            <w:rStyle w:val="Hipervnculo"/>
          </w:rPr>
          <w:t>1.5.2. Espacio de color HSL</w:t>
        </w:r>
        <w:r w:rsidR="00346590">
          <w:rPr>
            <w:webHidden/>
          </w:rPr>
          <w:tab/>
        </w:r>
        <w:r w:rsidR="00346590">
          <w:rPr>
            <w:webHidden/>
          </w:rPr>
          <w:fldChar w:fldCharType="begin"/>
        </w:r>
        <w:r w:rsidR="00346590">
          <w:rPr>
            <w:webHidden/>
          </w:rPr>
          <w:instrText xml:space="preserve"> PAGEREF _Toc319497120 \h </w:instrText>
        </w:r>
        <w:r w:rsidR="00346590">
          <w:rPr>
            <w:webHidden/>
          </w:rPr>
        </w:r>
        <w:r w:rsidR="00346590">
          <w:rPr>
            <w:webHidden/>
          </w:rPr>
          <w:fldChar w:fldCharType="separate"/>
        </w:r>
        <w:r w:rsidR="004939FD">
          <w:rPr>
            <w:webHidden/>
          </w:rPr>
          <w:t>7</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21" w:history="1">
        <w:r w:rsidR="00346590" w:rsidRPr="00A92AA4">
          <w:rPr>
            <w:rStyle w:val="Hipervnculo"/>
          </w:rPr>
          <w:t>1.6. Dispositivos digitales de detección de imágenes</w:t>
        </w:r>
        <w:r w:rsidR="00346590">
          <w:rPr>
            <w:webHidden/>
          </w:rPr>
          <w:tab/>
        </w:r>
        <w:r w:rsidR="00346590">
          <w:rPr>
            <w:webHidden/>
          </w:rPr>
          <w:fldChar w:fldCharType="begin"/>
        </w:r>
        <w:r w:rsidR="00346590">
          <w:rPr>
            <w:webHidden/>
          </w:rPr>
          <w:instrText xml:space="preserve"> PAGEREF _Toc319497121 \h </w:instrText>
        </w:r>
        <w:r w:rsidR="00346590">
          <w:rPr>
            <w:webHidden/>
          </w:rPr>
        </w:r>
        <w:r w:rsidR="00346590">
          <w:rPr>
            <w:webHidden/>
          </w:rPr>
          <w:fldChar w:fldCharType="separate"/>
        </w:r>
        <w:r w:rsidR="004939FD">
          <w:rPr>
            <w:webHidden/>
          </w:rPr>
          <w:t>8</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2" w:history="1">
        <w:r w:rsidR="00346590" w:rsidRPr="00A92AA4">
          <w:rPr>
            <w:rStyle w:val="Hipervnculo"/>
          </w:rPr>
          <w:t>1.6.1. Cámaras CCD</w:t>
        </w:r>
        <w:r w:rsidR="00346590">
          <w:rPr>
            <w:webHidden/>
          </w:rPr>
          <w:tab/>
        </w:r>
        <w:r w:rsidR="00346590">
          <w:rPr>
            <w:webHidden/>
          </w:rPr>
          <w:fldChar w:fldCharType="begin"/>
        </w:r>
        <w:r w:rsidR="00346590">
          <w:rPr>
            <w:webHidden/>
          </w:rPr>
          <w:instrText xml:space="preserve"> PAGEREF _Toc319497122 \h </w:instrText>
        </w:r>
        <w:r w:rsidR="00346590">
          <w:rPr>
            <w:webHidden/>
          </w:rPr>
        </w:r>
        <w:r w:rsidR="00346590">
          <w:rPr>
            <w:webHidden/>
          </w:rPr>
          <w:fldChar w:fldCharType="separate"/>
        </w:r>
        <w:r w:rsidR="004939FD">
          <w:rPr>
            <w:webHidden/>
          </w:rPr>
          <w:t>10</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23" w:history="1">
        <w:r w:rsidR="00346590" w:rsidRPr="00A92AA4">
          <w:rPr>
            <w:rStyle w:val="Hipervnculo"/>
          </w:rPr>
          <w:t xml:space="preserve"> Capítulo II  SIMULADOR</w:t>
        </w:r>
        <w:r w:rsidR="00346590">
          <w:rPr>
            <w:webHidden/>
          </w:rPr>
          <w:tab/>
        </w:r>
        <w:r w:rsidR="00346590">
          <w:rPr>
            <w:webHidden/>
          </w:rPr>
          <w:fldChar w:fldCharType="begin"/>
        </w:r>
        <w:r w:rsidR="00346590">
          <w:rPr>
            <w:webHidden/>
          </w:rPr>
          <w:instrText xml:space="preserve"> PAGEREF _Toc319497123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24" w:history="1">
        <w:r w:rsidR="00346590" w:rsidRPr="00A92AA4">
          <w:rPr>
            <w:rStyle w:val="Hipervnculo"/>
          </w:rPr>
          <w:t>2.1. Módulos del simulador</w:t>
        </w:r>
        <w:r w:rsidR="00346590">
          <w:rPr>
            <w:webHidden/>
          </w:rPr>
          <w:tab/>
        </w:r>
        <w:r w:rsidR="00346590">
          <w:rPr>
            <w:webHidden/>
          </w:rPr>
          <w:fldChar w:fldCharType="begin"/>
        </w:r>
        <w:r w:rsidR="00346590">
          <w:rPr>
            <w:webHidden/>
          </w:rPr>
          <w:instrText xml:space="preserve"> PAGEREF _Toc319497124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5" w:history="1">
        <w:r w:rsidR="00346590" w:rsidRPr="00A92AA4">
          <w:rPr>
            <w:rStyle w:val="Hipervnculo"/>
          </w:rPr>
          <w:t>2.1.1. Módulo de espectros</w:t>
        </w:r>
        <w:r w:rsidR="00346590">
          <w:rPr>
            <w:webHidden/>
          </w:rPr>
          <w:tab/>
        </w:r>
        <w:r w:rsidR="00346590">
          <w:rPr>
            <w:webHidden/>
          </w:rPr>
          <w:fldChar w:fldCharType="begin"/>
        </w:r>
        <w:r w:rsidR="00346590">
          <w:rPr>
            <w:webHidden/>
          </w:rPr>
          <w:instrText xml:space="preserve"> PAGEREF _Toc319497125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6" w:history="1">
        <w:r w:rsidR="00346590" w:rsidRPr="00A92AA4">
          <w:rPr>
            <w:rStyle w:val="Hipervnculo"/>
          </w:rPr>
          <w:t>2.1.2. Módulo de muestra</w:t>
        </w:r>
        <w:r w:rsidR="00346590">
          <w:rPr>
            <w:webHidden/>
          </w:rPr>
          <w:tab/>
        </w:r>
        <w:r w:rsidR="00346590">
          <w:rPr>
            <w:webHidden/>
          </w:rPr>
          <w:fldChar w:fldCharType="begin"/>
        </w:r>
        <w:r w:rsidR="00346590">
          <w:rPr>
            <w:webHidden/>
          </w:rPr>
          <w:instrText xml:space="preserve"> PAGEREF _Toc319497126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7" w:history="1">
        <w:r w:rsidR="00346590" w:rsidRPr="00A92AA4">
          <w:rPr>
            <w:rStyle w:val="Hipervnculo"/>
          </w:rPr>
          <w:t>2.1.3. Modulo de cámara</w:t>
        </w:r>
        <w:r w:rsidR="00346590">
          <w:rPr>
            <w:webHidden/>
          </w:rPr>
          <w:tab/>
        </w:r>
        <w:r w:rsidR="00346590">
          <w:rPr>
            <w:webHidden/>
          </w:rPr>
          <w:fldChar w:fldCharType="begin"/>
        </w:r>
        <w:r w:rsidR="00346590">
          <w:rPr>
            <w:webHidden/>
          </w:rPr>
          <w:instrText xml:space="preserve"> PAGEREF _Toc319497127 \h </w:instrText>
        </w:r>
        <w:r w:rsidR="00346590">
          <w:rPr>
            <w:webHidden/>
          </w:rPr>
        </w:r>
        <w:r w:rsidR="00346590">
          <w:rPr>
            <w:webHidden/>
          </w:rPr>
          <w:fldChar w:fldCharType="separate"/>
        </w:r>
        <w:r w:rsidR="004939FD">
          <w:rPr>
            <w:webHidden/>
          </w:rPr>
          <w:t>3</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8" w:history="1">
        <w:r w:rsidR="00346590" w:rsidRPr="00A92AA4">
          <w:rPr>
            <w:rStyle w:val="Hipervnculo"/>
          </w:rPr>
          <w:t>2.1.4. Módulo de la fuente de iluminación</w:t>
        </w:r>
        <w:r w:rsidR="00346590">
          <w:rPr>
            <w:webHidden/>
          </w:rPr>
          <w:tab/>
        </w:r>
        <w:r w:rsidR="00346590">
          <w:rPr>
            <w:webHidden/>
          </w:rPr>
          <w:fldChar w:fldCharType="begin"/>
        </w:r>
        <w:r w:rsidR="00346590">
          <w:rPr>
            <w:webHidden/>
          </w:rPr>
          <w:instrText xml:space="preserve"> PAGEREF _Toc319497128 \h </w:instrText>
        </w:r>
        <w:r w:rsidR="00346590">
          <w:rPr>
            <w:webHidden/>
          </w:rPr>
        </w:r>
        <w:r w:rsidR="00346590">
          <w:rPr>
            <w:webHidden/>
          </w:rPr>
          <w:fldChar w:fldCharType="separate"/>
        </w:r>
        <w:r w:rsidR="004939FD">
          <w:rPr>
            <w:webHidden/>
          </w:rPr>
          <w:t>3</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29" w:history="1">
        <w:r w:rsidR="00346590" w:rsidRPr="00A92AA4">
          <w:rPr>
            <w:rStyle w:val="Hipervnculo"/>
          </w:rPr>
          <w:t>2.1.5. Módulo de ruido</w:t>
        </w:r>
        <w:r w:rsidR="00346590">
          <w:rPr>
            <w:webHidden/>
          </w:rPr>
          <w:tab/>
        </w:r>
        <w:r w:rsidR="00346590">
          <w:rPr>
            <w:webHidden/>
          </w:rPr>
          <w:fldChar w:fldCharType="begin"/>
        </w:r>
        <w:r w:rsidR="00346590">
          <w:rPr>
            <w:webHidden/>
          </w:rPr>
          <w:instrText xml:space="preserve"> PAGEREF _Toc319497129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30" w:history="1">
        <w:r w:rsidR="00346590" w:rsidRPr="00A92AA4">
          <w:rPr>
            <w:rStyle w:val="Hipervnculo"/>
          </w:rPr>
          <w:t>2.1.6. Módulo de interferometría</w:t>
        </w:r>
        <w:r w:rsidR="00346590">
          <w:rPr>
            <w:webHidden/>
          </w:rPr>
          <w:tab/>
        </w:r>
        <w:r w:rsidR="00346590">
          <w:rPr>
            <w:webHidden/>
          </w:rPr>
          <w:fldChar w:fldCharType="begin"/>
        </w:r>
        <w:r w:rsidR="00346590">
          <w:rPr>
            <w:webHidden/>
          </w:rPr>
          <w:instrText xml:space="preserve"> PAGEREF _Toc319497130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31" w:history="1">
        <w:r w:rsidR="00346590" w:rsidRPr="00A92AA4">
          <w:rPr>
            <w:rStyle w:val="Hipervnculo"/>
          </w:rPr>
          <w:t>2.2. Validación del simulador</w:t>
        </w:r>
        <w:r w:rsidR="00346590">
          <w:rPr>
            <w:webHidden/>
          </w:rPr>
          <w:tab/>
        </w:r>
        <w:r w:rsidR="00346590">
          <w:rPr>
            <w:webHidden/>
          </w:rPr>
          <w:fldChar w:fldCharType="begin"/>
        </w:r>
        <w:r w:rsidR="00346590">
          <w:rPr>
            <w:webHidden/>
          </w:rPr>
          <w:instrText xml:space="preserve"> PAGEREF _Toc319497131 \h </w:instrText>
        </w:r>
        <w:r w:rsidR="00346590">
          <w:rPr>
            <w:webHidden/>
          </w:rPr>
        </w:r>
        <w:r w:rsidR="00346590">
          <w:rPr>
            <w:webHidden/>
          </w:rPr>
          <w:fldChar w:fldCharType="separate"/>
        </w:r>
        <w:r w:rsidR="004939FD">
          <w:rPr>
            <w:webHidden/>
          </w:rPr>
          <w:t>11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32" w:history="1">
        <w:r w:rsidR="00346590" w:rsidRPr="00A92AA4">
          <w:rPr>
            <w:rStyle w:val="Hipervnculo"/>
          </w:rPr>
          <w:t>2.2.1. Franjas de un plano inclinado con fuente puntual</w:t>
        </w:r>
        <w:r w:rsidR="00346590">
          <w:rPr>
            <w:webHidden/>
          </w:rPr>
          <w:tab/>
        </w:r>
        <w:r w:rsidR="00346590">
          <w:rPr>
            <w:webHidden/>
          </w:rPr>
          <w:fldChar w:fldCharType="begin"/>
        </w:r>
        <w:r w:rsidR="00346590">
          <w:rPr>
            <w:webHidden/>
          </w:rPr>
          <w:instrText xml:space="preserve"> PAGEREF _Toc319497132 \h </w:instrText>
        </w:r>
        <w:r w:rsidR="00346590">
          <w:rPr>
            <w:webHidden/>
          </w:rPr>
        </w:r>
        <w:r w:rsidR="00346590">
          <w:rPr>
            <w:webHidden/>
          </w:rPr>
          <w:fldChar w:fldCharType="separate"/>
        </w:r>
        <w:r w:rsidR="004939FD">
          <w:rPr>
            <w:webHidden/>
          </w:rPr>
          <w:t>12</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33" w:history="1">
        <w:r w:rsidR="00346590" w:rsidRPr="00A92AA4">
          <w:rPr>
            <w:rStyle w:val="Hipervnculo"/>
          </w:rPr>
          <w:t>2.2.2. Franjas de un plano inclinado en luz blanca</w:t>
        </w:r>
        <w:r w:rsidR="00346590">
          <w:rPr>
            <w:webHidden/>
          </w:rPr>
          <w:tab/>
        </w:r>
        <w:r w:rsidR="00346590">
          <w:rPr>
            <w:webHidden/>
          </w:rPr>
          <w:fldChar w:fldCharType="begin"/>
        </w:r>
        <w:r w:rsidR="00346590">
          <w:rPr>
            <w:webHidden/>
          </w:rPr>
          <w:instrText xml:space="preserve"> PAGEREF _Toc319497133 \h </w:instrText>
        </w:r>
        <w:r w:rsidR="00346590">
          <w:rPr>
            <w:webHidden/>
          </w:rPr>
        </w:r>
        <w:r w:rsidR="00346590">
          <w:rPr>
            <w:webHidden/>
          </w:rPr>
          <w:fldChar w:fldCharType="separate"/>
        </w:r>
        <w:r w:rsidR="004939FD">
          <w:rPr>
            <w:webHidden/>
          </w:rPr>
          <w:t>13</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34" w:history="1">
        <w:r w:rsidR="00346590" w:rsidRPr="00A92AA4">
          <w:rPr>
            <w:rStyle w:val="Hipervnculo"/>
          </w:rPr>
          <w:t>2.2.3. Replicación de un interferograma real</w:t>
        </w:r>
        <w:r w:rsidR="00346590">
          <w:rPr>
            <w:webHidden/>
          </w:rPr>
          <w:tab/>
        </w:r>
        <w:r w:rsidR="00346590">
          <w:rPr>
            <w:webHidden/>
          </w:rPr>
          <w:fldChar w:fldCharType="begin"/>
        </w:r>
        <w:r w:rsidR="00346590">
          <w:rPr>
            <w:webHidden/>
          </w:rPr>
          <w:instrText xml:space="preserve"> PAGEREF _Toc319497134 \h </w:instrText>
        </w:r>
        <w:r w:rsidR="00346590">
          <w:rPr>
            <w:webHidden/>
          </w:rPr>
        </w:r>
        <w:r w:rsidR="00346590">
          <w:rPr>
            <w:webHidden/>
          </w:rPr>
          <w:fldChar w:fldCharType="separate"/>
        </w:r>
        <w:r w:rsidR="004939FD">
          <w:rPr>
            <w:webHidden/>
          </w:rPr>
          <w:t>16</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35" w:history="1">
        <w:r w:rsidR="00346590" w:rsidRPr="00A92AA4">
          <w:rPr>
            <w:rStyle w:val="Hipervnculo"/>
          </w:rPr>
          <w:t>2.3. Conclusión</w:t>
        </w:r>
        <w:r w:rsidR="00346590">
          <w:rPr>
            <w:webHidden/>
          </w:rPr>
          <w:tab/>
        </w:r>
        <w:r w:rsidR="00346590">
          <w:rPr>
            <w:webHidden/>
          </w:rPr>
          <w:fldChar w:fldCharType="begin"/>
        </w:r>
        <w:r w:rsidR="00346590">
          <w:rPr>
            <w:webHidden/>
          </w:rPr>
          <w:instrText xml:space="preserve"> PAGEREF _Toc319497135 \h </w:instrText>
        </w:r>
        <w:r w:rsidR="00346590">
          <w:rPr>
            <w:webHidden/>
          </w:rPr>
        </w:r>
        <w:r w:rsidR="00346590">
          <w:rPr>
            <w:webHidden/>
          </w:rPr>
          <w:fldChar w:fldCharType="separate"/>
        </w:r>
        <w:r w:rsidR="004939FD">
          <w:rPr>
            <w:webHidden/>
          </w:rPr>
          <w:t>18</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36" w:history="1">
        <w:r w:rsidR="00346590" w:rsidRPr="00A92AA4">
          <w:rPr>
            <w:rStyle w:val="Hipervnculo"/>
          </w:rPr>
          <w:t xml:space="preserve"> CAPITULO III  Algoritmo de Control</w:t>
        </w:r>
        <w:r w:rsidR="00346590">
          <w:rPr>
            <w:webHidden/>
          </w:rPr>
          <w:tab/>
        </w:r>
        <w:r w:rsidR="00346590">
          <w:rPr>
            <w:webHidden/>
          </w:rPr>
          <w:fldChar w:fldCharType="begin"/>
        </w:r>
        <w:r w:rsidR="00346590">
          <w:rPr>
            <w:webHidden/>
          </w:rPr>
          <w:instrText xml:space="preserve"> PAGEREF _Toc319497136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37" w:history="1">
        <w:r w:rsidR="00346590" w:rsidRPr="00A92AA4">
          <w:rPr>
            <w:rStyle w:val="Hipervnculo"/>
          </w:rPr>
          <w:t>3.1. Observaciones iniciales</w:t>
        </w:r>
        <w:r w:rsidR="00346590">
          <w:rPr>
            <w:webHidden/>
          </w:rPr>
          <w:tab/>
        </w:r>
        <w:r w:rsidR="00346590">
          <w:rPr>
            <w:webHidden/>
          </w:rPr>
          <w:fldChar w:fldCharType="begin"/>
        </w:r>
        <w:r w:rsidR="00346590">
          <w:rPr>
            <w:webHidden/>
          </w:rPr>
          <w:instrText xml:space="preserve"> PAGEREF _Toc319497137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38" w:history="1">
        <w:r w:rsidR="00346590" w:rsidRPr="00A92AA4">
          <w:rPr>
            <w:rStyle w:val="Hipervnculo"/>
          </w:rPr>
          <w:t>3.2. Simulación de vibraciones</w:t>
        </w:r>
        <w:r w:rsidR="00346590">
          <w:rPr>
            <w:webHidden/>
          </w:rPr>
          <w:tab/>
        </w:r>
        <w:r w:rsidR="00346590">
          <w:rPr>
            <w:webHidden/>
          </w:rPr>
          <w:fldChar w:fldCharType="begin"/>
        </w:r>
        <w:r w:rsidR="00346590">
          <w:rPr>
            <w:webHidden/>
          </w:rPr>
          <w:instrText xml:space="preserve"> PAGEREF _Toc319497138 \h </w:instrText>
        </w:r>
        <w:r w:rsidR="00346590">
          <w:rPr>
            <w:webHidden/>
          </w:rPr>
        </w:r>
        <w:r w:rsidR="00346590">
          <w:rPr>
            <w:webHidden/>
          </w:rPr>
          <w:fldChar w:fldCharType="separate"/>
        </w:r>
        <w:r w:rsidR="004939FD">
          <w:rPr>
            <w:webHidden/>
          </w:rPr>
          <w:t>3</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39" w:history="1">
        <w:r w:rsidR="00346590" w:rsidRPr="00A92AA4">
          <w:rPr>
            <w:rStyle w:val="Hipervnculo"/>
          </w:rPr>
          <w:t>3.3. Algoritmo de control</w:t>
        </w:r>
        <w:r w:rsidR="00346590">
          <w:rPr>
            <w:webHidden/>
          </w:rPr>
          <w:tab/>
        </w:r>
        <w:r w:rsidR="00346590">
          <w:rPr>
            <w:webHidden/>
          </w:rPr>
          <w:fldChar w:fldCharType="begin"/>
        </w:r>
        <w:r w:rsidR="00346590">
          <w:rPr>
            <w:webHidden/>
          </w:rPr>
          <w:instrText xml:space="preserve"> PAGEREF _Toc319497139 \h </w:instrText>
        </w:r>
        <w:r w:rsidR="00346590">
          <w:rPr>
            <w:webHidden/>
          </w:rPr>
        </w:r>
        <w:r w:rsidR="00346590">
          <w:rPr>
            <w:webHidden/>
          </w:rPr>
          <w:fldChar w:fldCharType="separate"/>
        </w:r>
        <w:r w:rsidR="004939FD">
          <w:rPr>
            <w:webHidden/>
          </w:rPr>
          <w:t>7</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40" w:history="1">
        <w:r w:rsidR="00346590" w:rsidRPr="00A92AA4">
          <w:rPr>
            <w:rStyle w:val="Hipervnculo"/>
          </w:rPr>
          <w:t>3.4. Algoritmo de control en el simulador</w:t>
        </w:r>
        <w:r w:rsidR="00346590">
          <w:rPr>
            <w:webHidden/>
          </w:rPr>
          <w:tab/>
        </w:r>
        <w:r w:rsidR="00346590">
          <w:rPr>
            <w:webHidden/>
          </w:rPr>
          <w:fldChar w:fldCharType="begin"/>
        </w:r>
        <w:r w:rsidR="00346590">
          <w:rPr>
            <w:webHidden/>
          </w:rPr>
          <w:instrText xml:space="preserve"> PAGEREF _Toc319497140 \h </w:instrText>
        </w:r>
        <w:r w:rsidR="00346590">
          <w:rPr>
            <w:webHidden/>
          </w:rPr>
        </w:r>
        <w:r w:rsidR="00346590">
          <w:rPr>
            <w:webHidden/>
          </w:rPr>
          <w:fldChar w:fldCharType="separate"/>
        </w:r>
        <w:r w:rsidR="004939FD">
          <w:rPr>
            <w:webHidden/>
          </w:rPr>
          <w:t>9</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41" w:history="1">
        <w:r w:rsidR="00346590" w:rsidRPr="00A92AA4">
          <w:rPr>
            <w:rStyle w:val="Hipervnculo"/>
          </w:rPr>
          <w:t>3.5. Conclusiones</w:t>
        </w:r>
        <w:r w:rsidR="00346590">
          <w:rPr>
            <w:webHidden/>
          </w:rPr>
          <w:tab/>
        </w:r>
        <w:r w:rsidR="00346590">
          <w:rPr>
            <w:webHidden/>
          </w:rPr>
          <w:fldChar w:fldCharType="begin"/>
        </w:r>
        <w:r w:rsidR="00346590">
          <w:rPr>
            <w:webHidden/>
          </w:rPr>
          <w:instrText xml:space="preserve"> PAGEREF _Toc319497141 \h </w:instrText>
        </w:r>
        <w:r w:rsidR="00346590">
          <w:rPr>
            <w:webHidden/>
          </w:rPr>
        </w:r>
        <w:r w:rsidR="00346590">
          <w:rPr>
            <w:webHidden/>
          </w:rPr>
          <w:fldChar w:fldCharType="separate"/>
        </w:r>
        <w:r w:rsidR="004939FD">
          <w:rPr>
            <w:webHidden/>
          </w:rPr>
          <w:t>11</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42" w:history="1">
        <w:r w:rsidR="00346590" w:rsidRPr="00A92AA4">
          <w:rPr>
            <w:rStyle w:val="Hipervnculo"/>
          </w:rPr>
          <w:t xml:space="preserve"> CAPITULO IV  INSTRUMENTACIÓN</w:t>
        </w:r>
        <w:r w:rsidR="00346590">
          <w:rPr>
            <w:webHidden/>
          </w:rPr>
          <w:tab/>
        </w:r>
        <w:r w:rsidR="00346590">
          <w:rPr>
            <w:webHidden/>
          </w:rPr>
          <w:fldChar w:fldCharType="begin"/>
        </w:r>
        <w:r w:rsidR="00346590">
          <w:rPr>
            <w:webHidden/>
          </w:rPr>
          <w:instrText xml:space="preserve"> PAGEREF _Toc319497142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43" w:history="1">
        <w:r w:rsidR="00346590" w:rsidRPr="00A92AA4">
          <w:rPr>
            <w:rStyle w:val="Hipervnculo"/>
          </w:rPr>
          <w:t>4.1. Sistema de microscopía interferencial</w:t>
        </w:r>
        <w:r w:rsidR="00346590">
          <w:rPr>
            <w:webHidden/>
          </w:rPr>
          <w:tab/>
        </w:r>
        <w:r w:rsidR="00346590">
          <w:rPr>
            <w:webHidden/>
          </w:rPr>
          <w:fldChar w:fldCharType="begin"/>
        </w:r>
        <w:r w:rsidR="00346590">
          <w:rPr>
            <w:webHidden/>
          </w:rPr>
          <w:instrText xml:space="preserve"> PAGEREF _Toc319497143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44" w:history="1">
        <w:r w:rsidR="00346590" w:rsidRPr="00A92AA4">
          <w:rPr>
            <w:rStyle w:val="Hipervnculo"/>
          </w:rPr>
          <w:t>4.2. Interconexión PC-Piezoeléctrico</w:t>
        </w:r>
        <w:r w:rsidR="00346590">
          <w:rPr>
            <w:webHidden/>
          </w:rPr>
          <w:tab/>
        </w:r>
        <w:r w:rsidR="00346590">
          <w:rPr>
            <w:webHidden/>
          </w:rPr>
          <w:fldChar w:fldCharType="begin"/>
        </w:r>
        <w:r w:rsidR="00346590">
          <w:rPr>
            <w:webHidden/>
          </w:rPr>
          <w:instrText xml:space="preserve"> PAGEREF _Toc319497144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45" w:history="1">
        <w:r w:rsidR="00346590" w:rsidRPr="00A92AA4">
          <w:rPr>
            <w:rStyle w:val="Hipervnculo"/>
          </w:rPr>
          <w:t>4.2.1. Etapa de alimentación</w:t>
        </w:r>
        <w:r w:rsidR="00346590">
          <w:rPr>
            <w:webHidden/>
          </w:rPr>
          <w:tab/>
        </w:r>
        <w:r w:rsidR="00346590">
          <w:rPr>
            <w:webHidden/>
          </w:rPr>
          <w:fldChar w:fldCharType="begin"/>
        </w:r>
        <w:r w:rsidR="00346590">
          <w:rPr>
            <w:webHidden/>
          </w:rPr>
          <w:instrText xml:space="preserve"> PAGEREF _Toc319497145 \h </w:instrText>
        </w:r>
        <w:r w:rsidR="00346590">
          <w:rPr>
            <w:webHidden/>
          </w:rPr>
        </w:r>
        <w:r w:rsidR="00346590">
          <w:rPr>
            <w:webHidden/>
          </w:rPr>
          <w:fldChar w:fldCharType="separate"/>
        </w:r>
        <w:r w:rsidR="004939FD">
          <w:rPr>
            <w:webHidden/>
          </w:rPr>
          <w:t>3</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46" w:history="1">
        <w:r w:rsidR="00346590" w:rsidRPr="00A92AA4">
          <w:rPr>
            <w:rStyle w:val="Hipervnculo"/>
          </w:rPr>
          <w:t>4.2.2. Convertidor frecuencia-voltaje</w:t>
        </w:r>
        <w:r w:rsidR="00346590">
          <w:rPr>
            <w:webHidden/>
          </w:rPr>
          <w:tab/>
        </w:r>
        <w:r w:rsidR="00346590">
          <w:rPr>
            <w:webHidden/>
          </w:rPr>
          <w:fldChar w:fldCharType="begin"/>
        </w:r>
        <w:r w:rsidR="00346590">
          <w:rPr>
            <w:webHidden/>
          </w:rPr>
          <w:instrText xml:space="preserve"> PAGEREF _Toc319497146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47" w:history="1">
        <w:r w:rsidR="00346590" w:rsidRPr="00A92AA4">
          <w:rPr>
            <w:rStyle w:val="Hipervnculo"/>
          </w:rPr>
          <w:t>4.2.3. Etapa de filtraje de la señal DC</w:t>
        </w:r>
        <w:r w:rsidR="00346590">
          <w:rPr>
            <w:webHidden/>
          </w:rPr>
          <w:tab/>
        </w:r>
        <w:r w:rsidR="00346590">
          <w:rPr>
            <w:webHidden/>
          </w:rPr>
          <w:fldChar w:fldCharType="begin"/>
        </w:r>
        <w:r w:rsidR="00346590">
          <w:rPr>
            <w:webHidden/>
          </w:rPr>
          <w:instrText xml:space="preserve"> PAGEREF _Toc319497147 \h </w:instrText>
        </w:r>
        <w:r w:rsidR="00346590">
          <w:rPr>
            <w:webHidden/>
          </w:rPr>
        </w:r>
        <w:r w:rsidR="00346590">
          <w:rPr>
            <w:webHidden/>
          </w:rPr>
          <w:fldChar w:fldCharType="separate"/>
        </w:r>
        <w:r w:rsidR="004939FD">
          <w:rPr>
            <w:webHidden/>
          </w:rPr>
          <w:t>5</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48" w:history="1">
        <w:r w:rsidR="00346590" w:rsidRPr="00A92AA4">
          <w:rPr>
            <w:rStyle w:val="Hipervnculo"/>
          </w:rPr>
          <w:t>4.2.4. Etapa de filtrado de la señal AC</w:t>
        </w:r>
        <w:r w:rsidR="00346590">
          <w:rPr>
            <w:webHidden/>
          </w:rPr>
          <w:tab/>
        </w:r>
        <w:r w:rsidR="00346590">
          <w:rPr>
            <w:webHidden/>
          </w:rPr>
          <w:fldChar w:fldCharType="begin"/>
        </w:r>
        <w:r w:rsidR="00346590">
          <w:rPr>
            <w:webHidden/>
          </w:rPr>
          <w:instrText xml:space="preserve"> PAGEREF _Toc319497148 \h </w:instrText>
        </w:r>
        <w:r w:rsidR="00346590">
          <w:rPr>
            <w:webHidden/>
          </w:rPr>
        </w:r>
        <w:r w:rsidR="00346590">
          <w:rPr>
            <w:webHidden/>
          </w:rPr>
          <w:fldChar w:fldCharType="separate"/>
        </w:r>
        <w:r w:rsidR="004939FD">
          <w:rPr>
            <w:webHidden/>
          </w:rPr>
          <w:t>6</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49" w:history="1">
        <w:r w:rsidR="00346590" w:rsidRPr="00A92AA4">
          <w:rPr>
            <w:rStyle w:val="Hipervnculo"/>
          </w:rPr>
          <w:t>4.2.5. Etapa de amplificación de salida</w:t>
        </w:r>
        <w:r w:rsidR="00346590">
          <w:rPr>
            <w:webHidden/>
          </w:rPr>
          <w:tab/>
        </w:r>
        <w:r w:rsidR="00346590">
          <w:rPr>
            <w:webHidden/>
          </w:rPr>
          <w:fldChar w:fldCharType="begin"/>
        </w:r>
        <w:r w:rsidR="00346590">
          <w:rPr>
            <w:webHidden/>
          </w:rPr>
          <w:instrText xml:space="preserve"> PAGEREF _Toc319497149 \h </w:instrText>
        </w:r>
        <w:r w:rsidR="00346590">
          <w:rPr>
            <w:webHidden/>
          </w:rPr>
        </w:r>
        <w:r w:rsidR="00346590">
          <w:rPr>
            <w:webHidden/>
          </w:rPr>
          <w:fldChar w:fldCharType="separate"/>
        </w:r>
        <w:r w:rsidR="004939FD">
          <w:rPr>
            <w:webHidden/>
          </w:rPr>
          <w:t>7</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50" w:history="1">
        <w:r w:rsidR="00346590" w:rsidRPr="00A92AA4">
          <w:rPr>
            <w:rStyle w:val="Hipervnculo"/>
          </w:rPr>
          <w:t>4.3. Software desarrollado</w:t>
        </w:r>
        <w:r w:rsidR="00346590">
          <w:rPr>
            <w:webHidden/>
          </w:rPr>
          <w:tab/>
        </w:r>
        <w:r w:rsidR="00346590">
          <w:rPr>
            <w:webHidden/>
          </w:rPr>
          <w:fldChar w:fldCharType="begin"/>
        </w:r>
        <w:r w:rsidR="00346590">
          <w:rPr>
            <w:webHidden/>
          </w:rPr>
          <w:instrText xml:space="preserve"> PAGEREF _Toc319497150 \h </w:instrText>
        </w:r>
        <w:r w:rsidR="00346590">
          <w:rPr>
            <w:webHidden/>
          </w:rPr>
        </w:r>
        <w:r w:rsidR="00346590">
          <w:rPr>
            <w:webHidden/>
          </w:rPr>
          <w:fldChar w:fldCharType="separate"/>
        </w:r>
        <w:r w:rsidR="004939FD">
          <w:rPr>
            <w:webHidden/>
          </w:rPr>
          <w:t>8</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1" w:history="1">
        <w:r w:rsidR="00346590" w:rsidRPr="00A92AA4">
          <w:rPr>
            <w:rStyle w:val="Hipervnculo"/>
          </w:rPr>
          <w:t>4.3.1. VIs asociados al funcionamiento de la cámara y manejo de imágenes</w:t>
        </w:r>
        <w:r w:rsidR="00346590">
          <w:rPr>
            <w:webHidden/>
          </w:rPr>
          <w:tab/>
        </w:r>
        <w:r w:rsidR="00346590">
          <w:rPr>
            <w:webHidden/>
          </w:rPr>
          <w:fldChar w:fldCharType="begin"/>
        </w:r>
        <w:r w:rsidR="00346590">
          <w:rPr>
            <w:webHidden/>
          </w:rPr>
          <w:instrText xml:space="preserve"> PAGEREF _Toc319497151 \h </w:instrText>
        </w:r>
        <w:r w:rsidR="00346590">
          <w:rPr>
            <w:webHidden/>
          </w:rPr>
        </w:r>
        <w:r w:rsidR="00346590">
          <w:rPr>
            <w:webHidden/>
          </w:rPr>
          <w:fldChar w:fldCharType="separate"/>
        </w:r>
        <w:r w:rsidR="004939FD">
          <w:rPr>
            <w:webHidden/>
          </w:rPr>
          <w:t>8</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2" w:history="1">
        <w:r w:rsidR="00346590" w:rsidRPr="00A92AA4">
          <w:rPr>
            <w:rStyle w:val="Hipervnculo"/>
          </w:rPr>
          <w:t>4.3.2. VIs asociados con la tarjeta de sonido</w:t>
        </w:r>
        <w:r w:rsidR="00346590">
          <w:rPr>
            <w:webHidden/>
          </w:rPr>
          <w:tab/>
        </w:r>
        <w:r w:rsidR="00346590">
          <w:rPr>
            <w:webHidden/>
          </w:rPr>
          <w:fldChar w:fldCharType="begin"/>
        </w:r>
        <w:r w:rsidR="00346590">
          <w:rPr>
            <w:webHidden/>
          </w:rPr>
          <w:instrText xml:space="preserve"> PAGEREF _Toc319497152 \h </w:instrText>
        </w:r>
        <w:r w:rsidR="00346590">
          <w:rPr>
            <w:webHidden/>
          </w:rPr>
        </w:r>
        <w:r w:rsidR="00346590">
          <w:rPr>
            <w:webHidden/>
          </w:rPr>
          <w:fldChar w:fldCharType="separate"/>
        </w:r>
        <w:r w:rsidR="004939FD">
          <w:rPr>
            <w:webHidden/>
          </w:rPr>
          <w:t>11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3" w:history="1">
        <w:r w:rsidR="00346590" w:rsidRPr="00A92AA4">
          <w:rPr>
            <w:rStyle w:val="Hipervnculo"/>
          </w:rPr>
          <w:t>4.3.3. VIs asociados con la tarjeta NI 6023E</w:t>
        </w:r>
        <w:r w:rsidR="00346590">
          <w:rPr>
            <w:webHidden/>
          </w:rPr>
          <w:tab/>
        </w:r>
        <w:r w:rsidR="00346590">
          <w:rPr>
            <w:webHidden/>
          </w:rPr>
          <w:fldChar w:fldCharType="begin"/>
        </w:r>
        <w:r w:rsidR="00346590">
          <w:rPr>
            <w:webHidden/>
          </w:rPr>
          <w:instrText xml:space="preserve"> PAGEREF _Toc319497153 \h </w:instrText>
        </w:r>
        <w:r w:rsidR="00346590">
          <w:rPr>
            <w:webHidden/>
          </w:rPr>
        </w:r>
        <w:r w:rsidR="00346590">
          <w:rPr>
            <w:webHidden/>
          </w:rPr>
          <w:fldChar w:fldCharType="separate"/>
        </w:r>
        <w:r w:rsidR="004939FD">
          <w:rPr>
            <w:webHidden/>
          </w:rPr>
          <w:t>12</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4" w:history="1">
        <w:r w:rsidR="00346590" w:rsidRPr="00A92AA4">
          <w:rPr>
            <w:rStyle w:val="Hipervnculo"/>
          </w:rPr>
          <w:t>4.3.4. VIs asociado al control</w:t>
        </w:r>
        <w:r w:rsidR="00346590">
          <w:rPr>
            <w:webHidden/>
          </w:rPr>
          <w:tab/>
        </w:r>
        <w:r w:rsidR="00346590">
          <w:rPr>
            <w:webHidden/>
          </w:rPr>
          <w:fldChar w:fldCharType="begin"/>
        </w:r>
        <w:r w:rsidR="00346590">
          <w:rPr>
            <w:webHidden/>
          </w:rPr>
          <w:instrText xml:space="preserve"> PAGEREF _Toc319497154 \h </w:instrText>
        </w:r>
        <w:r w:rsidR="00346590">
          <w:rPr>
            <w:webHidden/>
          </w:rPr>
        </w:r>
        <w:r w:rsidR="00346590">
          <w:rPr>
            <w:webHidden/>
          </w:rPr>
          <w:fldChar w:fldCharType="separate"/>
        </w:r>
        <w:r w:rsidR="004939FD">
          <w:rPr>
            <w:webHidden/>
          </w:rPr>
          <w:t>13</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55" w:history="1">
        <w:r w:rsidR="00346590" w:rsidRPr="00A92AA4">
          <w:rPr>
            <w:rStyle w:val="Hipervnculo"/>
          </w:rPr>
          <w:t>4.4. Conclusiones</w:t>
        </w:r>
        <w:r w:rsidR="00346590">
          <w:rPr>
            <w:webHidden/>
          </w:rPr>
          <w:tab/>
        </w:r>
        <w:r w:rsidR="00346590">
          <w:rPr>
            <w:webHidden/>
          </w:rPr>
          <w:fldChar w:fldCharType="begin"/>
        </w:r>
        <w:r w:rsidR="00346590">
          <w:rPr>
            <w:webHidden/>
          </w:rPr>
          <w:instrText xml:space="preserve"> PAGEREF _Toc319497155 \h </w:instrText>
        </w:r>
        <w:r w:rsidR="00346590">
          <w:rPr>
            <w:webHidden/>
          </w:rPr>
        </w:r>
        <w:r w:rsidR="00346590">
          <w:rPr>
            <w:webHidden/>
          </w:rPr>
          <w:fldChar w:fldCharType="separate"/>
        </w:r>
        <w:r w:rsidR="004939FD">
          <w:rPr>
            <w:webHidden/>
          </w:rPr>
          <w:t>14</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56" w:history="1">
        <w:r w:rsidR="00346590" w:rsidRPr="00A92AA4">
          <w:rPr>
            <w:rStyle w:val="Hipervnculo"/>
          </w:rPr>
          <w:t xml:space="preserve"> Capítulo V  PRUEBAS Y RESULTADOS</w:t>
        </w:r>
        <w:r w:rsidR="00346590">
          <w:rPr>
            <w:webHidden/>
          </w:rPr>
          <w:tab/>
        </w:r>
        <w:r w:rsidR="00346590">
          <w:rPr>
            <w:webHidden/>
          </w:rPr>
          <w:fldChar w:fldCharType="begin"/>
        </w:r>
        <w:r w:rsidR="00346590">
          <w:rPr>
            <w:webHidden/>
          </w:rPr>
          <w:instrText xml:space="preserve"> PAGEREF _Toc319497156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57" w:history="1">
        <w:r w:rsidR="00346590" w:rsidRPr="00A92AA4">
          <w:rPr>
            <w:rStyle w:val="Hipervnculo"/>
          </w:rPr>
          <w:t>5.1. Linealidad de los circuitos</w:t>
        </w:r>
        <w:r w:rsidR="00346590">
          <w:rPr>
            <w:webHidden/>
          </w:rPr>
          <w:tab/>
        </w:r>
        <w:r w:rsidR="00346590">
          <w:rPr>
            <w:webHidden/>
          </w:rPr>
          <w:fldChar w:fldCharType="begin"/>
        </w:r>
        <w:r w:rsidR="00346590">
          <w:rPr>
            <w:webHidden/>
          </w:rPr>
          <w:instrText xml:space="preserve"> PAGEREF _Toc319497157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8" w:history="1">
        <w:r w:rsidR="00346590" w:rsidRPr="00A92AA4">
          <w:rPr>
            <w:rStyle w:val="Hipervnculo"/>
          </w:rPr>
          <w:t>5.1.1. Convertidor Frecuencia-Voltaje</w:t>
        </w:r>
        <w:r w:rsidR="00346590">
          <w:rPr>
            <w:webHidden/>
          </w:rPr>
          <w:tab/>
        </w:r>
        <w:r w:rsidR="00346590">
          <w:rPr>
            <w:webHidden/>
          </w:rPr>
          <w:fldChar w:fldCharType="begin"/>
        </w:r>
        <w:r w:rsidR="00346590">
          <w:rPr>
            <w:webHidden/>
          </w:rPr>
          <w:instrText xml:space="preserve"> PAGEREF _Toc319497158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59" w:history="1">
        <w:r w:rsidR="00346590" w:rsidRPr="00A92AA4">
          <w:rPr>
            <w:rStyle w:val="Hipervnculo"/>
          </w:rPr>
          <w:t>5.1.2. Etapa de filtrado y amplificación AC</w:t>
        </w:r>
        <w:r w:rsidR="00346590">
          <w:rPr>
            <w:webHidden/>
          </w:rPr>
          <w:tab/>
        </w:r>
        <w:r w:rsidR="00346590">
          <w:rPr>
            <w:webHidden/>
          </w:rPr>
          <w:fldChar w:fldCharType="begin"/>
        </w:r>
        <w:r w:rsidR="00346590">
          <w:rPr>
            <w:webHidden/>
          </w:rPr>
          <w:instrText xml:space="preserve"> PAGEREF _Toc319497159 \h </w:instrText>
        </w:r>
        <w:r w:rsidR="00346590">
          <w:rPr>
            <w:webHidden/>
          </w:rPr>
        </w:r>
        <w:r w:rsidR="00346590">
          <w:rPr>
            <w:webHidden/>
          </w:rPr>
          <w:fldChar w:fldCharType="separate"/>
        </w:r>
        <w:r w:rsidR="004939FD">
          <w:rPr>
            <w:webHidden/>
          </w:rPr>
          <w:t>2</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60" w:history="1">
        <w:r w:rsidR="00346590" w:rsidRPr="00A92AA4">
          <w:rPr>
            <w:rStyle w:val="Hipervnculo"/>
          </w:rPr>
          <w:t>5.2. Respuesta del sistema óptico</w:t>
        </w:r>
        <w:r w:rsidR="00346590">
          <w:rPr>
            <w:webHidden/>
          </w:rPr>
          <w:tab/>
        </w:r>
        <w:r w:rsidR="00346590">
          <w:rPr>
            <w:webHidden/>
          </w:rPr>
          <w:fldChar w:fldCharType="begin"/>
        </w:r>
        <w:r w:rsidR="00346590">
          <w:rPr>
            <w:webHidden/>
          </w:rPr>
          <w:instrText xml:space="preserve"> PAGEREF _Toc319497160 \h </w:instrText>
        </w:r>
        <w:r w:rsidR="00346590">
          <w:rPr>
            <w:webHidden/>
          </w:rPr>
        </w:r>
        <w:r w:rsidR="00346590">
          <w:rPr>
            <w:webHidden/>
          </w:rPr>
          <w:fldChar w:fldCharType="separate"/>
        </w:r>
        <w:r w:rsidR="004939FD">
          <w:rPr>
            <w:webHidden/>
          </w:rPr>
          <w:t>4</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61" w:history="1">
        <w:r w:rsidR="00346590" w:rsidRPr="00A92AA4">
          <w:rPr>
            <w:rStyle w:val="Hipervnculo"/>
          </w:rPr>
          <w:t>5.2.1. Señal DC</w:t>
        </w:r>
        <w:r w:rsidR="00346590">
          <w:rPr>
            <w:webHidden/>
          </w:rPr>
          <w:tab/>
        </w:r>
        <w:r w:rsidR="00346590">
          <w:rPr>
            <w:webHidden/>
          </w:rPr>
          <w:fldChar w:fldCharType="begin"/>
        </w:r>
        <w:r w:rsidR="00346590">
          <w:rPr>
            <w:webHidden/>
          </w:rPr>
          <w:instrText xml:space="preserve"> PAGEREF _Toc319497161 \h </w:instrText>
        </w:r>
        <w:r w:rsidR="00346590">
          <w:rPr>
            <w:webHidden/>
          </w:rPr>
        </w:r>
        <w:r w:rsidR="00346590">
          <w:rPr>
            <w:webHidden/>
          </w:rPr>
          <w:fldChar w:fldCharType="separate"/>
        </w:r>
        <w:r w:rsidR="004939FD">
          <w:rPr>
            <w:webHidden/>
          </w:rPr>
          <w:t>6</w:t>
        </w:r>
        <w:r w:rsidR="00346590">
          <w:rPr>
            <w:webHidden/>
          </w:rPr>
          <w:fldChar w:fldCharType="end"/>
        </w:r>
      </w:hyperlink>
    </w:p>
    <w:p w:rsidR="00346590" w:rsidRPr="00862C5A" w:rsidRDefault="002D1D1A">
      <w:pPr>
        <w:pStyle w:val="TDC3"/>
        <w:rPr>
          <w:rFonts w:ascii="Calibri" w:eastAsia="Times New Roman" w:hAnsi="Calibri" w:cs="Times New Roman"/>
          <w:smallCaps w:val="0"/>
          <w:lang w:eastAsia="es-VE"/>
        </w:rPr>
      </w:pPr>
      <w:hyperlink w:anchor="_Toc319497162" w:history="1">
        <w:r w:rsidR="00346590" w:rsidRPr="00A92AA4">
          <w:rPr>
            <w:rStyle w:val="Hipervnculo"/>
          </w:rPr>
          <w:t>5.2.2. Señal AC</w:t>
        </w:r>
        <w:r w:rsidR="00346590">
          <w:rPr>
            <w:webHidden/>
          </w:rPr>
          <w:tab/>
        </w:r>
        <w:r w:rsidR="00346590">
          <w:rPr>
            <w:webHidden/>
          </w:rPr>
          <w:fldChar w:fldCharType="begin"/>
        </w:r>
        <w:r w:rsidR="00346590">
          <w:rPr>
            <w:webHidden/>
          </w:rPr>
          <w:instrText xml:space="preserve"> PAGEREF _Toc319497162 \h </w:instrText>
        </w:r>
        <w:r w:rsidR="00346590">
          <w:rPr>
            <w:webHidden/>
          </w:rPr>
        </w:r>
        <w:r w:rsidR="00346590">
          <w:rPr>
            <w:webHidden/>
          </w:rPr>
          <w:fldChar w:fldCharType="separate"/>
        </w:r>
        <w:r w:rsidR="004939FD">
          <w:rPr>
            <w:webHidden/>
          </w:rPr>
          <w:t>8</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63" w:history="1">
        <w:r w:rsidR="00346590" w:rsidRPr="00A92AA4">
          <w:rPr>
            <w:rStyle w:val="Hipervnculo"/>
          </w:rPr>
          <w:t>5.3. Prueba funcional del sistema de control</w:t>
        </w:r>
        <w:r w:rsidR="00346590">
          <w:rPr>
            <w:webHidden/>
          </w:rPr>
          <w:tab/>
        </w:r>
        <w:r w:rsidR="00346590">
          <w:rPr>
            <w:webHidden/>
          </w:rPr>
          <w:fldChar w:fldCharType="begin"/>
        </w:r>
        <w:r w:rsidR="00346590">
          <w:rPr>
            <w:webHidden/>
          </w:rPr>
          <w:instrText xml:space="preserve"> PAGEREF _Toc319497163 \h </w:instrText>
        </w:r>
        <w:r w:rsidR="00346590">
          <w:rPr>
            <w:webHidden/>
          </w:rPr>
        </w:r>
        <w:r w:rsidR="00346590">
          <w:rPr>
            <w:webHidden/>
          </w:rPr>
          <w:fldChar w:fldCharType="separate"/>
        </w:r>
        <w:r w:rsidR="004939FD">
          <w:rPr>
            <w:webHidden/>
          </w:rPr>
          <w:t>14</w:t>
        </w:r>
        <w:r w:rsidR="00346590">
          <w:rPr>
            <w:webHidden/>
          </w:rPr>
          <w:fldChar w:fldCharType="end"/>
        </w:r>
      </w:hyperlink>
    </w:p>
    <w:p w:rsidR="00346590" w:rsidRPr="00862C5A" w:rsidRDefault="002D1D1A">
      <w:pPr>
        <w:pStyle w:val="TDC2"/>
        <w:rPr>
          <w:rFonts w:ascii="Calibri" w:hAnsi="Calibri" w:cs="Times New Roman"/>
          <w:smallCaps w:val="0"/>
          <w:lang w:val="es-VE" w:eastAsia="es-VE"/>
        </w:rPr>
      </w:pPr>
      <w:hyperlink w:anchor="_Toc319497164" w:history="1">
        <w:r w:rsidR="00346590" w:rsidRPr="00A92AA4">
          <w:rPr>
            <w:rStyle w:val="Hipervnculo"/>
          </w:rPr>
          <w:t>5.4. Conclusiones</w:t>
        </w:r>
        <w:r w:rsidR="00346590">
          <w:rPr>
            <w:webHidden/>
          </w:rPr>
          <w:tab/>
        </w:r>
        <w:r w:rsidR="00346590">
          <w:rPr>
            <w:webHidden/>
          </w:rPr>
          <w:fldChar w:fldCharType="begin"/>
        </w:r>
        <w:r w:rsidR="00346590">
          <w:rPr>
            <w:webHidden/>
          </w:rPr>
          <w:instrText xml:space="preserve"> PAGEREF _Toc319497164 \h </w:instrText>
        </w:r>
        <w:r w:rsidR="00346590">
          <w:rPr>
            <w:webHidden/>
          </w:rPr>
        </w:r>
        <w:r w:rsidR="00346590">
          <w:rPr>
            <w:webHidden/>
          </w:rPr>
          <w:fldChar w:fldCharType="separate"/>
        </w:r>
        <w:r w:rsidR="004939FD">
          <w:rPr>
            <w:webHidden/>
          </w:rPr>
          <w:t>21</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65" w:history="1">
        <w:r w:rsidR="00346590" w:rsidRPr="00A92AA4">
          <w:rPr>
            <w:rStyle w:val="Hipervnculo"/>
          </w:rPr>
          <w:t xml:space="preserve"> CAPITULO VI  Conclusiones y recomendaciones</w:t>
        </w:r>
        <w:r w:rsidR="00346590">
          <w:rPr>
            <w:webHidden/>
          </w:rPr>
          <w:tab/>
        </w:r>
        <w:r w:rsidR="00346590">
          <w:rPr>
            <w:webHidden/>
          </w:rPr>
          <w:fldChar w:fldCharType="begin"/>
        </w:r>
        <w:r w:rsidR="00346590">
          <w:rPr>
            <w:webHidden/>
          </w:rPr>
          <w:instrText xml:space="preserve"> PAGEREF _Toc319497165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66" w:history="1">
        <w:r w:rsidR="00346590" w:rsidRPr="00A92AA4">
          <w:rPr>
            <w:rStyle w:val="Hipervnculo"/>
            <w:lang w:val="en-US"/>
          </w:rPr>
          <w:t>Referencias</w:t>
        </w:r>
        <w:r w:rsidR="00346590">
          <w:rPr>
            <w:webHidden/>
          </w:rPr>
          <w:tab/>
        </w:r>
        <w:r w:rsidR="00346590">
          <w:rPr>
            <w:webHidden/>
          </w:rPr>
          <w:fldChar w:fldCharType="begin"/>
        </w:r>
        <w:r w:rsidR="00346590">
          <w:rPr>
            <w:webHidden/>
          </w:rPr>
          <w:instrText xml:space="preserve"> PAGEREF _Toc319497166 \h </w:instrText>
        </w:r>
        <w:r w:rsidR="00346590">
          <w:rPr>
            <w:webHidden/>
          </w:rPr>
        </w:r>
        <w:r w:rsidR="00346590">
          <w:rPr>
            <w:webHidden/>
          </w:rPr>
          <w:fldChar w:fldCharType="separate"/>
        </w:r>
        <w:r w:rsidR="004939FD">
          <w:rPr>
            <w:webHidden/>
          </w:rPr>
          <w:t>1</w:t>
        </w:r>
        <w:r w:rsidR="00346590">
          <w:rPr>
            <w:webHidden/>
          </w:rPr>
          <w:fldChar w:fldCharType="end"/>
        </w:r>
      </w:hyperlink>
    </w:p>
    <w:p w:rsidR="00346590" w:rsidRPr="00862C5A" w:rsidRDefault="002D1D1A">
      <w:pPr>
        <w:pStyle w:val="TDC1"/>
        <w:rPr>
          <w:rFonts w:ascii="Calibri" w:hAnsi="Calibri" w:cs="Times New Roman"/>
          <w:b w:val="0"/>
          <w:bCs w:val="0"/>
          <w:caps w:val="0"/>
          <w:lang w:val="es-VE" w:eastAsia="es-VE"/>
        </w:rPr>
      </w:pPr>
      <w:hyperlink w:anchor="_Toc319497167" w:history="1">
        <w:r w:rsidR="00346590" w:rsidRPr="00A92AA4">
          <w:rPr>
            <w:rStyle w:val="Hipervnculo"/>
          </w:rPr>
          <w:t>Anexo A</w:t>
        </w:r>
        <w:r w:rsidR="00346590" w:rsidRPr="00862C5A">
          <w:rPr>
            <w:rFonts w:ascii="Calibri" w:hAnsi="Calibri" w:cs="Times New Roman"/>
            <w:b w:val="0"/>
            <w:bCs w:val="0"/>
            <w:caps w:val="0"/>
            <w:lang w:val="es-VE" w:eastAsia="es-VE"/>
          </w:rPr>
          <w:tab/>
        </w:r>
        <w:r w:rsidR="00346590" w:rsidRPr="00A92AA4">
          <w:rPr>
            <w:rStyle w:val="Hipervnculo"/>
          </w:rPr>
          <w:t>Anexo a</w:t>
        </w:r>
        <w:r w:rsidR="00346590">
          <w:rPr>
            <w:webHidden/>
          </w:rPr>
          <w:tab/>
        </w:r>
        <w:r w:rsidR="00346590">
          <w:rPr>
            <w:webHidden/>
          </w:rPr>
          <w:fldChar w:fldCharType="begin"/>
        </w:r>
        <w:r w:rsidR="00346590">
          <w:rPr>
            <w:webHidden/>
          </w:rPr>
          <w:instrText xml:space="preserve"> PAGEREF _Toc319497167 \h </w:instrText>
        </w:r>
        <w:r w:rsidR="00346590">
          <w:rPr>
            <w:webHidden/>
          </w:rPr>
        </w:r>
        <w:r w:rsidR="00346590">
          <w:rPr>
            <w:webHidden/>
          </w:rPr>
          <w:fldChar w:fldCharType="separate"/>
        </w:r>
        <w:r w:rsidR="004939FD">
          <w:rPr>
            <w:webHidden/>
          </w:rPr>
          <w:t>3</w:t>
        </w:r>
        <w:r w:rsidR="0034659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pPr>
        <w:spacing w:before="0" w:after="200" w:line="276" w:lineRule="auto"/>
        <w:ind w:firstLine="0"/>
        <w:jc w:val="left"/>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Default="00BF1090" w:rsidP="00BF1090">
      <w:pPr>
        <w:pStyle w:val="Ttulo1"/>
        <w:numPr>
          <w:ilvl w:val="0"/>
          <w:numId w:val="0"/>
        </w:numPr>
      </w:pPr>
      <w:bookmarkStart w:id="53" w:name="_Toc319497108"/>
      <w:r w:rsidRPr="008D2941">
        <w:t>ÍNDICE DE FIGURAS</w:t>
      </w:r>
      <w:bookmarkEnd w:id="53"/>
    </w:p>
    <w:p w:rsidR="00346590" w:rsidRPr="00B608A9" w:rsidRDefault="00346590" w:rsidP="00B608A9"/>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4939FD">
          <w:rPr>
            <w:noProof/>
            <w:webHidden/>
          </w:rPr>
          <w:t>5</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4939FD">
          <w:rPr>
            <w:noProof/>
            <w:webHidden/>
          </w:rPr>
          <w:t>6</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4939FD">
          <w:rPr>
            <w:noProof/>
            <w:webHidden/>
          </w:rPr>
          <w:t>8</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4939FD">
          <w:rPr>
            <w:noProof/>
            <w:webHidden/>
          </w:rPr>
          <w:t>12</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4939FD">
          <w:rPr>
            <w:noProof/>
            <w:webHidden/>
          </w:rPr>
          <w:t>13</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4939FD">
          <w:rPr>
            <w:noProof/>
            <w:webHidden/>
          </w:rPr>
          <w:t>14</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4939FD">
          <w:rPr>
            <w:noProof/>
            <w:webHidden/>
          </w:rPr>
          <w:t>15</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4939FD">
          <w:rPr>
            <w:noProof/>
            <w:webHidden/>
          </w:rPr>
          <w:t>16</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4939FD">
          <w:rPr>
            <w:noProof/>
            <w:webHidden/>
          </w:rPr>
          <w:t>17</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4939FD">
          <w:rPr>
            <w:noProof/>
            <w:webHidden/>
          </w:rPr>
          <w:t>18</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4939FD">
          <w:rPr>
            <w:noProof/>
            <w:webHidden/>
          </w:rPr>
          <w:t>18</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4939FD">
          <w:rPr>
            <w:noProof/>
            <w:webHidden/>
          </w:rPr>
          <w:t>3</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4939FD">
          <w:rPr>
            <w:noProof/>
            <w:webHidden/>
          </w:rPr>
          <w:t>4</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4939FD">
          <w:rPr>
            <w:noProof/>
            <w:webHidden/>
          </w:rPr>
          <w:t>5</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4939FD">
          <w:rPr>
            <w:noProof/>
            <w:webHidden/>
          </w:rPr>
          <w:t>6</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4939FD">
          <w:rPr>
            <w:noProof/>
            <w:webHidden/>
          </w:rPr>
          <w:t>6</w:t>
        </w:r>
        <w:r w:rsidR="005405BE">
          <w:rPr>
            <w:noProof/>
            <w:webHidden/>
          </w:rPr>
          <w:fldChar w:fldCharType="end"/>
        </w:r>
      </w:hyperlink>
    </w:p>
    <w:p w:rsidR="005405BE" w:rsidRPr="00C2330D" w:rsidRDefault="002D1D1A">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4939FD">
          <w:rPr>
            <w:noProof/>
            <w:webHidden/>
          </w:rPr>
          <w:t>9</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4" w:name="_Toc319497109"/>
      <w:r w:rsidRPr="008D2941">
        <w:t>ABREVIATURAS</w:t>
      </w:r>
      <w:bookmarkEnd w:id="54"/>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55" w:name="_Toc264550869"/>
      <w:bookmarkStart w:id="56"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7" w:name="_Toc319497110"/>
      <w:r w:rsidRPr="008D2941">
        <w:t>Introducción</w:t>
      </w:r>
      <w:bookmarkEnd w:id="55"/>
      <w:bookmarkEnd w:id="56"/>
      <w:bookmarkEnd w:id="57"/>
    </w:p>
    <w:p w:rsidR="00BF1090" w:rsidRDefault="00BF1090" w:rsidP="00BF1090"/>
    <w:p w:rsidR="0000108B" w:rsidRDefault="002D3D4B" w:rsidP="003251AB">
      <w:r>
        <w:t xml:space="preserve">La necesidad de realizar medidas en escalas muy pequeñas ha impulsado el desarrollo de técnicas de medición que puedan resolver distancias muy pequeñas. El fenómeno de interferencia de la luz se puede aprovechar para realizar </w:t>
      </w:r>
      <w:r w:rsidR="003251AB">
        <w:t xml:space="preserve">estas mediciones </w:t>
      </w:r>
      <w:r w:rsidR="003251AB">
        <w:fldChar w:fldCharType="begin"/>
      </w:r>
      <w:r w:rsidR="003251AB">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3251AB">
        <w:fldChar w:fldCharType="separate"/>
      </w:r>
      <w:r w:rsidR="003251AB">
        <w:rPr>
          <w:noProof/>
        </w:rPr>
        <w:t>[</w:t>
      </w:r>
      <w:hyperlink w:anchor="_ENREF_1" w:tooltip="Hariharan, 2007 #50" w:history="1">
        <w:r w:rsidR="00E333EF">
          <w:rPr>
            <w:noProof/>
          </w:rPr>
          <w:t>1</w:t>
        </w:r>
      </w:hyperlink>
      <w:r w:rsidR="003251AB">
        <w:rPr>
          <w:noProof/>
        </w:rPr>
        <w:t>]</w:t>
      </w:r>
      <w:r w:rsidR="003251AB">
        <w:fldChar w:fldCharType="end"/>
      </w:r>
      <w:r w:rsidR="003251AB">
        <w:t xml:space="preserve">, sin embargo, se deben mantener unas condiciones para poder aumentar los límites de la resolución. </w:t>
      </w:r>
      <w:r w:rsidR="0000108B">
        <w:t>A partir de la fase óptica en un interferograma, es posible obtener una medida de distancia, sin embargo, existe un límite de resolución de la fase óptica que viene dado por la cantidad de niveles de intensidad que se pueden tener en el interferograma.</w:t>
      </w:r>
    </w:p>
    <w:p w:rsidR="0000108B" w:rsidRDefault="0000108B" w:rsidP="00B608A9">
      <w:pPr>
        <w:pStyle w:val="MTDisplayEquation"/>
      </w:pPr>
      <w:r>
        <w:tab/>
      </w:r>
      <w:r w:rsidRPr="00B608A9">
        <w:rPr>
          <w:position w:val="-30"/>
        </w:rPr>
        <w:object w:dxaOrig="1240" w:dyaOrig="680">
          <v:shape id="_x0000_i1029" type="#_x0000_t75" style="width:62.25pt;height:33.75pt" o:ole="">
            <v:imagedata r:id="rId18" o:title=""/>
          </v:shape>
          <o:OLEObject Type="Embed" ProgID="Equation.DSMT4" ShapeID="_x0000_i1029" DrawAspect="Content" ObjectID="_1393430209" r:id="rId19"/>
        </w:object>
      </w:r>
    </w:p>
    <w:p w:rsidR="0000108B" w:rsidRDefault="0000108B">
      <w:r>
        <w:t xml:space="preserve">Donde </w:t>
      </w:r>
      <w:r w:rsidRPr="00B608A9">
        <w:rPr>
          <w:position w:val="-12"/>
        </w:rPr>
        <w:object w:dxaOrig="580" w:dyaOrig="360">
          <v:shape id="_x0000_i1030" type="#_x0000_t75" style="width:29.25pt;height:18pt" o:ole="">
            <v:imagedata r:id="rId20" o:title=""/>
          </v:shape>
          <o:OLEObject Type="Embed" ProgID="Equation.DSMT4" ShapeID="_x0000_i1030" DrawAspect="Content" ObjectID="_1393430210" r:id="rId21"/>
        </w:object>
      </w:r>
      <w:r>
        <w:t xml:space="preserve"> es la resolución mínima de la fase que se puede obtener con los </w:t>
      </w:r>
      <w:r w:rsidRPr="00B608A9">
        <w:rPr>
          <w:position w:val="-12"/>
        </w:rPr>
        <w:object w:dxaOrig="420" w:dyaOrig="360">
          <v:shape id="_x0000_i1031" type="#_x0000_t75" style="width:21pt;height:18pt" o:ole="">
            <v:imagedata r:id="rId22" o:title=""/>
          </v:shape>
          <o:OLEObject Type="Embed" ProgID="Equation.DSMT4" ShapeID="_x0000_i1031" DrawAspect="Content" ObjectID="_1393430211" r:id="rId23"/>
        </w:object>
      </w:r>
      <w:r>
        <w:t>niveles de intensidad que puedan ser medidos. Si la imagen se toma con escala de grises, entonces estos niveles serán los niveles de grises entre un máximo y un mínimo en el interferograma. Es por esto, que si los interferogramas obtenidos poseen una disminuci</w:t>
      </w:r>
      <w:r w:rsidR="00DE1E7E">
        <w:t xml:space="preserve">ón en </w:t>
      </w:r>
      <w:r>
        <w:t>la cantidad de niveles de intensidad o niveles de grises</w:t>
      </w:r>
      <w:r w:rsidR="00DE1E7E">
        <w:t xml:space="preserve">, </w:t>
      </w:r>
      <w:r>
        <w:t>la resolución del sistema se verá reducida.</w:t>
      </w:r>
    </w:p>
    <w:p w:rsidR="0074457B" w:rsidRDefault="0074457B">
      <w:r>
        <w:t>La cantidad de niveles de intensidad o niveles de grises esta estrechamente relacionada con el contraste de la imagen, por lo tanto, si se tienen imágenes de interferogramas con bajo contraste, la resolución del sistema será menor a la que pudiese tenerse con un contraste mayor.</w:t>
      </w:r>
    </w:p>
    <w:p w:rsidR="005E27CC" w:rsidRDefault="0074457B">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w:t>
      </w:r>
      <w:r w:rsidR="00E674D0">
        <w:t xml:space="preserve">sario obtener interferogramas con diferencias de fase </w:t>
      </w:r>
      <w:r w:rsidR="00E674D0">
        <w:lastRenderedPageBreak/>
        <w:t xml:space="preserve">constante, la fase es afectada </w:t>
      </w:r>
      <w:r w:rsidR="00D22B11">
        <w:t>entre otras cosas</w:t>
      </w:r>
      <w:r w:rsidR="00E674D0">
        <w:t xml:space="preserve"> por las perturbaciones mecánicas en el sistema, por lo tanto estas perturbaciones tendrán efectos negativos en las mediciones realizadas</w:t>
      </w:r>
      <w:r w:rsidR="00D22B11">
        <w:t xml:space="preserve"> </w:t>
      </w:r>
      <w:r w:rsidR="00D22B11">
        <w:fldChar w:fldCharType="begin"/>
      </w:r>
      <w:r w:rsidR="00D22B11">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D22B11">
        <w:fldChar w:fldCharType="separate"/>
      </w:r>
      <w:r w:rsidR="00D22B11">
        <w:rPr>
          <w:noProof/>
        </w:rPr>
        <w:t>[</w:t>
      </w:r>
      <w:hyperlink w:anchor="_ENREF_2" w:tooltip="van Wingerden, 1991 #35" w:history="1">
        <w:r w:rsidR="00E333EF">
          <w:rPr>
            <w:noProof/>
          </w:rPr>
          <w:t>2</w:t>
        </w:r>
      </w:hyperlink>
      <w:r w:rsidR="00D22B11">
        <w:rPr>
          <w:noProof/>
        </w:rPr>
        <w:t>]</w:t>
      </w:r>
      <w:r w:rsidR="00D22B11">
        <w:fldChar w:fldCharType="end"/>
      </w:r>
      <w:r w:rsidR="00E674D0">
        <w:t>.</w:t>
      </w:r>
    </w:p>
    <w:p w:rsidR="009566B4" w:rsidRDefault="00D22B11" w:rsidP="00BF1090">
      <w:r>
        <w:t xml:space="preserve">Diversas propuestas y soluciones se han hecho para tratar de solventar el efecto de las vibraciones mecánicas </w:t>
      </w:r>
      <w:r w:rsidR="002631BB">
        <w:t xml:space="preserve">sobre la fase </w:t>
      </w:r>
      <w:r>
        <w:t>en los sistemas de interferometría.</w:t>
      </w:r>
    </w:p>
    <w:p w:rsidR="00611D10" w:rsidRDefault="00611D10" w:rsidP="00BF1090">
      <w:r>
        <w:t xml:space="preserve">En 2002 Michael B. </w:t>
      </w:r>
      <w:r w:rsidRPr="00611D10">
        <w:t>North-Morris</w:t>
      </w:r>
      <w:r>
        <w:t xml:space="preserve"> y otros, resolvieron el problema de las vibraciones en un sistema de desplazamiento de fase </w:t>
      </w:r>
      <w:r w:rsidR="004C6CD8">
        <w:t>al</w:t>
      </w:r>
      <w:r>
        <w:t xml:space="preserve"> hacer que tanto el haz de muestra y el haz de referencia del interferómetro compartan el mismo trayecto, así las vibraciones afectarán a ambos de manera similar y prácticamente se cancelarían, la dificultad radica en separar los haces, para esto se utiliza una placa de dispersión birrefringente que polariza ortogonalmente los haces y luego con un modulador electro-óptico o un cristal líquido introducen la fase arbitraria.</w:t>
      </w:r>
      <w:r>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3" w:tooltip="North-Morris, 2002 #69" w:history="1">
        <w:r w:rsidR="00E333EF">
          <w:rPr>
            <w:noProof/>
          </w:rPr>
          <w:t>3</w:t>
        </w:r>
      </w:hyperlink>
      <w:r>
        <w:rPr>
          <w:noProof/>
        </w:rPr>
        <w:t xml:space="preserve">, </w:t>
      </w:r>
      <w:hyperlink w:anchor="_ENREF_4" w:tooltip="Wyant, 2003 #62" w:history="1">
        <w:r w:rsidR="00E333EF">
          <w:rPr>
            <w:noProof/>
          </w:rPr>
          <w:t>4</w:t>
        </w:r>
      </w:hyperlink>
      <w:r>
        <w:rPr>
          <w:noProof/>
        </w:rPr>
        <w:t>]</w:t>
      </w:r>
      <w:r>
        <w:fldChar w:fldCharType="end"/>
      </w:r>
    </w:p>
    <w:p w:rsidR="00A817B0" w:rsidRDefault="00266535" w:rsidP="00BF1090">
      <w:r>
        <w:t>En otros casos se utiliza un sistema de control a lazo cerrado para estabilizar la fase a un valor constante y anular las vibraciones mec</w:t>
      </w:r>
      <w:r w:rsidR="00B005DF">
        <w:t xml:space="preserve">ánicas. En 1995 </w:t>
      </w:r>
      <w:r>
        <w:t xml:space="preserve">A. A. </w:t>
      </w:r>
      <w:proofErr w:type="spellStart"/>
      <w:r>
        <w:t>Freschi</w:t>
      </w:r>
      <w:proofErr w:type="spellEnd"/>
      <w:r>
        <w:t xml:space="preserve"> y J. </w:t>
      </w:r>
      <w:proofErr w:type="spellStart"/>
      <w:r>
        <w:t>Frejlich</w:t>
      </w:r>
      <w:proofErr w:type="spellEnd"/>
      <w:r>
        <w:t xml:space="preserve"> </w:t>
      </w:r>
      <w:r>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fldChar w:fldCharType="separate"/>
      </w:r>
      <w:r>
        <w:rPr>
          <w:noProof/>
        </w:rPr>
        <w:t>[</w:t>
      </w:r>
      <w:hyperlink w:anchor="_ENREF_5" w:tooltip="Freschi, 1995 #63" w:history="1">
        <w:r w:rsidR="00E333EF">
          <w:rPr>
            <w:noProof/>
          </w:rPr>
          <w:t>5</w:t>
        </w:r>
      </w:hyperlink>
      <w:r>
        <w:rPr>
          <w:noProof/>
        </w:rPr>
        <w:t>]</w:t>
      </w:r>
      <w:r>
        <w:fldChar w:fldCharType="end"/>
      </w:r>
      <w:r>
        <w:t xml:space="preserve"> </w:t>
      </w:r>
      <w:r w:rsidR="00B005DF">
        <w:t xml:space="preserve">utilizaron un piezoeléctrico para modular la fase del interferómetro y luego </w:t>
      </w:r>
      <w:r w:rsidR="00A817B0">
        <w:t>con un fotodiodo se mide la intensidad para cada valor de la fase modulada. Los armónicos resultantes de la modulación, son separados y procesados para obtener una señal de error del lazo de control. L</w:t>
      </w:r>
      <w:r>
        <w:t xml:space="preserve">uego en 2004 por H. </w:t>
      </w:r>
      <w:proofErr w:type="spellStart"/>
      <w:r>
        <w:t>Iwai</w:t>
      </w:r>
      <w:proofErr w:type="spellEnd"/>
      <w:r>
        <w:t xml:space="preserve"> y otros </w:t>
      </w:r>
      <w:r>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fldChar w:fldCharType="separate"/>
      </w:r>
      <w:r>
        <w:rPr>
          <w:noProof/>
        </w:rPr>
        <w:t>[</w:t>
      </w:r>
      <w:hyperlink w:anchor="_ENREF_6" w:tooltip="Iwai, 2004 #64" w:history="1">
        <w:r w:rsidR="00E333EF">
          <w:rPr>
            <w:noProof/>
          </w:rPr>
          <w:t>6</w:t>
        </w:r>
      </w:hyperlink>
      <w:r>
        <w:rPr>
          <w:noProof/>
        </w:rPr>
        <w:t>]</w:t>
      </w:r>
      <w:r>
        <w:fldChar w:fldCharType="end"/>
      </w:r>
      <w:r>
        <w:t xml:space="preserve"> utiliza</w:t>
      </w:r>
      <w:r w:rsidR="00A817B0">
        <w:t xml:space="preserve">ron el mismo esquema pero incluyeron un diodo </w:t>
      </w:r>
      <w:del w:id="58" w:author="veloz" w:date="2012-03-16T18:41:00Z">
        <w:r w:rsidR="00A817B0" w:rsidDel="00EC4D83">
          <w:delText>super</w:delText>
        </w:r>
      </w:del>
      <w:ins w:id="59" w:author="veloz" w:date="2012-03-16T18:41:00Z">
        <w:r w:rsidR="00EC4D83">
          <w:t>súper</w:t>
        </w:r>
      </w:ins>
      <w:r w:rsidR="00A817B0">
        <w:t xml:space="preserve"> luminiscente (SLD) y una cámara CCD para obtener los interferogramas mientras con un laser y un fotodiodo realizan el control de la fase a lazo cerrado.</w:t>
      </w:r>
    </w:p>
    <w:p w:rsidR="00266535" w:rsidRDefault="00A817B0" w:rsidP="00BF1090">
      <w:r>
        <w:t xml:space="preserve">En 2001, C. </w:t>
      </w:r>
      <w:proofErr w:type="spellStart"/>
      <w:r>
        <w:t>Zhao</w:t>
      </w:r>
      <w:proofErr w:type="spellEnd"/>
      <w:r>
        <w:t xml:space="preserve"> y J. H. </w:t>
      </w:r>
      <w:proofErr w:type="spellStart"/>
      <w:r>
        <w:t>Burge</w:t>
      </w:r>
      <w:proofErr w:type="spellEnd"/>
      <w:r w:rsidR="00CA183F">
        <w:t xml:space="preserve"> </w:t>
      </w:r>
      <w:r w:rsidR="00CA183F">
        <w:fldChar w:fldCharType="begin"/>
      </w:r>
      <w:r w:rsidR="00CA183F">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CA183F">
        <w:fldChar w:fldCharType="separate"/>
      </w:r>
      <w:r w:rsidR="00CA183F">
        <w:rPr>
          <w:noProof/>
        </w:rPr>
        <w:t>[</w:t>
      </w:r>
      <w:hyperlink w:anchor="_ENREF_7" w:tooltip="Zhao, 2001 #65" w:history="1">
        <w:r w:rsidR="00E333EF">
          <w:rPr>
            <w:noProof/>
          </w:rPr>
          <w:t>7</w:t>
        </w:r>
      </w:hyperlink>
      <w:r w:rsidR="00CA183F">
        <w:rPr>
          <w:noProof/>
        </w:rPr>
        <w:t>]</w:t>
      </w:r>
      <w:r w:rsidR="00CA183F">
        <w:fldChar w:fldCharType="end"/>
      </w:r>
      <w:r>
        <w:t xml:space="preserve"> utilizaron un sistema anidado de medición de fase por desplazamiento de fase para medir superficies, un sistema a alta velocidad utilizaba un fotodiodo </w:t>
      </w:r>
      <w:r w:rsidR="00724B32">
        <w:t>para</w:t>
      </w:r>
      <w:r>
        <w:t xml:space="preserve"> </w:t>
      </w:r>
      <w:r w:rsidR="00724B32">
        <w:t xml:space="preserve">calcular la fase actual a una velocidad de </w:t>
      </w:r>
      <w:r w:rsidR="00724B32" w:rsidRPr="00B57004">
        <w:rPr>
          <w:position w:val="-6"/>
        </w:rPr>
        <w:object w:dxaOrig="580" w:dyaOrig="279">
          <v:shape id="_x0000_i1032" type="#_x0000_t75" style="width:29.25pt;height:14.25pt" o:ole="">
            <v:imagedata r:id="rId24" o:title=""/>
          </v:shape>
          <o:OLEObject Type="Embed" ProgID="Equation.DSMT4" ShapeID="_x0000_i1032" DrawAspect="Content" ObjectID="_1393430212" r:id="rId25"/>
        </w:object>
      </w:r>
      <w:r w:rsidR="00724B32">
        <w:t xml:space="preserve"> utilizando </w:t>
      </w:r>
      <w:r>
        <w:t>el algoritmo de desplazamiento de fase</w:t>
      </w:r>
      <w:r w:rsidR="00724B32">
        <w:t>. Si se detectaban variaciones de la fase con respecto a la fase de referencia debido a las vibracione</w:t>
      </w:r>
      <w:r w:rsidR="00CA183F">
        <w:t>s se genera una señal de error y esta es utilizada para compensar. Adicionalmente utiliza una cámara para realizar el algoritmo de desplazamiento de fase pero con la imagen para realizar las mediciones de la superficie.</w:t>
      </w:r>
    </w:p>
    <w:p w:rsidR="00F624C9" w:rsidRDefault="00F624C9"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fldChar w:fldCharType="begin"/>
      </w:r>
      <w:r w:rsidR="00045CE9">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sidR="00045CE9">
        <w:rPr>
          <w:noProof/>
        </w:rPr>
        <w:t>[</w:t>
      </w:r>
      <w:hyperlink w:anchor="_ENREF_4" w:tooltip="Wyant, 2003 #62" w:history="1">
        <w:r w:rsidR="00E333EF">
          <w:rPr>
            <w:noProof/>
          </w:rPr>
          <w:t>4</w:t>
        </w:r>
      </w:hyperlink>
      <w:r w:rsidR="00045CE9">
        <w:rPr>
          <w:noProof/>
        </w:rPr>
        <w:t xml:space="preserve">, </w:t>
      </w:r>
      <w:hyperlink w:anchor="_ENREF_8" w:tooltip="Koliopoulos, 1992 #70" w:history="1">
        <w:r w:rsidR="00E333EF">
          <w:rPr>
            <w:noProof/>
          </w:rPr>
          <w:t>8</w:t>
        </w:r>
      </w:hyperlink>
      <w:r w:rsidR="00045CE9">
        <w:rPr>
          <w:noProof/>
        </w:rPr>
        <w:t>]</w:t>
      </w:r>
      <w:r>
        <w:fldChar w:fldCharType="end"/>
      </w:r>
      <w:r>
        <w:t xml:space="preserve"> o utilizando una misma cámara y registrando las 4 imágenes espacialmente separadas en una imagen mas grande</w:t>
      </w:r>
      <w:r w:rsidR="00045CE9">
        <w:t xml:space="preserve"> a través de un elemento holográfico </w:t>
      </w:r>
      <w:r w:rsidR="00045CE9">
        <w:fldChar w:fldCharType="begin"/>
      </w:r>
      <w:r w:rsidR="00045CE9">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045CE9">
        <w:fldChar w:fldCharType="separate"/>
      </w:r>
      <w:r w:rsidR="00045CE9">
        <w:rPr>
          <w:noProof/>
        </w:rPr>
        <w:t>[</w:t>
      </w:r>
      <w:hyperlink w:anchor="_ENREF_4" w:tooltip="Wyant, 2003 #62" w:history="1">
        <w:r w:rsidR="00E333EF">
          <w:rPr>
            <w:noProof/>
          </w:rPr>
          <w:t>4</w:t>
        </w:r>
      </w:hyperlink>
      <w:r w:rsidR="00045CE9">
        <w:rPr>
          <w:noProof/>
        </w:rPr>
        <w:t>]</w:t>
      </w:r>
      <w:r w:rsidR="00045CE9">
        <w:fldChar w:fldCharType="end"/>
      </w:r>
      <w:r w:rsidR="00045CE9">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272B87" w:rsidRDefault="00045CE9" w:rsidP="00B608A9">
      <w:r>
        <w:t xml:space="preserve">Prácticamente todas las técnicas y soluciones anteriormente presentadas poseen altos grados de complejidad y costo. La mayoría se implementa para mediciones a través del algoritmo de desplazamiento de fase. </w:t>
      </w:r>
    </w:p>
    <w:p w:rsidR="00045CE9" w:rsidRDefault="00272B87" w:rsidP="00B608A9">
      <w:r>
        <w:t xml:space="preserve">El presente trabajo esta basado en la hipótesis de que se pude desarrollar un esquema </w:t>
      </w:r>
      <w:r w:rsidR="00045CE9">
        <w:t>de control de vibraciones en un sistema interferométrico en el cual se utilice como único sensor la misma cámara que se utilizará para obtener los interferogramas</w:t>
      </w:r>
      <w:r>
        <w:t>, este esquema de control buscará maximizar el contraste de las imágenes que se pueden ver disminuidos por el efecto de las vibraciones mecánicas presentes. Al lograr una</w:t>
      </w:r>
      <w:r w:rsidR="002C6D82">
        <w:t xml:space="preserve"> mejora del contraste, se lograría aumentar la mínima resolución de fase que puede ser obtenida. No se limitará el control para el uso de un método de medición en particular, sin embargo, como el</w:t>
      </w:r>
      <w:r w:rsidR="00045CE9">
        <w:t xml:space="preserve"> trabajo se realizó en el Laboratorio de Óptica e Interferometría </w:t>
      </w:r>
      <w:r w:rsidR="002C6D82">
        <w:t xml:space="preserve">de la Universidad Simón Bolívar y </w:t>
      </w:r>
      <w:r w:rsidR="00045CE9">
        <w:t>en dicho laboratorio se tiene a disposición un sistema de microscopía interferencial con un piezoeléctrico que se utiliza para realizar mediciones a trav</w:t>
      </w:r>
      <w:r w:rsidR="00D919E6">
        <w:t>és del desplazamiento de fase</w:t>
      </w:r>
      <w:r w:rsidR="002C6D82">
        <w:t>, el trabajo se hizo pensando en la aplicación del esquema de control para ser utilizado con este método</w:t>
      </w:r>
      <w:r w:rsidR="00D919E6">
        <w:t>. Se plantea el uso de éste piezoeléctrico como el actuador del sistema de control</w:t>
      </w:r>
      <w:r w:rsidR="002C6D82">
        <w:t xml:space="preserve"> y r</w:t>
      </w:r>
      <w:r w:rsidR="00D919E6">
        <w:t>ecientemente se adquirió una cámara</w:t>
      </w:r>
      <w:r>
        <w:t xml:space="preserve"> a color</w:t>
      </w:r>
      <w:r w:rsidR="00D919E6">
        <w:t xml:space="preserve"> </w:t>
      </w:r>
      <w:r>
        <w:t xml:space="preserve">CMOS de 3.1 megapíxeles con montura tipo C de alto rendimiento y de conexión USB, marca PixeLINK modelo PL-B776U </w:t>
      </w:r>
      <w:r>
        <w:fldChar w:fldCharType="begin"/>
      </w:r>
      <w:r>
        <w:instrText xml:space="preserve"> ADDIN EN.CITE &lt;EndNote&gt;&lt;Cite&gt;&lt;Year&gt;2008&lt;/Year&gt;&lt;RecNum&gt;71&lt;/RecNum&gt;&lt;DisplayText&gt;[9]&lt;/DisplayText&gt;&lt;record&gt;&lt;rec-number&gt;71&lt;/rec-number&gt;&lt;foreign-keys&gt;&lt;key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fldChar w:fldCharType="separate"/>
      </w:r>
      <w:r>
        <w:rPr>
          <w:noProof/>
        </w:rPr>
        <w:t>[</w:t>
      </w:r>
      <w:hyperlink w:anchor="_ENREF_9" w:tooltip=", 2008 #71" w:history="1">
        <w:r w:rsidR="00E333EF">
          <w:rPr>
            <w:noProof/>
          </w:rPr>
          <w:t>9</w:t>
        </w:r>
      </w:hyperlink>
      <w:r>
        <w:rPr>
          <w:noProof/>
        </w:rPr>
        <w:t>]</w:t>
      </w:r>
      <w:r>
        <w:fldChar w:fldCharType="end"/>
      </w:r>
      <w:r>
        <w:t xml:space="preserve"> con la cual se obtendrán las imágenes de los interferogramas.</w:t>
      </w:r>
    </w:p>
    <w:p w:rsidR="00272B87" w:rsidRDefault="002C6D82" w:rsidP="00B608A9">
      <w:r>
        <w:t>El objetivo principal de este trabajo es el desarrollar un esquema de control para la mejora del contraste en interferogramas obtenidos en presencia de vibraciones mecánicas utilizando como único sensor la misma cámara que obtiene las imágenes de los interferogramas.</w:t>
      </w:r>
    </w:p>
    <w:p w:rsidR="002C6D82" w:rsidRDefault="002C6D82" w:rsidP="00B608A9">
      <w:r>
        <w:t>Para cumplir con este objetivo el trabajo se enfocó en cumplir los siguientes objetivos específicos:</w:t>
      </w:r>
    </w:p>
    <w:p w:rsidR="002C6D82" w:rsidRDefault="002C6D82" w:rsidP="00B608A9">
      <w:pPr>
        <w:numPr>
          <w:ilvl w:val="0"/>
          <w:numId w:val="55"/>
        </w:numPr>
      </w:pPr>
      <w:r>
        <w:lastRenderedPageBreak/>
        <w:t xml:space="preserve">Estudiar el modelo matemático </w:t>
      </w:r>
      <w:r w:rsidR="00C54627">
        <w:t>del fenómeno de interferencia y analizar la influencia de las vibraciones mecánicas en el contraste de los interferogramas</w:t>
      </w:r>
    </w:p>
    <w:p w:rsidR="00C54627" w:rsidRDefault="00C54627" w:rsidP="00B608A9">
      <w:pPr>
        <w:numPr>
          <w:ilvl w:val="0"/>
          <w:numId w:val="55"/>
        </w:numPr>
      </w:pPr>
      <w:r>
        <w:t xml:space="preserve">Desarrollar un </w:t>
      </w:r>
      <w:r w:rsidR="00471B5A">
        <w:t xml:space="preserve">esquema y un algoritmo de </w:t>
      </w:r>
      <w:r>
        <w:t xml:space="preserve">control que permita compensar el efecto de las vibraciones mecánicas </w:t>
      </w:r>
      <w:r w:rsidR="00471B5A">
        <w:t>en la disminución del contraste de los interferogramas</w:t>
      </w:r>
    </w:p>
    <w:p w:rsidR="00471B5A" w:rsidRDefault="00471B5A" w:rsidP="00B608A9">
      <w:pPr>
        <w:numPr>
          <w:ilvl w:val="0"/>
          <w:numId w:val="55"/>
        </w:numPr>
      </w:pPr>
      <w:r>
        <w:t>Implementar el control en el sistema real y verificar su funcionamiento.</w:t>
      </w:r>
    </w:p>
    <w:p w:rsidR="00471B5A" w:rsidRDefault="00471B5A" w:rsidP="00B608A9">
      <w:r>
        <w:t xml:space="preserve">El presente trabajo esta dividido en cinco capítulos. En el </w:t>
      </w:r>
      <w:r w:rsidR="00945E7A">
        <w:t xml:space="preserve">primer </w:t>
      </w:r>
      <w:r>
        <w:t>capítulo se encuentra un breve pasaje por algunas bases teóricas que fundamentan el trabajo. En el segundo capítulo se trata de un simulador de interferometría que fue desarrollado para hacer todas las pruebas y esquemas de control antes de la implementación en el sistema real, en este capítulo se encuentra el desarrollo matemático del fenómeno de interferencia el cual fue imple</w:t>
      </w:r>
      <w:ins w:id="60" w:author="veloz" w:date="2012-03-16T18:41:00Z">
        <w:r w:rsidR="00EC4D83">
          <w:t>me</w:t>
        </w:r>
      </w:ins>
      <w:r>
        <w:t xml:space="preserve">ntado dentro del simulador. El tercer capítulo explica el algoritmo de control desarrollado y algunos resultados de este en el simulador antes mencionado. Luego, en el capítulo </w:t>
      </w:r>
      <w:r w:rsidR="00945E7A">
        <w:t xml:space="preserve">cuatro se explica toda la instrumentación en hardware y software desarrollada para lograr la implementación. En el capítulo cinco, se describen </w:t>
      </w:r>
      <w:r w:rsidR="00FE3DDB">
        <w:t xml:space="preserve">y analizan </w:t>
      </w:r>
      <w:r w:rsidR="00945E7A">
        <w:t>todas las pruebas</w:t>
      </w:r>
      <w:r w:rsidR="00FE3DDB">
        <w:t xml:space="preserve"> y resultados</w:t>
      </w:r>
      <w:r w:rsidR="00945E7A">
        <w:t xml:space="preserve"> de</w:t>
      </w:r>
      <w:r w:rsidR="00FE3DDB">
        <w:t xml:space="preserve"> la</w:t>
      </w:r>
      <w:r w:rsidR="00945E7A">
        <w:t xml:space="preserve"> caracterización de la instrumentación y </w:t>
      </w:r>
      <w:r w:rsidR="00FE3DDB">
        <w:t>de la implementación del algoritmo de control en el sistema real. Finalmente en el último capítulo se muestran las conclusiones y recomendaciones obtenidas durante el desarrollo del trabajo.</w:t>
      </w:r>
    </w:p>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Default="00BF1090" w:rsidP="00EB6BBC">
      <w:pPr>
        <w:pStyle w:val="Ttulo1"/>
      </w:pPr>
      <w:bookmarkStart w:id="61" w:name="_Toc319497111"/>
      <w:bookmarkStart w:id="62" w:name="_Ref319683776"/>
      <w:bookmarkStart w:id="63" w:name="_Ref319683779"/>
      <w:r w:rsidRPr="008D2941">
        <w:t>CAPITULO I</w:t>
      </w:r>
      <w:r w:rsidRPr="008D2941">
        <w:br/>
      </w:r>
      <w:r w:rsidRPr="008D2941">
        <w:br/>
      </w:r>
      <w:r w:rsidR="00331690" w:rsidRPr="008D2941">
        <w:t>Marco Teórico</w:t>
      </w:r>
      <w:bookmarkEnd w:id="61"/>
      <w:bookmarkEnd w:id="62"/>
      <w:bookmarkEnd w:id="63"/>
    </w:p>
    <w:p w:rsidR="005E27CC" w:rsidRPr="005E27CC" w:rsidRDefault="005E27CC" w:rsidP="005E27CC"/>
    <w:p w:rsidR="008A1939" w:rsidRPr="008D2941" w:rsidRDefault="008A1939" w:rsidP="008A1939">
      <w:pPr>
        <w:pStyle w:val="Ttulo2"/>
      </w:pPr>
      <w:bookmarkStart w:id="64" w:name="_Toc319497112"/>
      <w:r w:rsidRPr="008D2941">
        <w:t>Índice de refracción</w:t>
      </w:r>
      <w:bookmarkEnd w:id="64"/>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rsidR="00954783">
        <w:fldChar w:fldCharType="begin"/>
      </w:r>
      <w:r w:rsidR="00954783">
        <w:instrText xml:space="preserve"> SEQ MTEqn \r \h \* MERGEFORMAT </w:instrText>
      </w:r>
      <w:r w:rsidR="00954783">
        <w:fldChar w:fldCharType="end"/>
      </w:r>
      <w:r w:rsidR="00954783">
        <w:fldChar w:fldCharType="begin"/>
      </w:r>
      <w:r w:rsidR="00954783">
        <w:instrText xml:space="preserve"> SEQ MTSec \r 1 \h \* MERGEFORMAT </w:instrText>
      </w:r>
      <w:r w:rsidR="00954783">
        <w:fldChar w:fldCharType="end"/>
      </w:r>
      <w:r w:rsidR="00954783">
        <w:fldChar w:fldCharType="begin"/>
      </w:r>
      <w:r w:rsidR="00954783">
        <w:instrText xml:space="preserve"> SEQ MTChap \h \* MERGEFORMAT </w:instrText>
      </w:r>
      <w:r w:rsidR="00954783">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272B87">
        <w:instrText xml:space="preserve"> ADDIN EN.CITE &lt;EndNote&gt;&lt;Cite&gt;&lt;Author&gt;Jenkins&lt;/Author&gt;&lt;Year&gt;2001&lt;/Year&gt;&lt;RecNum&gt;38&lt;/RecNum&gt;&lt;DisplayText&gt;[10]&lt;/DisplayText&gt;&lt;record&gt;&lt;rec-number&gt;38&lt;/rec-number&gt;&lt;foreign-keys&gt;&lt;key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272B87">
        <w:rPr>
          <w:noProof/>
        </w:rPr>
        <w:t>[</w:t>
      </w:r>
      <w:hyperlink w:anchor="_ENREF_10" w:tooltip="Jenkins, 2001 #38" w:history="1">
        <w:r w:rsidR="00E333EF">
          <w:rPr>
            <w:noProof/>
          </w:rPr>
          <w:t>10</w:t>
        </w:r>
      </w:hyperlink>
      <w:r w:rsidR="00272B87">
        <w:rPr>
          <w:noProof/>
        </w:rPr>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33" type="#_x0000_t75" style="width:29.25pt;height:31.5pt" o:ole="">
            <v:imagedata r:id="rId26" o:title=""/>
          </v:shape>
          <o:OLEObject Type="Embed" ProgID="Equation.DSMT4" ShapeID="_x0000_i1033" DrawAspect="Content" ObjectID="_1393430213" r:id="rId27"/>
        </w:object>
      </w:r>
      <w:r w:rsidRPr="0091532D">
        <w:rPr>
          <w:lang w:val="es-VE"/>
        </w:rPr>
        <w:tab/>
      </w:r>
      <w:r w:rsidR="00CF2C7B">
        <w:rPr>
          <w:lang w:val="es-VE"/>
        </w:rPr>
        <w:fldChar w:fldCharType="begin"/>
      </w:r>
      <w:r w:rsidR="00CF2C7B">
        <w:rPr>
          <w:lang w:val="es-VE"/>
        </w:rPr>
        <w:instrText xml:space="preserve"> MACROBUTTON MTPlaceRef \* MERGEFORMAT </w:instrText>
      </w:r>
      <w:bookmarkStart w:id="65"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bookmarkEnd w:id="65"/>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4" type="#_x0000_t75" style="width:9pt;height:12pt" o:ole="">
            <v:imagedata r:id="rId28" o:title=""/>
          </v:shape>
          <o:OLEObject Type="Embed" ProgID="Equation.DSMT4" ShapeID="_x0000_i1034" DrawAspect="Content" ObjectID="_1393430214" r:id="rId29"/>
        </w:object>
      </w:r>
      <w:r w:rsidRPr="0091532D">
        <w:t xml:space="preserve"> es la velocidad de la luz en el vacío, </w:t>
      </w:r>
      <w:r w:rsidRPr="0091532D">
        <w:rPr>
          <w:position w:val="-6"/>
        </w:rPr>
        <w:object w:dxaOrig="180" w:dyaOrig="220">
          <v:shape id="_x0000_i1035" type="#_x0000_t75" style="width:9pt;height:12pt" o:ole="">
            <v:imagedata r:id="rId30" o:title=""/>
          </v:shape>
          <o:OLEObject Type="Embed" ProgID="Equation.DSMT4" ShapeID="_x0000_i1035" DrawAspect="Content" ObjectID="_1393430215" r:id="rId31"/>
        </w:object>
      </w:r>
      <w:r w:rsidRPr="0091532D">
        <w:t xml:space="preserve"> es la velocidad de la luz en el medio y </w:t>
      </w:r>
      <w:r w:rsidRPr="0091532D">
        <w:rPr>
          <w:position w:val="-6"/>
        </w:rPr>
        <w:object w:dxaOrig="200" w:dyaOrig="220">
          <v:shape id="_x0000_i1036" type="#_x0000_t75" style="width:9.75pt;height:12pt" o:ole="">
            <v:imagedata r:id="rId32" o:title=""/>
          </v:shape>
          <o:OLEObject Type="Embed" ProgID="Equation.DSMT4" ShapeID="_x0000_i1036" DrawAspect="Content" ObjectID="_1393430216" r:id="rId33"/>
        </w:object>
      </w:r>
      <w:r w:rsidRPr="0091532D">
        <w:t xml:space="preserve"> es el índice de refracción.</w:t>
      </w:r>
    </w:p>
    <w:p w:rsidR="008A1939" w:rsidRPr="0091532D" w:rsidRDefault="008A1939" w:rsidP="008A1939">
      <w:pPr>
        <w:pStyle w:val="Ttulo2"/>
      </w:pPr>
      <w:bookmarkStart w:id="66" w:name="_Toc319497113"/>
      <w:r w:rsidRPr="0091532D">
        <w:t>Camino óptico</w:t>
      </w:r>
      <w:bookmarkEnd w:id="66"/>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7" type="#_x0000_t75" style="width:12pt;height:12.75pt" o:ole="">
            <v:imagedata r:id="rId34" o:title=""/>
          </v:shape>
          <o:OLEObject Type="Embed" ProgID="Equation.DSMT4" ShapeID="_x0000_i1037" DrawAspect="Content" ObjectID="_1393430217" r:id="rId35"/>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272B87">
        <w:instrText xml:space="preserve"> ADDIN EN.CITE &lt;EndNote&gt;&lt;Cite&gt;&lt;Author&gt;Jenkins&lt;/Author&gt;&lt;Year&gt;2001&lt;/Year&gt;&lt;RecNum&gt;38&lt;/RecNum&gt;&lt;DisplayText&gt;[10]&lt;/DisplayText&gt;&lt;record&gt;&lt;rec-number&gt;38&lt;/rec-number&gt;&lt;foreign-keys&gt;&lt;key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272B87">
        <w:rPr>
          <w:noProof/>
        </w:rPr>
        <w:t>[</w:t>
      </w:r>
      <w:hyperlink w:anchor="_ENREF_10" w:tooltip="Jenkins, 2001 #38" w:history="1">
        <w:r w:rsidR="00E333EF">
          <w:rPr>
            <w:noProof/>
          </w:rPr>
          <w:t>10</w:t>
        </w:r>
      </w:hyperlink>
      <w:r w:rsidR="00272B87">
        <w:rPr>
          <w:noProof/>
        </w:rPr>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8" type="#_x0000_t75" style="width:42.75pt;height:14.25pt" o:ole="">
            <v:imagedata r:id="rId36" o:title=""/>
          </v:shape>
          <o:OLEObject Type="Embed" ProgID="Equation.DSMT4" ShapeID="_x0000_i1038" DrawAspect="Content" ObjectID="_1393430218" r:id="rId37"/>
        </w:object>
      </w:r>
      <w:r w:rsidRPr="0091532D">
        <w:rPr>
          <w:lang w:val="es-VE"/>
        </w:rPr>
        <w:tab/>
      </w:r>
      <w:r w:rsidR="00CF2C7B">
        <w:rPr>
          <w:lang w:val="es-VE"/>
        </w:rPr>
        <w:fldChar w:fldCharType="begin"/>
      </w:r>
      <w:r w:rsidR="00CF2C7B">
        <w:rPr>
          <w:lang w:val="es-VE"/>
        </w:rPr>
        <w:instrText xml:space="preserve"> MACROBUTTON MTPlaceRef \* MERGEFORMAT </w:instrText>
      </w:r>
      <w:bookmarkStart w:id="67"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bookmarkEnd w:id="67"/>
      <w:r w:rsidR="00CF2C7B">
        <w:rPr>
          <w:lang w:val="es-VE"/>
        </w:rPr>
        <w:fldChar w:fldCharType="end"/>
      </w:r>
    </w:p>
    <w:p w:rsidR="0080060D" w:rsidRPr="008D2941" w:rsidRDefault="00331690" w:rsidP="00EB6BBC">
      <w:pPr>
        <w:pStyle w:val="Ttulo2"/>
      </w:pPr>
      <w:bookmarkStart w:id="68" w:name="_Toc319497114"/>
      <w:r w:rsidRPr="008D2941">
        <w:t>Interferencia de la Luz</w:t>
      </w:r>
      <w:bookmarkEnd w:id="68"/>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9" type="#_x0000_t75" style="width:163.5pt;height:36pt" o:ole="">
            <v:imagedata r:id="rId38" o:title=""/>
          </v:shape>
          <o:OLEObject Type="Embed" ProgID="Equation.DSMT4" ShapeID="_x0000_i1039" DrawAspect="Content" ObjectID="_1393430219" r:id="rId3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lastRenderedPageBreak/>
        <w:t>Donde:</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3430220" r:id="rId41"/>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41" type="#_x0000_t75" style="width:9.75pt;height:12pt" o:ole="">
            <v:imagedata r:id="rId42" o:title=""/>
          </v:shape>
          <o:OLEObject Type="Embed" ProgID="Equation.DSMT4" ShapeID="_x0000_i1041" DrawAspect="Content" ObjectID="_1393430221" r:id="rId43"/>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42" type="#_x0000_t75" style="width:13.5pt;height:14.25pt" o:ole="">
            <v:imagedata r:id="rId44" o:title=""/>
          </v:shape>
          <o:OLEObject Type="Embed" ProgID="Equation.DSMT4" ShapeID="_x0000_i1042" DrawAspect="Content" ObjectID="_1393430222" r:id="rId45"/>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43" type="#_x0000_t75" style="width:50.25pt;height:13.5pt" o:ole="">
            <v:imagedata r:id="rId46" o:title=""/>
          </v:shape>
          <o:OLEObject Type="Embed" ProgID="Equation.DSMT4" ShapeID="_x0000_i1043" DrawAspect="Content" ObjectID="_1393430223" r:id="rId47"/>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4" type="#_x0000_t75" style="width:12pt;height:13.5pt" o:ole="">
            <v:imagedata r:id="rId48" o:title=""/>
          </v:shape>
          <o:OLEObject Type="Embed" ProgID="Equation.DSMT4" ShapeID="_x0000_i1044" DrawAspect="Content" ObjectID="_1393430224" r:id="rId49"/>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5" type="#_x0000_t75" style="width:96pt;height:33.75pt" o:ole="">
            <v:imagedata r:id="rId50" o:title=""/>
          </v:shape>
          <o:OLEObject Type="Embed" ProgID="Equation.DSMT4" ShapeID="_x0000_i1045" DrawAspect="Content" ObjectID="_1393430225" r:id="rId51"/>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6" type="#_x0000_t75" style="width:85.5pt;height:16.5pt" o:ole="">
            <v:imagedata r:id="rId52" o:title=""/>
          </v:shape>
          <o:OLEObject Type="Embed" ProgID="Equation.DSMT4" ShapeID="_x0000_i1046" DrawAspect="Content" ObjectID="_1393430226" r:id="rId5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7" type="#_x0000_t75" style="width:12pt;height:18.75pt" o:ole="">
            <v:imagedata r:id="rId54" o:title=""/>
          </v:shape>
          <o:OLEObject Type="Embed" ProgID="Equation.DSMT4" ShapeID="_x0000_i1047" DrawAspect="Content" ObjectID="_1393430227" r:id="rId55"/>
        </w:object>
      </w:r>
      <w:r w:rsidRPr="008D2941">
        <w:t xml:space="preserve"> y </w:t>
      </w:r>
      <w:r w:rsidRPr="008D2941">
        <w:rPr>
          <w:position w:val="-12"/>
        </w:rPr>
        <w:object w:dxaOrig="260" w:dyaOrig="360">
          <v:shape id="_x0000_i1048" type="#_x0000_t75" style="width:13.5pt;height:18.75pt" o:ole="">
            <v:imagedata r:id="rId56" o:title=""/>
          </v:shape>
          <o:OLEObject Type="Embed" ProgID="Equation.DSMT4" ShapeID="_x0000_i1048" DrawAspect="Content" ObjectID="_1393430228" r:id="rId57"/>
        </w:object>
      </w:r>
      <w:r w:rsidRPr="008D2941">
        <w:t xml:space="preserve">, a lo largo de la dirección de propagación de la onda, las fases serán </w:t>
      </w:r>
      <w:r w:rsidRPr="008D2941">
        <w:rPr>
          <w:position w:val="-12"/>
        </w:rPr>
        <w:object w:dxaOrig="1800" w:dyaOrig="360">
          <v:shape id="_x0000_i1049" type="#_x0000_t75" style="width:90.75pt;height:18.75pt" o:ole="">
            <v:imagedata r:id="rId58" o:title=""/>
          </v:shape>
          <o:OLEObject Type="Embed" ProgID="Equation.DSMT4" ShapeID="_x0000_i1049" DrawAspect="Content" ObjectID="_1393430229" r:id="rId59"/>
        </w:object>
      </w:r>
      <w:r w:rsidRPr="008D2941">
        <w:t xml:space="preserve"> y </w:t>
      </w:r>
      <w:r w:rsidRPr="008D2941">
        <w:rPr>
          <w:position w:val="-12"/>
        </w:rPr>
        <w:object w:dxaOrig="1860" w:dyaOrig="360">
          <v:shape id="_x0000_i1050" type="#_x0000_t75" style="width:93pt;height:18.75pt" o:ole="">
            <v:imagedata r:id="rId60" o:title=""/>
          </v:shape>
          <o:OLEObject Type="Embed" ProgID="Equation.DSMT4" ShapeID="_x0000_i1050" DrawAspect="Content" ObjectID="_1393430230" r:id="rId61"/>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51" type="#_x0000_t75" style="width:148.5pt;height:20.25pt" o:ole="">
            <v:imagedata r:id="rId62" o:title=""/>
          </v:shape>
          <o:OLEObject Type="Embed" ProgID="Equation.DSMT4" ShapeID="_x0000_i1051" DrawAspect="Content" ObjectID="_1393430231" r:id="rId6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272B87">
        <w:instrText xml:space="preserve"> ADDIN EN.CITE &lt;EndNote&gt;&lt;Cite&gt;&lt;Author&gt;Gåsvik&lt;/Author&gt;&lt;Year&gt;2002&lt;/Year&gt;&lt;RecNum&gt;17&lt;/RecNum&gt;&lt;DisplayText&gt;[11]&lt;/DisplayText&gt;&lt;record&gt;&lt;rec-number&gt;17&lt;/rec-number&gt;&lt;foreign-keys&gt;&lt;key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72B87">
        <w:rPr>
          <w:noProof/>
        </w:rPr>
        <w:t>[</w:t>
      </w:r>
      <w:hyperlink w:anchor="_ENREF_11" w:tooltip="Gåsvik, 2002 #17" w:history="1">
        <w:r w:rsidR="00E333EF">
          <w:rPr>
            <w:noProof/>
          </w:rPr>
          <w:t>11</w:t>
        </w:r>
      </w:hyperlink>
      <w:r w:rsidR="00272B87">
        <w:rPr>
          <w:noProof/>
        </w:rPr>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52" type="#_x0000_t75" style="width:54.75pt;height:38.25pt" o:ole="">
            <v:imagedata r:id="rId64" o:title=""/>
          </v:shape>
          <o:OLEObject Type="Embed" ProgID="Equation.DSMT4" ShapeID="_x0000_i1052" DrawAspect="Content" ObjectID="_1393430232" r:id="rId65"/>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53" type="#_x0000_t75" style="width:225pt;height:21.75pt" o:ole="">
            <v:imagedata r:id="rId66" o:title=""/>
          </v:shape>
          <o:OLEObject Type="Embed" ProgID="Equation.DSMT4" ShapeID="_x0000_i1053" DrawAspect="Content" ObjectID="_1393430233" r:id="rId67"/>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4" type="#_x0000_t75" style="width:143.25pt;height:21.75pt" o:ole="">
            <v:imagedata r:id="rId68" o:title=""/>
          </v:shape>
          <o:OLEObject Type="Embed" ProgID="Equation.DSMT4" ShapeID="_x0000_i1054" DrawAspect="Content" ObjectID="_1393430234" r:id="rId69"/>
        </w:object>
      </w:r>
      <w:r w:rsidRPr="0091532D">
        <w:rPr>
          <w:lang w:val="es-VE"/>
        </w:rPr>
        <w:tab/>
      </w:r>
      <w:r w:rsidR="00CF2C7B">
        <w:rPr>
          <w:lang w:val="es-VE"/>
        </w:rPr>
        <w:fldChar w:fldCharType="begin"/>
      </w:r>
      <w:r w:rsidR="00CF2C7B">
        <w:rPr>
          <w:lang w:val="es-VE"/>
        </w:rPr>
        <w:instrText xml:space="preserve"> MACROBUTTON MTPlaceRef \* MERGEFORMAT </w:instrText>
      </w:r>
      <w:bookmarkStart w:id="69"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6</w:instrText>
      </w:r>
      <w:r w:rsidR="00CF2C7B">
        <w:rPr>
          <w:lang w:val="es-VE"/>
        </w:rPr>
        <w:fldChar w:fldCharType="end"/>
      </w:r>
      <w:r w:rsidR="00CF2C7B">
        <w:rPr>
          <w:lang w:val="es-VE"/>
        </w:rPr>
        <w:instrText>)</w:instrText>
      </w:r>
      <w:bookmarkEnd w:id="69"/>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5" type="#_x0000_t75" style="width:58.5pt;height:18.75pt" o:ole="">
            <v:imagedata r:id="rId70" o:title=""/>
          </v:shape>
          <o:OLEObject Type="Embed" ProgID="Equation.DSMT4" ShapeID="_x0000_i1055" DrawAspect="Content" ObjectID="_1393430235" r:id="rId71"/>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4939FD">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272B87">
        <w:instrText xml:space="preserve"> ADDIN EN.CITE &lt;EndNote&gt;&lt;Cite&gt;&lt;Author&gt;Gåsvik&lt;/Author&gt;&lt;Year&gt;2002&lt;/Year&gt;&lt;RecNum&gt;17&lt;/RecNum&gt;&lt;DisplayText&gt;[11]&lt;/DisplayText&gt;&lt;record&gt;&lt;rec-number&gt;17&lt;/rec-number&gt;&lt;foreign-keys&gt;&lt;key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272B87">
        <w:rPr>
          <w:noProof/>
        </w:rPr>
        <w:t>[</w:t>
      </w:r>
      <w:hyperlink w:anchor="_ENREF_11" w:tooltip="Gåsvik, 2002 #17" w:history="1">
        <w:r w:rsidR="00E333EF">
          <w:rPr>
            <w:noProof/>
          </w:rPr>
          <w:t>11</w:t>
        </w:r>
      </w:hyperlink>
      <w:r w:rsidR="00272B87">
        <w:rPr>
          <w:noProof/>
        </w:rPr>
        <w:t>]</w:t>
      </w:r>
      <w:r w:rsidR="007F7092" w:rsidRPr="008D2941">
        <w:fldChar w:fldCharType="end"/>
      </w:r>
    </w:p>
    <w:p w:rsidR="0080060D" w:rsidRPr="008D2941" w:rsidRDefault="003E58D0" w:rsidP="00EB6BBC">
      <w:pPr>
        <w:pStyle w:val="Ttulo2"/>
      </w:pPr>
      <w:bookmarkStart w:id="70" w:name="_Toc319497115"/>
      <w:r w:rsidRPr="008D2941">
        <w:t>Interferómetro</w:t>
      </w:r>
      <w:bookmarkEnd w:id="70"/>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71" w:name="_Toc319497116"/>
      <w:r w:rsidRPr="008D2941">
        <w:t>Interferómetro de Michelson</w:t>
      </w:r>
      <w:bookmarkEnd w:id="71"/>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4939FD">
        <w:t xml:space="preserve">Figura </w:t>
      </w:r>
      <w:r w:rsidR="004939FD">
        <w:rPr>
          <w:noProof/>
        </w:rPr>
        <w:t>1</w:t>
      </w:r>
      <w:r w:rsidR="004939FD">
        <w:t>.</w:t>
      </w:r>
      <w:r w:rsidR="004939FD">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2D1D1A" w:rsidP="00CF2C7B">
            <w:pPr>
              <w:pStyle w:val="Imagenes"/>
            </w:pPr>
            <w:r>
              <w:rPr>
                <w:lang w:eastAsia="es-VE"/>
              </w:rPr>
              <w:lastRenderedPageBreak/>
              <w:pict>
                <v:shape id="0 Imagen" o:spid="_x0000_i1056" type="#_x0000_t75" style="width:225pt;height:210pt;visibility:visible">
                  <v:imagedata r:id="rId72" o:title=""/>
                </v:shape>
              </w:pict>
            </w:r>
          </w:p>
          <w:p w:rsidR="00E17FEA" w:rsidRPr="00AF0007" w:rsidRDefault="00CF2C7B" w:rsidP="00CF2C7B">
            <w:pPr>
              <w:pStyle w:val="Epgrafe"/>
            </w:pPr>
            <w:bookmarkStart w:id="72" w:name="_Ref316482673"/>
            <w:bookmarkStart w:id="73" w:name="_Toc316563909"/>
            <w:r>
              <w:t xml:space="preserve">Figura </w:t>
            </w:r>
            <w:fldSimple w:instr=" STYLEREF 1 \s ">
              <w:r w:rsidR="004939FD">
                <w:rPr>
                  <w:noProof/>
                </w:rPr>
                <w:t>1</w:t>
              </w:r>
            </w:fldSimple>
            <w:r w:rsidR="001F202F">
              <w:t>.</w:t>
            </w:r>
            <w:fldSimple w:instr=" SEQ Figura \* ARABIC \s 1 ">
              <w:r w:rsidR="004939FD">
                <w:rPr>
                  <w:noProof/>
                </w:rPr>
                <w:t>1</w:t>
              </w:r>
            </w:fldSimple>
            <w:bookmarkEnd w:id="72"/>
            <w:r>
              <w:t xml:space="preserve">: </w:t>
            </w:r>
            <w:r w:rsidRPr="00E740C5">
              <w:t>Interferómetro de Michelson</w:t>
            </w:r>
            <w:bookmarkEnd w:id="73"/>
          </w:p>
        </w:tc>
      </w:tr>
    </w:tbl>
    <w:p w:rsidR="0080060D" w:rsidRPr="008D2941" w:rsidRDefault="003E58D0" w:rsidP="00EB6BBC">
      <w:pPr>
        <w:pStyle w:val="Ttulo3"/>
      </w:pPr>
      <w:bookmarkStart w:id="74" w:name="_Toc319497117"/>
      <w:r w:rsidRPr="008D2941">
        <w:t>Interferómetro de Mirau</w:t>
      </w:r>
      <w:bookmarkEnd w:id="74"/>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4939FD">
        <w:t xml:space="preserve">Figura </w:t>
      </w:r>
      <w:r w:rsidR="004939FD">
        <w:rPr>
          <w:noProof/>
        </w:rPr>
        <w:t>1</w:t>
      </w:r>
      <w:r w:rsidR="004939FD">
        <w:t>.</w:t>
      </w:r>
      <w:r w:rsidR="004939FD">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2D1D1A" w:rsidP="00CF2C7B">
            <w:pPr>
              <w:pStyle w:val="Imagenes"/>
            </w:pPr>
            <w:r>
              <w:rPr>
                <w:lang w:eastAsia="es-VE"/>
              </w:rPr>
              <w:lastRenderedPageBreak/>
              <w:pict>
                <v:shape id="_x0000_i1057" type="#_x0000_t75" style="width:215.25pt;height:241.5pt;visibility:visible">
                  <v:imagedata r:id="rId73" o:title=""/>
                </v:shape>
              </w:pict>
            </w:r>
          </w:p>
          <w:p w:rsidR="00E17FEA" w:rsidRPr="00AF0007" w:rsidRDefault="00CF2C7B" w:rsidP="00CF2C7B">
            <w:pPr>
              <w:pStyle w:val="Epgrafe"/>
            </w:pPr>
            <w:bookmarkStart w:id="75" w:name="_Ref316482755"/>
            <w:bookmarkStart w:id="76" w:name="_Toc316563910"/>
            <w:r>
              <w:t xml:space="preserve">Figura </w:t>
            </w:r>
            <w:fldSimple w:instr=" STYLEREF 1 \s ">
              <w:r w:rsidR="004939FD">
                <w:rPr>
                  <w:noProof/>
                </w:rPr>
                <w:t>1</w:t>
              </w:r>
            </w:fldSimple>
            <w:r w:rsidR="001F202F">
              <w:t>.</w:t>
            </w:r>
            <w:fldSimple w:instr=" SEQ Figura \* ARABIC \s 1 ">
              <w:r w:rsidR="004939FD">
                <w:rPr>
                  <w:noProof/>
                </w:rPr>
                <w:t>2</w:t>
              </w:r>
            </w:fldSimple>
            <w:bookmarkEnd w:id="75"/>
            <w:r>
              <w:t xml:space="preserve">: </w:t>
            </w:r>
            <w:r w:rsidRPr="00F83848">
              <w:t>Esquema de interferómetro de Mirau</w:t>
            </w:r>
            <w:bookmarkEnd w:id="76"/>
          </w:p>
        </w:tc>
      </w:tr>
    </w:tbl>
    <w:p w:rsidR="0080060D" w:rsidRPr="008D2941" w:rsidRDefault="00331690" w:rsidP="00EB6BBC">
      <w:pPr>
        <w:pStyle w:val="Ttulo2"/>
      </w:pPr>
      <w:bookmarkStart w:id="77" w:name="_Toc289948775"/>
      <w:bookmarkStart w:id="78" w:name="_Toc289968997"/>
      <w:bookmarkStart w:id="79" w:name="_Toc314559929"/>
      <w:bookmarkStart w:id="80" w:name="_Toc289948776"/>
      <w:bookmarkStart w:id="81" w:name="_Toc289968998"/>
      <w:bookmarkStart w:id="82" w:name="_Toc314559930"/>
      <w:bookmarkStart w:id="83" w:name="_Toc319497118"/>
      <w:bookmarkEnd w:id="77"/>
      <w:bookmarkEnd w:id="78"/>
      <w:bookmarkEnd w:id="79"/>
      <w:bookmarkEnd w:id="80"/>
      <w:bookmarkEnd w:id="81"/>
      <w:bookmarkEnd w:id="82"/>
      <w:r w:rsidRPr="008D2941">
        <w:t>Teoría del Color</w:t>
      </w:r>
      <w:bookmarkEnd w:id="83"/>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8" type="#_x0000_t75" style="width:36pt;height:14.25pt" o:ole="">
            <v:imagedata r:id="rId74" o:title=""/>
          </v:shape>
          <o:OLEObject Type="Embed" ProgID="Equation.DSMT4" ShapeID="_x0000_i1058" DrawAspect="Content" ObjectID="_1393430236" r:id="rId75"/>
        </w:object>
      </w:r>
      <w:r w:rsidR="008D2941" w:rsidRPr="008D2941">
        <w:t xml:space="preserve"> </w:t>
      </w:r>
      <w:r w:rsidRPr="008D2941">
        <w:t xml:space="preserve">y </w:t>
      </w:r>
      <w:r w:rsidR="008D2941" w:rsidRPr="0091532D">
        <w:rPr>
          <w:position w:val="-6"/>
        </w:rPr>
        <w:object w:dxaOrig="720" w:dyaOrig="279">
          <v:shape id="_x0000_i1059" type="#_x0000_t75" style="width:36pt;height:14.25pt" o:ole="">
            <v:imagedata r:id="rId76" o:title=""/>
          </v:shape>
          <o:OLEObject Type="Embed" ProgID="Equation.DSMT4" ShapeID="_x0000_i1059" DrawAspect="Content" ObjectID="_1393430237" r:id="rId77"/>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272B87">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72B87">
        <w:rPr>
          <w:noProof/>
        </w:rPr>
        <w:t>[</w:t>
      </w:r>
      <w:hyperlink w:anchor="_ENREF_12" w:tooltip="Tkalčič, 2003 #21" w:history="1">
        <w:r w:rsidR="00E333EF">
          <w:rPr>
            <w:noProof/>
          </w:rPr>
          <w:t>12</w:t>
        </w:r>
      </w:hyperlink>
      <w:r w:rsidR="00272B87">
        <w:rPr>
          <w:noProof/>
        </w:rPr>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l espacio CMY(K), el K</w:t>
      </w:r>
      <w:r w:rsidR="003D0AE3" w:rsidRPr="008D2941">
        <w:t xml:space="preserve">odak </w:t>
      </w:r>
      <w:proofErr w:type="spellStart"/>
      <w:r w:rsidR="003D0AE3" w:rsidRPr="008D2941">
        <w:t>Photo</w:t>
      </w:r>
      <w:proofErr w:type="spellEnd"/>
      <w:r w:rsidR="003D0AE3" w:rsidRPr="008D2941">
        <w:t xml:space="preserve"> YCC, el YUV, YIQ, </w:t>
      </w:r>
      <w:proofErr w:type="spellStart"/>
      <w:r w:rsidR="008D2941" w:rsidRPr="008D2941">
        <w:t>etc</w:t>
      </w:r>
      <w:proofErr w:type="spellEnd"/>
      <w:r w:rsidR="00E333EF">
        <w:t xml:space="preserve"> </w:t>
      </w:r>
      <w:r w:rsidR="00E333EF">
        <w:fldChar w:fldCharType="begin"/>
      </w:r>
      <w:r w:rsidR="00E333EF">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E333EF">
        <w:fldChar w:fldCharType="separate"/>
      </w:r>
      <w:r w:rsidR="00E333EF">
        <w:rPr>
          <w:noProof/>
        </w:rPr>
        <w:t>[</w:t>
      </w:r>
      <w:hyperlink w:anchor="_ENREF_12" w:tooltip="Tkalčič, 2003 #21" w:history="1">
        <w:r w:rsidR="00E333EF">
          <w:rPr>
            <w:noProof/>
          </w:rPr>
          <w:t>12</w:t>
        </w:r>
      </w:hyperlink>
      <w:r w:rsidR="00E333EF">
        <w:rPr>
          <w:noProof/>
        </w:rPr>
        <w:t>]</w:t>
      </w:r>
      <w:r w:rsidR="00E333EF">
        <w:fldChar w:fldCharType="end"/>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w:t>
      </w:r>
      <w:r w:rsidR="003D0AE3" w:rsidRPr="008D2941">
        <w:lastRenderedPageBreak/>
        <w:t>independientes a los dispositivos. Entre estos están el CIE XYZ</w:t>
      </w:r>
      <w:r w:rsidR="00E333EF">
        <w:t xml:space="preserve"> </w:t>
      </w:r>
      <w:r w:rsidR="00E333EF">
        <w:fldChar w:fldCharType="begin"/>
      </w:r>
      <w:r w:rsidR="00E333EF">
        <w:instrText xml:space="preserve"> ADDIN EN.CITE &lt;EndNote&gt;&lt;Cite&gt;&lt;Author&gt;Hoffmann&lt;/Author&gt;&lt;Year&gt;2000&lt;/Year&gt;&lt;RecNum&gt;73&lt;/RecNum&gt;&lt;DisplayText&gt;[13]&lt;/DisplayText&gt;&lt;record&gt;&lt;rec-number&gt;73&lt;/rec-number&gt;&lt;foreign-keys&gt;&lt;key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E333EF">
        <w:fldChar w:fldCharType="separate"/>
      </w:r>
      <w:r w:rsidR="00E333EF">
        <w:rPr>
          <w:noProof/>
        </w:rPr>
        <w:t>[</w:t>
      </w:r>
      <w:hyperlink w:anchor="_ENREF_13" w:tooltip="Hoffmann, 2000 #73" w:history="1">
        <w:r w:rsidR="00E333EF">
          <w:rPr>
            <w:noProof/>
          </w:rPr>
          <w:t>13</w:t>
        </w:r>
      </w:hyperlink>
      <w:r w:rsidR="00E333EF">
        <w:rPr>
          <w:noProof/>
        </w:rPr>
        <w:t>]</w:t>
      </w:r>
      <w:r w:rsidR="00E333EF">
        <w:fldChar w:fldCharType="end"/>
      </w:r>
      <w:r w:rsidR="003D0AE3" w:rsidRPr="008D2941">
        <w:t xml:space="preserve">, </w:t>
      </w:r>
      <w:proofErr w:type="spellStart"/>
      <w:r w:rsidR="003D0AE3" w:rsidRPr="008D2941">
        <w:t>Lab</w:t>
      </w:r>
      <w:proofErr w:type="spellEnd"/>
      <w:r w:rsidR="003D0AE3" w:rsidRPr="008D2941">
        <w:t xml:space="preserve"> y </w:t>
      </w:r>
      <w:proofErr w:type="spellStart"/>
      <w:r w:rsidR="003D0AE3" w:rsidRPr="008D2941">
        <w:t>Luv</w:t>
      </w:r>
      <w:proofErr w:type="spellEnd"/>
      <w:r w:rsidR="00E333EF">
        <w:t xml:space="preserve"> </w:t>
      </w:r>
      <w:r w:rsidR="00E333EF">
        <w:fldChar w:fldCharType="begin"/>
      </w:r>
      <w:r w:rsidR="00E333EF">
        <w:instrText xml:space="preserve"> ADDIN EN.CITE &lt;EndNote&gt;&lt;Cite&gt;&lt;Author&gt;Hoffmann&lt;/Author&gt;&lt;Year&gt;2003&lt;/Year&gt;&lt;RecNum&gt;72&lt;/RecNum&gt;&lt;DisplayText&gt;[14]&lt;/DisplayText&gt;&lt;record&gt;&lt;rec-number&gt;72&lt;/rec-number&gt;&lt;foreign-keys&gt;&lt;key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E333EF">
        <w:fldChar w:fldCharType="separate"/>
      </w:r>
      <w:r w:rsidR="00E333EF">
        <w:rPr>
          <w:noProof/>
        </w:rPr>
        <w:t>[</w:t>
      </w:r>
      <w:hyperlink w:anchor="_ENREF_14" w:tooltip="Hoffmann, 2003 #72" w:history="1">
        <w:r w:rsidR="00E333EF">
          <w:rPr>
            <w:noProof/>
          </w:rPr>
          <w:t>14</w:t>
        </w:r>
      </w:hyperlink>
      <w:r w:rsidR="00E333EF">
        <w:rPr>
          <w:noProof/>
        </w:rPr>
        <w:t>]</w:t>
      </w:r>
      <w:r w:rsidR="00E333EF">
        <w:fldChar w:fldCharType="end"/>
      </w:r>
      <w:r w:rsidR="003D0AE3" w:rsidRPr="008D2941">
        <w:t>.</w:t>
      </w:r>
    </w:p>
    <w:p w:rsidR="000735E9" w:rsidRPr="008D2941" w:rsidRDefault="003D0AE3">
      <w:pPr>
        <w:pStyle w:val="Ttulo3"/>
      </w:pPr>
      <w:bookmarkStart w:id="84" w:name="_Toc319497119"/>
      <w:r w:rsidRPr="008D2941">
        <w:t>Espacio de color RGB</w:t>
      </w:r>
      <w:bookmarkEnd w:id="84"/>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272B87">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272B87">
        <w:rPr>
          <w:noProof/>
        </w:rPr>
        <w:t>[</w:t>
      </w:r>
      <w:hyperlink w:anchor="_ENREF_12" w:tooltip="Tkalčič, 2003 #21" w:history="1">
        <w:r w:rsidR="00E333EF">
          <w:rPr>
            <w:noProof/>
          </w:rPr>
          <w:t>12</w:t>
        </w:r>
      </w:hyperlink>
      <w:r w:rsidR="00272B87">
        <w:rPr>
          <w:noProof/>
        </w:rPr>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E333EF">
        <w:instrText xml:space="preserve"> ADDIN EN.CITE &lt;EndNote&gt;&lt;Cite&gt;&lt;Author&gt;Svaetichin&lt;/Author&gt;&lt;Year&gt;1956&lt;/Year&gt;&lt;RecNum&gt;20&lt;/RecNum&gt;&lt;DisplayText&gt;[15]&lt;/DisplayText&gt;&lt;record&gt;&lt;rec-number&gt;20&lt;/rec-number&gt;&lt;foreign-keys&gt;&lt;key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E333EF">
        <w:rPr>
          <w:noProof/>
        </w:rPr>
        <w:t>[</w:t>
      </w:r>
      <w:hyperlink w:anchor="_ENREF_15" w:tooltip="Svaetichin, 1956 #20" w:history="1">
        <w:r w:rsidR="00E333EF">
          <w:rPr>
            <w:noProof/>
          </w:rPr>
          <w:t>15</w:t>
        </w:r>
      </w:hyperlink>
      <w:r w:rsidR="00E333EF">
        <w:rPr>
          <w:noProof/>
        </w:rPr>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75pt;height:79.5pt" o:ole="">
            <v:imagedata r:id="rId78" o:title=""/>
          </v:shape>
          <o:OLEObject Type="Embed" ProgID="Equation.DSMT4" ShapeID="_x0000_i1060" DrawAspect="Content" ObjectID="_1393430238" r:id="rId7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61" type="#_x0000_t75" style="width:29.25pt;height:20.25pt" o:ole="">
            <v:imagedata r:id="rId80" o:title=""/>
          </v:shape>
          <o:OLEObject Type="Embed" ProgID="Equation.DSMT4" ShapeID="_x0000_i1061" DrawAspect="Content" ObjectID="_1393430239" r:id="rId81"/>
        </w:object>
      </w:r>
      <w:r w:rsidRPr="0091532D">
        <w:t xml:space="preserve"> es el espectro de la luz</w:t>
      </w:r>
      <w:r w:rsidR="00343A63" w:rsidRPr="0091532D">
        <w:t xml:space="preserve">. </w:t>
      </w:r>
      <w:r w:rsidRPr="0091532D">
        <w:rPr>
          <w:position w:val="-14"/>
        </w:rPr>
        <w:object w:dxaOrig="600" w:dyaOrig="400">
          <v:shape id="_x0000_i1062" type="#_x0000_t75" style="width:30pt;height:20.25pt" o:ole="">
            <v:imagedata r:id="rId82" o:title=""/>
          </v:shape>
          <o:OLEObject Type="Embed" ProgID="Equation.DSMT4" ShapeID="_x0000_i1062" DrawAspect="Content" ObjectID="_1393430240" r:id="rId83"/>
        </w:object>
      </w:r>
      <w:r w:rsidRPr="0091532D">
        <w:t xml:space="preserve">, </w:t>
      </w:r>
      <w:r w:rsidRPr="0091532D">
        <w:rPr>
          <w:position w:val="-14"/>
        </w:rPr>
        <w:object w:dxaOrig="620" w:dyaOrig="400">
          <v:shape id="_x0000_i1063" type="#_x0000_t75" style="width:31.5pt;height:20.25pt" o:ole="">
            <v:imagedata r:id="rId84" o:title=""/>
          </v:shape>
          <o:OLEObject Type="Embed" ProgID="Equation.DSMT4" ShapeID="_x0000_i1063" DrawAspect="Content" ObjectID="_1393430241" r:id="rId85"/>
        </w:object>
      </w:r>
      <w:r w:rsidRPr="0091532D">
        <w:t xml:space="preserve"> y </w:t>
      </w:r>
      <w:r w:rsidRPr="0091532D">
        <w:rPr>
          <w:position w:val="-14"/>
        </w:rPr>
        <w:object w:dxaOrig="600" w:dyaOrig="400">
          <v:shape id="_x0000_i1064" type="#_x0000_t75" style="width:30pt;height:20.25pt" o:ole="">
            <v:imagedata r:id="rId86" o:title=""/>
          </v:shape>
          <o:OLEObject Type="Embed" ProgID="Equation.DSMT4" ShapeID="_x0000_i1064" DrawAspect="Content" ObjectID="_1393430242" r:id="rId87"/>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85" w:name="_Toc319497120"/>
      <w:r w:rsidRPr="0091532D">
        <w:lastRenderedPageBreak/>
        <w:t xml:space="preserve">Espacio de color </w:t>
      </w:r>
      <w:r w:rsidR="00243CA4" w:rsidRPr="0091532D">
        <w:t>HSL</w:t>
      </w:r>
      <w:bookmarkEnd w:id="85"/>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272B87">
        <w:instrText xml:space="preserve"> ADDIN EN.CITE &lt;EndNote&gt;&lt;Cite&gt;&lt;Author&gt;Tkalčič&lt;/Author&gt;&lt;Year&gt;2003&lt;/Year&gt;&lt;RecNum&gt;21&lt;/RecNum&gt;&lt;DisplayText&gt;[12]&lt;/DisplayText&gt;&lt;record&gt;&lt;rec-number&gt;21&lt;/rec-number&gt;&lt;foreign-keys&gt;&lt;key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272B87">
        <w:rPr>
          <w:noProof/>
        </w:rPr>
        <w:t>[</w:t>
      </w:r>
      <w:hyperlink w:anchor="_ENREF_12" w:tooltip="Tkalčič, 2003 #21" w:history="1">
        <w:r w:rsidR="00E333EF">
          <w:rPr>
            <w:noProof/>
          </w:rPr>
          <w:t>12</w:t>
        </w:r>
      </w:hyperlink>
      <w:r w:rsidR="00272B87">
        <w:rPr>
          <w:noProof/>
        </w:rPr>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4939FD">
        <w:t xml:space="preserve">Figura </w:t>
      </w:r>
      <w:r w:rsidR="004939FD">
        <w:rPr>
          <w:noProof/>
        </w:rPr>
        <w:t>1</w:t>
      </w:r>
      <w:r w:rsidR="004939FD">
        <w:t>.</w:t>
      </w:r>
      <w:r w:rsidR="004939FD">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2D1D1A" w:rsidP="00CF2C7B">
            <w:pPr>
              <w:pStyle w:val="Imagenes"/>
            </w:pPr>
            <w:r>
              <w:rPr>
                <w:lang w:eastAsia="es-VE"/>
              </w:rPr>
              <w:lastRenderedPageBreak/>
              <w:pict>
                <v:shape id="_x0000_i1065" type="#_x0000_t75" alt="Descripción: HSL_color_solid_cylinder-licensed.png" style="width:291.75pt;height:219pt;visibility:visible" o:bordertopcolor="black" o:borderleftcolor="black" o:borderbottomcolor="black" o:borderrightcolor="black">
                  <v:imagedata r:id="rId88"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86" w:name="_Ref316482950"/>
            <w:bookmarkStart w:id="87" w:name="_Toc316563911"/>
            <w:r>
              <w:t xml:space="preserve">Figura </w:t>
            </w:r>
            <w:fldSimple w:instr=" STYLEREF 1 \s ">
              <w:r w:rsidR="004939FD">
                <w:rPr>
                  <w:noProof/>
                </w:rPr>
                <w:t>1</w:t>
              </w:r>
            </w:fldSimple>
            <w:r w:rsidR="001F202F">
              <w:t>.</w:t>
            </w:r>
            <w:fldSimple w:instr=" SEQ Figura \* ARABIC \s 1 ">
              <w:r w:rsidR="004939FD">
                <w:rPr>
                  <w:noProof/>
                </w:rPr>
                <w:t>3</w:t>
              </w:r>
            </w:fldSimple>
            <w:bookmarkEnd w:id="86"/>
            <w:r>
              <w:t xml:space="preserve">: </w:t>
            </w:r>
            <w:r w:rsidRPr="006A1023">
              <w:t>Espacio de color HSL</w:t>
            </w:r>
            <w:bookmarkEnd w:id="87"/>
          </w:p>
        </w:tc>
      </w:tr>
    </w:tbl>
    <w:p w:rsidR="0080060D" w:rsidRPr="0091532D" w:rsidRDefault="00755834" w:rsidP="00EB6BBC">
      <w:pPr>
        <w:pStyle w:val="Ttulo2"/>
      </w:pPr>
      <w:bookmarkStart w:id="88" w:name="_Toc319497121"/>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88"/>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00E333EF">
        <w:instrText xml:space="preserve"> ADDIN EN.CITE &lt;EndNote&gt;&lt;Cite&gt;&lt;Author&gt;Yadid-Pecht&lt;/Author&gt;&lt;Year&gt;2004&lt;/Year&gt;&lt;RecNum&gt;39&lt;/RecNum&gt;&lt;DisplayText&gt;[16]&lt;/DisplayText&gt;&lt;record&gt;&lt;rec-number&gt;39&lt;/rec-number&gt;&lt;foreign-keys&gt;&lt;key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00E333EF">
        <w:rPr>
          <w:noProof/>
        </w:rPr>
        <w:t>[</w:t>
      </w:r>
      <w:hyperlink w:anchor="_ENREF_16" w:tooltip="Yadid-Pecht, 2004 #39" w:history="1">
        <w:r w:rsidR="00E333EF">
          <w:rPr>
            <w:noProof/>
          </w:rPr>
          <w:t>16</w:t>
        </w:r>
      </w:hyperlink>
      <w:r w:rsidR="00E333EF">
        <w:rPr>
          <w:noProof/>
        </w:rPr>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6" type="#_x0000_t75" style="width:99pt;height:20.25pt" o:ole="">
            <v:imagedata r:id="rId89" o:title=""/>
          </v:shape>
          <o:OLEObject Type="Embed" ProgID="Equation.DSMT4" ShapeID="_x0000_i1066" DrawAspect="Content" ObjectID="_1393430243" r:id="rId90"/>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7" type="#_x0000_t75" style="width:12pt;height:12pt" o:ole="">
            <v:imagedata r:id="rId91" o:title=""/>
          </v:shape>
          <o:OLEObject Type="Embed" ProgID="Equation.DSMT4" ShapeID="_x0000_i1067" DrawAspect="Content" ObjectID="_1393430244" r:id="rId92"/>
        </w:object>
      </w:r>
      <w:r w:rsidRPr="0091532D">
        <w:t xml:space="preserve">es el coeficiente de absorción del material y </w:t>
      </w:r>
      <w:r w:rsidRPr="0091532D">
        <w:rPr>
          <w:position w:val="-14"/>
        </w:rPr>
        <w:object w:dxaOrig="700" w:dyaOrig="400">
          <v:shape id="_x0000_i1068" type="#_x0000_t75" style="width:35.25pt;height:20.25pt" o:ole="">
            <v:imagedata r:id="rId93" o:title=""/>
          </v:shape>
          <o:OLEObject Type="Embed" ProgID="Equation.DSMT4" ShapeID="_x0000_i1068" DrawAspect="Content" ObjectID="_1393430245" r:id="rId94"/>
        </w:object>
      </w:r>
      <w:r w:rsidRPr="0091532D">
        <w:t xml:space="preserve"> es la potencia óptica en la </w:t>
      </w:r>
      <w:r w:rsidR="008D2941" w:rsidRPr="0091532D">
        <w:t>superficie</w:t>
      </w:r>
      <w:r w:rsidRPr="0091532D">
        <w:t xml:space="preserve">. </w:t>
      </w:r>
      <w:r w:rsidR="007F7092" w:rsidRPr="0091532D">
        <w:fldChar w:fldCharType="begin"/>
      </w:r>
      <w:r w:rsidR="00E333EF">
        <w:instrText xml:space="preserve"> ADDIN EN.CITE &lt;EndNote&gt;&lt;Cite&gt;&lt;Author&gt;Yadid-Pecht&lt;/Author&gt;&lt;Year&gt;2004&lt;/Year&gt;&lt;RecNum&gt;39&lt;/RecNum&gt;&lt;DisplayText&gt;[16]&lt;/DisplayText&gt;&lt;record&gt;&lt;rec-number&gt;39&lt;/rec-number&gt;&lt;foreign-keys&gt;&lt;key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333EF">
        <w:rPr>
          <w:noProof/>
        </w:rPr>
        <w:t>[</w:t>
      </w:r>
      <w:hyperlink w:anchor="_ENREF_16" w:tooltip="Yadid-Pecht, 2004 #39" w:history="1">
        <w:r w:rsidR="00E333EF">
          <w:rPr>
            <w:noProof/>
          </w:rPr>
          <w:t>16</w:t>
        </w:r>
      </w:hyperlink>
      <w:r w:rsidR="00E333EF">
        <w:rPr>
          <w:noProof/>
        </w:rPr>
        <w:t>]</w:t>
      </w:r>
      <w:r w:rsidR="007F7092" w:rsidRPr="0091532D">
        <w:fldChar w:fldCharType="end"/>
      </w:r>
    </w:p>
    <w:p w:rsidR="004D2937" w:rsidRPr="0091532D" w:rsidRDefault="004D2937">
      <w:r w:rsidRPr="0091532D">
        <w:lastRenderedPageBreak/>
        <w:t xml:space="preserve">El número de fotones absorbidos a una distancia </w:t>
      </w:r>
      <w:r w:rsidRPr="0091532D">
        <w:rPr>
          <w:position w:val="-4"/>
        </w:rPr>
        <w:object w:dxaOrig="220" w:dyaOrig="260">
          <v:shape id="_x0000_i1069" type="#_x0000_t75" style="width:12pt;height:12.75pt" o:ole="">
            <v:imagedata r:id="rId95" o:title=""/>
          </v:shape>
          <o:OLEObject Type="Embed" ProgID="Equation.DSMT4" ShapeID="_x0000_i1069" DrawAspect="Content" ObjectID="_1393430246" r:id="rId96"/>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70" type="#_x0000_t75" style="width:104.25pt;height:33.75pt" o:ole="">
            <v:imagedata r:id="rId97" o:title=""/>
          </v:shape>
          <o:OLEObject Type="Embed" ProgID="Equation.DSMT4" ShapeID="_x0000_i1070" DrawAspect="Content" ObjectID="_1393430247" r:id="rId98"/>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el tamaño de cada pixel está entre los diez micrones</w:t>
      </w:r>
      <w:r w:rsidR="00E333EF">
        <w:t xml:space="preserve"> </w:t>
      </w:r>
      <w:r w:rsidR="00E333EF">
        <w:fldChar w:fldCharType="begin"/>
      </w:r>
      <w:r w:rsidR="00E333EF">
        <w:instrText xml:space="preserve"> ADDIN EN.CITE &lt;EndNote&gt;&lt;Cite&gt;&lt;Author&gt;Turchetta&lt;/Author&gt;&lt;Year&gt;2001&lt;/Year&gt;&lt;RecNum&gt;74&lt;/RecNum&gt;&lt;DisplayText&gt;[17]&lt;/DisplayText&gt;&lt;record&gt;&lt;rec-number&gt;74&lt;/rec-number&gt;&lt;foreign-keys&gt;&lt;key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E333EF">
        <w:fldChar w:fldCharType="separate"/>
      </w:r>
      <w:r w:rsidR="00E333EF">
        <w:rPr>
          <w:noProof/>
        </w:rPr>
        <w:t>[</w:t>
      </w:r>
      <w:hyperlink w:anchor="_ENREF_17" w:tooltip="Turchetta, 2001 #74" w:history="1">
        <w:r w:rsidR="00E333EF">
          <w:rPr>
            <w:noProof/>
          </w:rPr>
          <w:t>17</w:t>
        </w:r>
      </w:hyperlink>
      <w:r w:rsidR="00E333EF">
        <w:rPr>
          <w:noProof/>
        </w:rPr>
        <w:t>]</w:t>
      </w:r>
      <w:r w:rsidR="00E333EF">
        <w:fldChar w:fldCharType="end"/>
      </w:r>
      <w:r w:rsidRPr="0091532D">
        <w:t>, 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89" w:name="_Toc319497122"/>
      <w:r w:rsidRPr="008D2941">
        <w:t>Cámaras CCD</w:t>
      </w:r>
      <w:bookmarkEnd w:id="8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333EF">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333EF">
        <w:rPr>
          <w:noProof/>
        </w:rPr>
        <w:t>[</w:t>
      </w:r>
      <w:hyperlink w:anchor="_ENREF_18" w:tooltip="Murphy, 2001 #19" w:history="1">
        <w:r w:rsidR="00E333EF">
          <w:rPr>
            <w:noProof/>
          </w:rPr>
          <w:t>18</w:t>
        </w:r>
      </w:hyperlink>
      <w:r w:rsidR="00E333EF">
        <w:rPr>
          <w:noProof/>
        </w:rPr>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333EF">
        <w:instrText xml:space="preserve"> ADDIN EN.CITE &lt;EndNote&gt;&lt;Cite&gt;&lt;Author&gt;Holst&lt;/Author&gt;&lt;Year&gt;1998&lt;/Year&gt;&lt;RecNum&gt;18&lt;/RecNum&gt;&lt;DisplayText&gt;[18, 19]&lt;/DisplayText&gt;&lt;record&gt;&lt;rec-number&gt;18&lt;/rec-number&gt;&lt;foreign-keys&gt;&lt;key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333EF">
        <w:rPr>
          <w:noProof/>
        </w:rPr>
        <w:t>[</w:t>
      </w:r>
      <w:hyperlink w:anchor="_ENREF_18" w:tooltip="Murphy, 2001 #19" w:history="1">
        <w:r w:rsidR="00E333EF">
          <w:rPr>
            <w:noProof/>
          </w:rPr>
          <w:t>18</w:t>
        </w:r>
      </w:hyperlink>
      <w:r w:rsidR="00E333EF">
        <w:rPr>
          <w:noProof/>
        </w:rPr>
        <w:t xml:space="preserve">, </w:t>
      </w:r>
      <w:hyperlink w:anchor="_ENREF_19" w:tooltip="Holst, 1998 #18" w:history="1">
        <w:r w:rsidR="00E333EF">
          <w:rPr>
            <w:noProof/>
          </w:rPr>
          <w:t>19</w:t>
        </w:r>
      </w:hyperlink>
      <w:r w:rsidR="00E333EF">
        <w:rPr>
          <w:noProof/>
        </w:rPr>
        <w:t>]</w:t>
      </w:r>
      <w:r w:rsidR="007F7092" w:rsidRPr="008D2941">
        <w:fldChar w:fldCharType="end"/>
      </w:r>
    </w:p>
    <w:p w:rsidR="00301519" w:rsidRPr="008D2941" w:rsidRDefault="00BC7569" w:rsidP="00104944">
      <w:r>
        <w:lastRenderedPageBreak/>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333EF">
        <w:instrText xml:space="preserve"> ADDIN EN.CITE &lt;EndNote&gt;&lt;Cite&gt;&lt;Author&gt;Holst&lt;/Author&gt;&lt;Year&gt;1998&lt;/Year&gt;&lt;RecNum&gt;18&lt;/RecNum&gt;&lt;DisplayText&gt;[19]&lt;/DisplayText&gt;&lt;record&gt;&lt;rec-number&gt;18&lt;/rec-number&gt;&lt;foreign-keys&gt;&lt;key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333EF">
        <w:rPr>
          <w:noProof/>
        </w:rPr>
        <w:t>[</w:t>
      </w:r>
      <w:hyperlink w:anchor="_ENREF_19" w:tooltip="Holst, 1998 #18" w:history="1">
        <w:r w:rsidR="00E333EF">
          <w:rPr>
            <w:noProof/>
          </w:rPr>
          <w:t>19</w:t>
        </w:r>
      </w:hyperlink>
      <w:r w:rsidR="00E333EF">
        <w:rPr>
          <w:noProof/>
        </w:rPr>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333EF">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333EF">
        <w:rPr>
          <w:noProof/>
        </w:rPr>
        <w:t>[</w:t>
      </w:r>
      <w:hyperlink w:anchor="_ENREF_18" w:tooltip="Murphy, 2001 #19" w:history="1">
        <w:r w:rsidR="00E333EF">
          <w:rPr>
            <w:noProof/>
          </w:rPr>
          <w:t>18</w:t>
        </w:r>
      </w:hyperlink>
      <w:r w:rsidR="00E333EF">
        <w:rPr>
          <w:noProof/>
        </w:rPr>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lastRenderedPageBreak/>
        <w:t>La ventaja de este tipo de cámaras es que no necesitan un obturador electromecánico, sin embargo solo la mitad del sensor es utilizado para obtener imagen.</w:t>
      </w:r>
      <w:r w:rsidR="007F7092" w:rsidRPr="008D2941">
        <w:fldChar w:fldCharType="begin"/>
      </w:r>
      <w:r w:rsidR="00E333EF">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333EF">
        <w:rPr>
          <w:noProof/>
        </w:rPr>
        <w:t>[</w:t>
      </w:r>
      <w:hyperlink w:anchor="_ENREF_18" w:tooltip="Murphy, 2001 #19" w:history="1">
        <w:r w:rsidR="00E333EF">
          <w:rPr>
            <w:noProof/>
          </w:rPr>
          <w:t>18</w:t>
        </w:r>
      </w:hyperlink>
      <w:r w:rsidR="00E333EF">
        <w:rPr>
          <w:noProof/>
        </w:rPr>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muy pequeño 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E333EF">
        <w:instrText xml:space="preserve"> ADDIN EN.CITE &lt;EndNote&gt;&lt;Cite&gt;&lt;Author&gt;Murphy&lt;/Author&gt;&lt;Year&gt;2001&lt;/Year&gt;&lt;RecNum&gt;19&lt;/RecNum&gt;&lt;DisplayText&gt;[18]&lt;/DisplayText&gt;&lt;record&gt;&lt;rec-number&gt;19&lt;/rec-number&gt;&lt;foreign-keys&gt;&lt;key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333EF">
        <w:rPr>
          <w:noProof/>
        </w:rPr>
        <w:t>[</w:t>
      </w:r>
      <w:hyperlink w:anchor="_ENREF_18" w:tooltip="Murphy, 2001 #19" w:history="1">
        <w:r w:rsidR="00E333EF">
          <w:rPr>
            <w:noProof/>
          </w:rPr>
          <w:t>18</w:t>
        </w:r>
      </w:hyperlink>
      <w:r w:rsidR="00E333EF">
        <w:rPr>
          <w:noProof/>
        </w:rPr>
        <w:t>]</w:t>
      </w:r>
      <w:r w:rsidR="007F7092" w:rsidRPr="008D2941">
        <w:fldChar w:fldCharType="end"/>
      </w:r>
    </w:p>
    <w:p w:rsidR="00FE4C9E" w:rsidRPr="008D2941" w:rsidRDefault="00FE4C9E" w:rsidP="00FE4C9E"/>
    <w:p w:rsidR="0080060D" w:rsidRPr="008D2941" w:rsidRDefault="0080060D" w:rsidP="00EB6BBC">
      <w:bookmarkStart w:id="90" w:name="_Toc289940462"/>
      <w:bookmarkStart w:id="91" w:name="_Toc289948781"/>
      <w:bookmarkStart w:id="92" w:name="_Toc289969003"/>
      <w:bookmarkStart w:id="93" w:name="_Toc314559938"/>
      <w:bookmarkEnd w:id="90"/>
      <w:bookmarkEnd w:id="91"/>
      <w:bookmarkEnd w:id="92"/>
      <w:bookmarkEnd w:id="93"/>
    </w:p>
    <w:p w:rsidR="00825AF9" w:rsidRPr="008D2941" w:rsidRDefault="00825AF9" w:rsidP="0091587C">
      <w:pPr>
        <w:pStyle w:val="Normalsininterlineado"/>
        <w:sectPr w:rsidR="00825AF9" w:rsidRPr="008D2941" w:rsidSect="0091587C">
          <w:headerReference w:type="default" r:id="rId99"/>
          <w:footerReference w:type="default" r:id="rId100"/>
          <w:pgSz w:w="12240" w:h="15840" w:code="1"/>
          <w:pgMar w:top="1418" w:right="1418" w:bottom="1418" w:left="1701" w:header="709" w:footer="709" w:gutter="0"/>
          <w:pgNumType w:start="1"/>
          <w:cols w:space="708"/>
          <w:docGrid w:linePitch="360"/>
        </w:sectPr>
      </w:pPr>
      <w:bookmarkStart w:id="94"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95" w:name="_Toc282134886"/>
      <w:bookmarkStart w:id="96" w:name="_Toc319497123"/>
      <w:r w:rsidRPr="008D2941">
        <w:t>Capítulo II</w:t>
      </w:r>
      <w:r w:rsidRPr="008D2941">
        <w:br/>
      </w:r>
      <w:r w:rsidRPr="008D2941">
        <w:br/>
      </w:r>
      <w:bookmarkEnd w:id="94"/>
      <w:bookmarkEnd w:id="95"/>
      <w:r w:rsidR="00825AF9" w:rsidRPr="008D2941">
        <w:t>SIMULADOR</w:t>
      </w:r>
      <w:bookmarkEnd w:id="96"/>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rsidR="00954783">
        <w:fldChar w:fldCharType="begin"/>
      </w:r>
      <w:r w:rsidR="00954783">
        <w:instrText xml:space="preserve"> SEQ MTEqn \r \h \* MERGEFORMAT </w:instrText>
      </w:r>
      <w:r w:rsidR="00954783">
        <w:fldChar w:fldCharType="end"/>
      </w:r>
      <w:r w:rsidR="00954783">
        <w:fldChar w:fldCharType="begin"/>
      </w:r>
      <w:r w:rsidR="00954783">
        <w:instrText xml:space="preserve"> SEQ MTSec \r 1 \h \* MERGEFORMAT </w:instrText>
      </w:r>
      <w:r w:rsidR="00954783">
        <w:fldChar w:fldCharType="end"/>
      </w:r>
      <w:r w:rsidR="00954783">
        <w:fldChar w:fldCharType="begin"/>
      </w:r>
      <w:r w:rsidR="00954783">
        <w:instrText xml:space="preserve"> SEQ MTChap \h \* MERGEFORMAT </w:instrText>
      </w:r>
      <w:r w:rsidR="00954783">
        <w:fldChar w:fldCharType="end"/>
      </w:r>
      <w:r>
        <w:fldChar w:fldCharType="end"/>
      </w:r>
    </w:p>
    <w:p w:rsidR="00784905" w:rsidRPr="008D2941" w:rsidRDefault="00EB6BBC" w:rsidP="00784905">
      <w:r w:rsidRPr="008D2941">
        <w:t xml:space="preserve">Se realizó un simulador </w:t>
      </w:r>
      <w:r w:rsidR="00EE6000">
        <w:t xml:space="preserve">en lenguaje C++ </w:t>
      </w:r>
      <w:r w:rsidRPr="008D2941">
        <w:t xml:space="preserve">para obtener un entorno </w:t>
      </w:r>
      <w:r w:rsidR="00261A68">
        <w:t xml:space="preserve">o sistema </w:t>
      </w:r>
      <w:r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97" w:name="_Toc319497124"/>
      <w:r w:rsidRPr="008D2941">
        <w:t>Módulos del simulador</w:t>
      </w:r>
      <w:bookmarkEnd w:id="97"/>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w:t>
      </w:r>
      <w:r w:rsidR="001C216B">
        <w:t xml:space="preserve">modelo </w:t>
      </w:r>
      <w:r w:rsidR="00D91FBF" w:rsidRPr="008D2941">
        <w:t xml:space="preserve">matemático </w:t>
      </w:r>
      <w:r w:rsidR="00261A68">
        <w:t xml:space="preserve">teniendo en cuenta varios parámetros de interés: </w:t>
      </w:r>
      <w:r w:rsidR="00D91FBF" w:rsidRPr="008D2941">
        <w:t xml:space="preserve">las ecuaciones de interferencia de la luz con </w:t>
      </w:r>
      <w:r w:rsidR="001C216B">
        <w:t xml:space="preserve">fuentes de </w:t>
      </w:r>
      <w:r w:rsidR="00D91FBF" w:rsidRPr="008D2941">
        <w:t>espectr</w:t>
      </w:r>
      <w:r w:rsidR="001C216B">
        <w:t>os no puntuales</w:t>
      </w:r>
      <w:r w:rsidR="00D91FBF" w:rsidRPr="008D2941">
        <w:t>, las ecuaciones de tiempos de respuesta de las cámaras</w:t>
      </w:r>
      <w:r w:rsidR="001C216B">
        <w:t xml:space="preserve"> junto a sus respectivos espectros de absorción</w:t>
      </w:r>
      <w:r w:rsidR="00D91FBF" w:rsidRPr="008D2941">
        <w:t xml:space="preserve">, </w:t>
      </w:r>
      <w:r w:rsidR="00261A68">
        <w:t>los</w:t>
      </w:r>
      <w:r w:rsidR="00D91FBF" w:rsidRPr="008D2941">
        <w:t xml:space="preserve"> espectros de las fuentes de luz, </w:t>
      </w:r>
      <w:r w:rsidR="008D2941" w:rsidRPr="008D2941">
        <w:t>así</w:t>
      </w:r>
      <w:r w:rsidR="00D91FBF" w:rsidRPr="008D2941">
        <w:t xml:space="preserve"> como</w:t>
      </w:r>
      <w:r w:rsidR="001C216B">
        <w:t xml:space="preserve"> la presencia de ruido que se generó </w:t>
      </w:r>
      <w:r w:rsidR="00D91FBF" w:rsidRPr="008D2941">
        <w:t>a partir de espectros en frecuencia</w:t>
      </w:r>
      <w:r w:rsidR="001C216B">
        <w:t xml:space="preserve"> medidos experimentalmente</w:t>
      </w:r>
      <w:r w:rsidR="00D91FBF" w:rsidRPr="008D2941">
        <w:t xml:space="preserve">.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98" w:name="_Toc319497125"/>
      <w:r w:rsidRPr="008D2941">
        <w:t>Módulo de espectros</w:t>
      </w:r>
      <w:bookmarkEnd w:id="98"/>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w:t>
      </w:r>
      <w:r w:rsidR="001C216B">
        <w:t>cualquier otro tipo de espectro.</w:t>
      </w:r>
      <w:r w:rsidR="00E85DFB" w:rsidRPr="008D2941">
        <w:t xml:space="preserve"> </w:t>
      </w:r>
      <w:r w:rsidR="001C216B">
        <w:t>Adicionalmente ofrece la posibilidad de realizar operaciones algebraicas sobre estos.</w:t>
      </w:r>
    </w:p>
    <w:p w:rsidR="0080060D" w:rsidRPr="008D2941" w:rsidRDefault="002B4063" w:rsidP="00784905">
      <w:r w:rsidRPr="008D2941">
        <w:t>E</w:t>
      </w:r>
      <w:r w:rsidR="001C216B">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71" type="#_x0000_t75" style="width:69.75pt;height:33.75pt" o:ole="">
            <v:imagedata r:id="rId101" o:title=""/>
          </v:shape>
          <o:OLEObject Type="Embed" ProgID="Equation.DSMT4" ShapeID="_x0000_i1071" DrawAspect="Content" ObjectID="_1393430248" r:id="rId102"/>
        </w:object>
      </w:r>
      <w:r w:rsidRPr="008D2941">
        <w:t xml:space="preserve"> donde </w:t>
      </w:r>
      <w:r w:rsidRPr="008D2941">
        <w:rPr>
          <w:position w:val="-4"/>
        </w:rPr>
        <w:object w:dxaOrig="240" w:dyaOrig="260">
          <v:shape id="_x0000_i1072" type="#_x0000_t75" style="width:12pt;height:12.75pt" o:ole="">
            <v:imagedata r:id="rId103" o:title=""/>
          </v:shape>
          <o:OLEObject Type="Embed" ProgID="Equation.DSMT4" ShapeID="_x0000_i1072" DrawAspect="Content" ObjectID="_1393430249" r:id="rId104"/>
        </w:object>
      </w:r>
      <w:r w:rsidRPr="008D2941">
        <w:t xml:space="preserve"> es un factor de proporcionalidad </w:t>
      </w:r>
      <w:r w:rsidR="001C216B">
        <w:t>a elegir dependiendo del costo computacional.</w:t>
      </w:r>
      <w:r w:rsidRPr="008D2941">
        <w:t>.</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73" type="#_x0000_t75" style="width:55.5pt;height:33.75pt" o:ole="">
            <v:imagedata r:id="rId105" o:title=""/>
          </v:shape>
          <o:OLEObject Type="Embed" ProgID="Equation.DSMT4" ShapeID="_x0000_i1073" DrawAspect="Content" ObjectID="_1393430250" r:id="rId106"/>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4" type="#_x0000_t75" style="width:108.75pt;height:33.75pt" o:ole="">
            <v:imagedata r:id="rId107" o:title=""/>
          </v:shape>
          <o:OLEObject Type="Embed" ProgID="Equation.DSMT4" ShapeID="_x0000_i1074" DrawAspect="Content" ObjectID="_1393430251" r:id="rId108"/>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5" type="#_x0000_t75" style="width:141.75pt;height:31.5pt" o:ole="">
            <v:imagedata r:id="rId109" o:title=""/>
          </v:shape>
          <o:OLEObject Type="Embed" ProgID="Equation.DSMT4" ShapeID="_x0000_i1075" DrawAspect="Content" ObjectID="_1393430252" r:id="rId110"/>
        </w:object>
      </w:r>
      <w:r w:rsidRPr="0091532D">
        <w:t xml:space="preserve"> se calcula el valor de longitud de onda que corresponde a esa frecuencia </w:t>
      </w:r>
      <w:r w:rsidRPr="0091532D">
        <w:rPr>
          <w:position w:val="-30"/>
        </w:rPr>
        <w:object w:dxaOrig="740" w:dyaOrig="680">
          <v:shape id="_x0000_i1076" type="#_x0000_t75" style="width:36.75pt;height:33.75pt" o:ole="">
            <v:imagedata r:id="rId111" o:title=""/>
          </v:shape>
          <o:OLEObject Type="Embed" ProgID="Equation.DSMT4" ShapeID="_x0000_i1076" DrawAspect="Content" ObjectID="_1393430253" r:id="rId112"/>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99" w:name="_Toc319497126"/>
      <w:r w:rsidRPr="008D2941">
        <w:t>Módulo de muestra</w:t>
      </w:r>
      <w:bookmarkEnd w:id="99"/>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 xml:space="preserve">y la relación entre el tamaño en pixeles y el tamaño real de la muestra; también se puede cargar desde un archivo de texto o una imagen en escala de grises la información del </w:t>
      </w:r>
      <w:r w:rsidR="0071742F">
        <w:t>mapa topográfico</w:t>
      </w:r>
      <w:r w:rsidR="00F4090E" w:rsidRPr="008D2941">
        <w:t xml:space="preserve"> de la muestra, asignándole </w:t>
      </w:r>
      <w:r w:rsidR="001C216B">
        <w:t xml:space="preserve">valores de altura </w:t>
      </w:r>
      <w:r w:rsidR="00F4090E" w:rsidRPr="008D2941">
        <w:t>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w:t>
      </w:r>
      <w:r w:rsidR="001C216B">
        <w:t>con un valor de</w:t>
      </w:r>
      <w:r w:rsidR="00844FB1" w:rsidRPr="008D2941">
        <w:t xml:space="preserve"> altura </w:t>
      </w:r>
      <w:r w:rsidR="001C216B">
        <w:t xml:space="preserve">para </w:t>
      </w:r>
      <w:r w:rsidR="00844FB1" w:rsidRPr="008D2941">
        <w:t xml:space="preserve">cada punto </w:t>
      </w:r>
      <w:r w:rsidR="00844FB1" w:rsidRPr="008D2941">
        <w:rPr>
          <w:position w:val="-14"/>
        </w:rPr>
        <w:object w:dxaOrig="740" w:dyaOrig="400">
          <v:shape id="_x0000_i1077" type="#_x0000_t75" style="width:36.75pt;height:19.5pt" o:ole="">
            <v:imagedata r:id="rId113" o:title=""/>
          </v:shape>
          <o:OLEObject Type="Embed" ProgID="Equation.DSMT4" ShapeID="_x0000_i1077" DrawAspect="Content" ObjectID="_1393430254" r:id="rId114"/>
        </w:object>
      </w:r>
      <w:r w:rsidR="00844FB1" w:rsidRPr="008D2941">
        <w:t xml:space="preserve">. </w:t>
      </w:r>
    </w:p>
    <w:p w:rsidR="0080060D" w:rsidRPr="008D2941" w:rsidRDefault="00844FB1" w:rsidP="00784905">
      <w:r w:rsidRPr="008D2941">
        <w:t xml:space="preserve">De la misma forma como se carga el </w:t>
      </w:r>
      <w:r w:rsidR="0071742F">
        <w:t>mapa topográfico</w:t>
      </w:r>
      <w:r w:rsidR="00261A68">
        <w:t>,</w:t>
      </w:r>
      <w:r w:rsidRPr="008D2941">
        <w:t xml:space="preserve"> es posible cargar la información de la </w:t>
      </w:r>
      <w:r w:rsidR="0071742F">
        <w:t>reflectividad de</w:t>
      </w:r>
      <w:r w:rsidRPr="008D2941">
        <w:t xml:space="preserv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8" type="#_x0000_t75" style="width:39pt;height:19.5pt" o:ole="">
            <v:imagedata r:id="rId115" o:title=""/>
          </v:shape>
          <o:OLEObject Type="Embed" ProgID="Equation.DSMT4" ShapeID="_x0000_i1078" DrawAspect="Content" ObjectID="_1393430255" r:id="rId116"/>
        </w:object>
      </w:r>
    </w:p>
    <w:p w:rsidR="0080060D" w:rsidRPr="008D2941" w:rsidRDefault="00335838" w:rsidP="008C2D29">
      <w:pPr>
        <w:pStyle w:val="Ttulo3"/>
      </w:pPr>
      <w:bookmarkStart w:id="100" w:name="_Toc319497127"/>
      <w:r w:rsidRPr="008D2941">
        <w:lastRenderedPageBreak/>
        <w:t>Modulo de cámara</w:t>
      </w:r>
      <w:bookmarkEnd w:id="100"/>
    </w:p>
    <w:p w:rsidR="001A3547" w:rsidRDefault="0071742F" w:rsidP="0071742F">
      <w:r>
        <w:t xml:space="preserve">Este  módulo tiene la capacidad de simular </w:t>
      </w:r>
      <w:r w:rsidR="001A3547">
        <w:t xml:space="preserve">algunas de las principales </w:t>
      </w:r>
      <w:r>
        <w:t xml:space="preserve">características de </w:t>
      </w:r>
      <w:del w:id="101" w:author="veloz" w:date="2012-03-16T18:42:00Z">
        <w:r w:rsidDel="00EC4D83">
          <w:delText>un</w:delText>
        </w:r>
      </w:del>
      <w:ins w:id="102" w:author="veloz" w:date="2012-03-16T18:42:00Z">
        <w:r w:rsidR="00EC4D83">
          <w:t>una</w:t>
        </w:r>
      </w:ins>
      <w:r>
        <w:t xml:space="preserve"> cámara</w:t>
      </w:r>
      <w:r w:rsidR="001A3547">
        <w:t xml:space="preserve"> y de su funcionamiento. </w:t>
      </w:r>
    </w:p>
    <w:p w:rsidR="001A3547" w:rsidRDefault="001A3547"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852F3B" w:rsidRDefault="00852F3B" w:rsidP="00852F3B">
      <w:r>
        <w:t xml:space="preserve">La información del tiempo de exposición es la que influye en cómo se observarán las imágenes en </w:t>
      </w:r>
      <w:del w:id="103" w:author="veloz" w:date="2012-03-16T18:42:00Z">
        <w:r w:rsidDel="00EC4D83">
          <w:delText>prescencia</w:delText>
        </w:r>
      </w:del>
      <w:ins w:id="104" w:author="veloz" w:date="2012-03-16T18:42:00Z">
        <w:r w:rsidR="00EC4D83">
          <w:t>presencia</w:t>
        </w:r>
      </w:ins>
      <w:r>
        <w:t xml:space="preserve"> de perturbaciones. </w:t>
      </w:r>
    </w:p>
    <w:p w:rsidR="0080060D" w:rsidRPr="008D2941" w:rsidRDefault="00852F3B"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80060D" w:rsidRPr="008D2941" w:rsidRDefault="003B6EA6" w:rsidP="008C2D29">
      <w:pPr>
        <w:pStyle w:val="Ttulo3"/>
      </w:pPr>
      <w:bookmarkStart w:id="105" w:name="_Toc319497128"/>
      <w:r w:rsidRPr="008D2941">
        <w:t>Módulo de la fuente de iluminación</w:t>
      </w:r>
      <w:bookmarkEnd w:id="105"/>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852F3B">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80060D" w:rsidRPr="008D2941" w:rsidRDefault="00852F3B" w:rsidP="00784905">
      <w:r>
        <w:lastRenderedPageBreak/>
        <w:t>Con este módulo entonces e</w:t>
      </w:r>
      <w:r w:rsidR="002619F2" w:rsidRPr="008D2941">
        <w:t xml:space="preserve">s posible simular desde fuentes puntuales como </w:t>
      </w:r>
      <w:r w:rsidR="008D2941" w:rsidRPr="008D2941">
        <w:t>láseres</w:t>
      </w:r>
      <w:r w:rsidR="002619F2" w:rsidRPr="008D2941">
        <w:t xml:space="preserve">, fuentes de luz blanca o fuentes con espectros </w:t>
      </w:r>
      <w:r w:rsidR="008D2941" w:rsidRPr="008D2941">
        <w:t>más</w:t>
      </w:r>
      <w:r w:rsidR="002619F2" w:rsidRPr="008D2941">
        <w:t xml:space="preserve"> complejos que contengan diversas líneas espectrales.</w:t>
      </w:r>
    </w:p>
    <w:p w:rsidR="0080060D" w:rsidRPr="008D2941" w:rsidRDefault="00F4090E" w:rsidP="008C2D29">
      <w:pPr>
        <w:pStyle w:val="Ttulo3"/>
      </w:pPr>
      <w:bookmarkStart w:id="106" w:name="_Toc319497129"/>
      <w:r w:rsidRPr="008D2941">
        <w:t>Módulo de ruido</w:t>
      </w:r>
      <w:bookmarkEnd w:id="106"/>
    </w:p>
    <w:p w:rsidR="0080060D"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w:t>
      </w:r>
      <w:r w:rsidR="00852F3B">
        <w:t>de generar ruido blanco aditivo o un ruido uniformemente distribuido.</w:t>
      </w:r>
    </w:p>
    <w:p w:rsidR="00CF033C" w:rsidRPr="008D2941" w:rsidRDefault="00CF033C"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80060D" w:rsidRPr="008D2941" w:rsidRDefault="00344C8A" w:rsidP="008C2D29">
      <w:pPr>
        <w:pStyle w:val="Ttulo3"/>
      </w:pPr>
      <w:bookmarkStart w:id="107" w:name="_Toc319497130"/>
      <w:r w:rsidRPr="008D2941">
        <w:t xml:space="preserve">Módulo </w:t>
      </w:r>
      <w:r w:rsidR="005A06B2" w:rsidRPr="008D2941">
        <w:t>de interferometría</w:t>
      </w:r>
      <w:bookmarkEnd w:id="107"/>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4939FD">
        <w:instrText>(1.6)</w:instrText>
      </w:r>
      <w:r w:rsidR="007F7092" w:rsidRPr="008D2941">
        <w:fldChar w:fldCharType="end"/>
      </w:r>
      <w:r w:rsidR="007F7092" w:rsidRPr="0091532D">
        <w:fldChar w:fldCharType="end"/>
      </w:r>
      <w:r w:rsidRPr="008D2941">
        <w:t xml:space="preserve"> muestra la interferencia de la luz con espectro puntual, sin embargo, </w:t>
      </w:r>
      <w:r w:rsidR="00CF033C">
        <w:t xml:space="preserve">lo natural es conseguir </w:t>
      </w:r>
      <w:r w:rsidRPr="008D2941">
        <w:t>fuentes de luz</w:t>
      </w:r>
      <w:r w:rsidR="00C16C43" w:rsidRPr="008D2941">
        <w:t xml:space="preserve"> que</w:t>
      </w:r>
      <w:r w:rsidRPr="008D2941">
        <w:t xml:space="preserve"> poseen espectros </w:t>
      </w:r>
      <w:r w:rsidR="00CF033C">
        <w:t xml:space="preserve">con varias líneas espectrales, con líneas que poseen un ensanchamiento o fuentes incandescentes con amplios espectros, en estos casos, </w:t>
      </w:r>
      <w:r w:rsidRPr="008D2941">
        <w:t>la longitud de coherencia del sistema</w:t>
      </w:r>
      <w:r w:rsidR="00C16C43" w:rsidRPr="008D2941">
        <w:t xml:space="preserve"> entr</w:t>
      </w:r>
      <w:r w:rsidR="00CF033C">
        <w:t>a</w:t>
      </w:r>
      <w:r w:rsidRPr="008D2941">
        <w:t xml:space="preserve"> en juego para observar los patrones de interferencia</w:t>
      </w:r>
      <w:r w:rsidR="004E32B4" w:rsidRPr="008D2941">
        <w:t>.</w:t>
      </w:r>
    </w:p>
    <w:p w:rsidR="004E32B4" w:rsidRPr="008D2941" w:rsidRDefault="00CF033C" w:rsidP="00D91FBF">
      <w:r>
        <w:t xml:space="preserve">En este módulo es posible </w:t>
      </w:r>
      <w:r w:rsidR="00C16C43" w:rsidRPr="008D2941">
        <w:t xml:space="preserve">seleccionar </w:t>
      </w:r>
      <w:r>
        <w:t xml:space="preserve">el tipo de interferómetro, las opciones son: </w:t>
      </w:r>
      <w:r w:rsidR="00C16C43"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00C16C43"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1.25pt;height:18pt" o:ole="">
            <v:imagedata r:id="rId117" o:title=""/>
          </v:shape>
          <o:OLEObject Type="Embed" ProgID="Equation.DSMT4" ShapeID="_x0000_i1079" DrawAspect="Content" ObjectID="_1393430256" r:id="rId118"/>
        </w:object>
      </w:r>
      <w:r>
        <w:t xml:space="preserve"> y </w:t>
      </w:r>
      <w:r w:rsidRPr="00CF033C">
        <w:rPr>
          <w:position w:val="-12"/>
        </w:rPr>
        <w:object w:dxaOrig="220" w:dyaOrig="360">
          <v:shape id="_x0000_i1080" type="#_x0000_t75" style="width:11.25pt;height:18pt" o:ole="">
            <v:imagedata r:id="rId119" o:title=""/>
          </v:shape>
          <o:OLEObject Type="Embed" ProgID="Equation.DSMT4" ShapeID="_x0000_i1080" DrawAspect="Content" ObjectID="_1393430257" r:id="rId120"/>
        </w:object>
      </w:r>
      <w:r>
        <w:t>, dependan del tipo de interferómetro.</w:t>
      </w:r>
    </w:p>
    <w:p w:rsidR="002A157D" w:rsidRPr="008D2941" w:rsidRDefault="00CF033C" w:rsidP="00D91FBF">
      <w:r>
        <w:t>Para el caso de fuentes con espectros puntuales, l</w:t>
      </w:r>
      <w:r w:rsidR="002A157D" w:rsidRPr="008D2941">
        <w:t xml:space="preserve">a intensidad recibida por un detector en un punto </w:t>
      </w:r>
      <w:r w:rsidR="002A157D" w:rsidRPr="008D2941">
        <w:rPr>
          <w:position w:val="-14"/>
        </w:rPr>
        <w:object w:dxaOrig="880" w:dyaOrig="400">
          <v:shape id="_x0000_i1081" type="#_x0000_t75" style="width:43.5pt;height:20.25pt" o:ole="">
            <v:imagedata r:id="rId121" o:title=""/>
          </v:shape>
          <o:OLEObject Type="Embed" ProgID="Equation.DSMT4" ShapeID="_x0000_i1081" DrawAspect="Content" ObjectID="_1393430258" r:id="rId122"/>
        </w:object>
      </w:r>
      <w:r w:rsidR="002A157D" w:rsidRPr="008D2941">
        <w:t xml:space="preserve"> </w:t>
      </w:r>
      <w:r>
        <w:t xml:space="preserve">luego de interferir los dos haces </w:t>
      </w:r>
      <w:r w:rsidR="002A157D" w:rsidRPr="008D2941">
        <w:t>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82" type="#_x0000_t75" style="width:206.25pt;height:36pt" o:ole="">
            <v:imagedata r:id="rId123" o:title=""/>
          </v:shape>
          <o:OLEObject Type="Embed" ProgID="Equation.DSMT4" ShapeID="_x0000_i1082" DrawAspect="Content" ObjectID="_1393430259" r:id="rId124"/>
        </w:object>
      </w:r>
      <w:r w:rsidRPr="0091532D">
        <w:rPr>
          <w:lang w:val="es-VE"/>
        </w:rPr>
        <w:tab/>
      </w:r>
      <w:r w:rsidR="00CF2C7B">
        <w:rPr>
          <w:lang w:val="es-VE"/>
        </w:rPr>
        <w:fldChar w:fldCharType="begin"/>
      </w:r>
      <w:r w:rsidR="00CF2C7B">
        <w:rPr>
          <w:lang w:val="es-VE"/>
        </w:rPr>
        <w:instrText xml:space="preserve"> MACROBUTTON MTPlaceRef \* MERGEFORMAT </w:instrText>
      </w:r>
      <w:bookmarkStart w:id="108"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1</w:instrText>
      </w:r>
      <w:r w:rsidR="00CF2C7B">
        <w:rPr>
          <w:lang w:val="es-VE"/>
        </w:rPr>
        <w:fldChar w:fldCharType="end"/>
      </w:r>
      <w:r w:rsidR="00CF2C7B">
        <w:rPr>
          <w:lang w:val="es-VE"/>
        </w:rPr>
        <w:instrText>)</w:instrText>
      </w:r>
      <w:bookmarkEnd w:id="108"/>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83" type="#_x0000_t75" style="width:14.25pt;height:18.75pt" o:ole="">
            <v:imagedata r:id="rId125" o:title=""/>
          </v:shape>
          <o:OLEObject Type="Embed" ProgID="Equation.DSMT4" ShapeID="_x0000_i1083" DrawAspect="Content" ObjectID="_1393430260" r:id="rId126"/>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84" type="#_x0000_t75" style="width:12pt;height:14.25pt" o:ole="">
            <v:imagedata r:id="rId127" o:title=""/>
          </v:shape>
          <o:OLEObject Type="Embed" ProgID="Equation.DSMT4" ShapeID="_x0000_i1084" DrawAspect="Content" ObjectID="_1393430261" r:id="rId128"/>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85" type="#_x0000_t75" style="width:9.75pt;height:12pt" o:ole="">
            <v:imagedata r:id="rId129" o:title=""/>
          </v:shape>
          <o:OLEObject Type="Embed" ProgID="Equation.DSMT4" ShapeID="_x0000_i1085" DrawAspect="Content" ObjectID="_1393430262" r:id="rId130"/>
        </w:object>
      </w:r>
      <w:r w:rsidR="00C16C43" w:rsidRPr="0091532D">
        <w:rPr>
          <w:lang w:val="es-VE"/>
        </w:rPr>
        <w:t xml:space="preserve"> la frecuencia de la luz.</w:t>
      </w:r>
      <w:r w:rsidR="00CF033C">
        <w:rPr>
          <w:lang w:val="es-VE"/>
        </w:rPr>
        <w:t xml:space="preserve"> Tanto en un interferómetro de Michelson como en un interferómetro de Mirau, la diferencia de camino óptico es el doble de la distancia </w:t>
      </w:r>
      <w:r w:rsidR="00CF033C" w:rsidRPr="00CF033C">
        <w:rPr>
          <w:position w:val="-6"/>
          <w:lang w:val="es-VE"/>
        </w:rPr>
        <w:object w:dxaOrig="220" w:dyaOrig="279">
          <v:shape id="_x0000_i1086" type="#_x0000_t75" style="width:11.25pt;height:14.25pt" o:ole="">
            <v:imagedata r:id="rId131" o:title=""/>
          </v:shape>
          <o:OLEObject Type="Embed" ProgID="Equation.DSMT4" ShapeID="_x0000_i1086" DrawAspect="Content" ObjectID="_1393430263" r:id="rId132"/>
        </w:object>
      </w:r>
    </w:p>
    <w:p w:rsidR="00C16C43" w:rsidRPr="0091532D" w:rsidRDefault="004E32B4">
      <w:pPr>
        <w:pStyle w:val="MTDisplayEquation"/>
        <w:rPr>
          <w:lang w:val="es-VE"/>
        </w:rPr>
      </w:pPr>
      <w:r w:rsidRPr="0091532D">
        <w:rPr>
          <w:position w:val="-12"/>
          <w:lang w:val="es-VE"/>
        </w:rPr>
        <w:object w:dxaOrig="220" w:dyaOrig="360">
          <v:shape id="_x0000_i1087" type="#_x0000_t75" style="width:12pt;height:18.75pt" o:ole="">
            <v:imagedata r:id="rId133" o:title=""/>
          </v:shape>
          <o:OLEObject Type="Embed" ProgID="Equation.DSMT4" ShapeID="_x0000_i1087" DrawAspect="Content" ObjectID="_1393430264" r:id="rId134"/>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8" type="#_x0000_t75" style="width:12pt;height:18.75pt" o:ole="">
            <v:imagedata r:id="rId135" o:title=""/>
          </v:shape>
          <o:OLEObject Type="Embed" ProgID="Equation.DSMT4" ShapeID="_x0000_i1088" DrawAspect="Content" ObjectID="_1393430265" r:id="rId136"/>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9" type="#_x0000_t75" style="width:86.25pt;height:36pt" o:ole="">
            <v:imagedata r:id="rId137" o:title=""/>
          </v:shape>
          <o:OLEObject Type="Embed" ProgID="Equation.DSMT4" ShapeID="_x0000_i1089" DrawAspect="Content" ObjectID="_1393430266" r:id="rId138"/>
        </w:object>
      </w:r>
    </w:p>
    <w:p w:rsidR="0080060D" w:rsidRPr="0091532D" w:rsidRDefault="007F4D6A" w:rsidP="00784905">
      <w:r w:rsidRPr="0091532D">
        <w:t xml:space="preserve">Donde </w:t>
      </w:r>
      <w:r w:rsidRPr="0091532D">
        <w:rPr>
          <w:position w:val="-12"/>
        </w:rPr>
        <w:object w:dxaOrig="1219" w:dyaOrig="360">
          <v:shape id="_x0000_i1090" type="#_x0000_t75" style="width:61.5pt;height:18.75pt" o:ole="">
            <v:imagedata r:id="rId139" o:title=""/>
          </v:shape>
          <o:OLEObject Type="Embed" ProgID="Equation.DSMT4" ShapeID="_x0000_i1090" DrawAspect="Content" ObjectID="_1393430267" r:id="rId140"/>
        </w:object>
      </w:r>
      <w:r w:rsidRPr="0091532D">
        <w:t xml:space="preserve"> es el coeficiente de transmisión del divisor de haz y </w:t>
      </w:r>
      <w:r w:rsidRPr="0091532D">
        <w:rPr>
          <w:position w:val="-12"/>
        </w:rPr>
        <w:object w:dxaOrig="400" w:dyaOrig="360">
          <v:shape id="_x0000_i1091" type="#_x0000_t75" style="width:19.5pt;height:18.75pt" o:ole="">
            <v:imagedata r:id="rId141" o:title=""/>
          </v:shape>
          <o:OLEObject Type="Embed" ProgID="Equation.DSMT4" ShapeID="_x0000_i1091" DrawAspect="Content" ObjectID="_1393430268" r:id="rId142"/>
        </w:object>
      </w:r>
      <w:r w:rsidRPr="0091532D">
        <w:t xml:space="preserve"> el coeficiente de reflexión; </w:t>
      </w:r>
      <w:r w:rsidRPr="0091532D">
        <w:rPr>
          <w:position w:val="-12"/>
        </w:rPr>
        <w:object w:dxaOrig="300" w:dyaOrig="360">
          <v:shape id="_x0000_i1092" type="#_x0000_t75" style="width:14.25pt;height:18.75pt" o:ole="">
            <v:imagedata r:id="rId143" o:title=""/>
          </v:shape>
          <o:OLEObject Type="Embed" ProgID="Equation.DSMT4" ShapeID="_x0000_i1092" DrawAspect="Content" ObjectID="_1393430269" r:id="rId144"/>
        </w:object>
      </w:r>
      <w:r w:rsidRPr="0091532D">
        <w:t xml:space="preserve"> es la reflectividad de la muestra mientras que </w:t>
      </w:r>
      <w:r w:rsidRPr="0091532D">
        <w:rPr>
          <w:position w:val="-12"/>
        </w:rPr>
        <w:object w:dxaOrig="460" w:dyaOrig="360">
          <v:shape id="_x0000_i1093" type="#_x0000_t75" style="width:23.25pt;height:18.75pt" o:ole="">
            <v:imagedata r:id="rId145" o:title=""/>
          </v:shape>
          <o:OLEObject Type="Embed" ProgID="Equation.DSMT4" ShapeID="_x0000_i1093" DrawAspect="Content" ObjectID="_1393430270" r:id="rId146"/>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25pt" o:ole="">
            <v:imagedata r:id="rId147" o:title=""/>
          </v:shape>
          <o:OLEObject Type="Embed" ProgID="Equation.DSMT4" ShapeID="_x0000_i1094" DrawAspect="Content" ObjectID="_1393430271" r:id="rId148"/>
        </w:object>
      </w:r>
    </w:p>
    <w:p w:rsidR="0080060D" w:rsidRPr="0091532D" w:rsidRDefault="00495037" w:rsidP="00784905">
      <w:r w:rsidRPr="0091532D">
        <w:t xml:space="preserve">Si se considera </w:t>
      </w:r>
      <w:r w:rsidR="00CF033C">
        <w:t>una</w:t>
      </w:r>
      <w:r w:rsidRPr="0091532D">
        <w:t xml:space="preserve">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4939FD">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lastRenderedPageBreak/>
        <w:tab/>
      </w:r>
      <w:r w:rsidR="005A06B2" w:rsidRPr="0091532D">
        <w:rPr>
          <w:position w:val="-30"/>
          <w:lang w:val="es-VE"/>
        </w:rPr>
        <w:object w:dxaOrig="5400" w:dyaOrig="720">
          <v:shape id="_x0000_i1095" type="#_x0000_t75" style="width:270.75pt;height:36pt" o:ole="">
            <v:imagedata r:id="rId149" o:title=""/>
          </v:shape>
          <o:OLEObject Type="Embed" ProgID="Equation.DSMT4" ShapeID="_x0000_i1095" DrawAspect="Content" ObjectID="_1393430272" r:id="rId150"/>
        </w:object>
      </w:r>
    </w:p>
    <w:p w:rsidR="0080060D" w:rsidRPr="0091532D" w:rsidRDefault="00F41663" w:rsidP="00784905">
      <w:r w:rsidRPr="0091532D">
        <w:t xml:space="preserve">Donde </w:t>
      </w:r>
      <w:r w:rsidRPr="0091532D">
        <w:rPr>
          <w:position w:val="-14"/>
        </w:rPr>
        <w:object w:dxaOrig="600" w:dyaOrig="400">
          <v:shape id="_x0000_i1096" type="#_x0000_t75" style="width:30pt;height:20.25pt" o:ole="">
            <v:imagedata r:id="rId151" o:title=""/>
          </v:shape>
          <o:OLEObject Type="Embed" ProgID="Equation.DSMT4" ShapeID="_x0000_i1096" DrawAspect="Content" ObjectID="_1393430273" r:id="rId152"/>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7" type="#_x0000_t75" style="width:48pt;height:14.25pt" o:ole="">
            <v:imagedata r:id="rId153" o:title=""/>
          </v:shape>
          <o:OLEObject Type="Embed" ProgID="Equation.DSMT4" ShapeID="_x0000_i1097" DrawAspect="Content" ObjectID="_1393430274" r:id="rId154"/>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8" type="#_x0000_t75" style="width:28.5pt;height:20.25pt" o:ole="">
            <v:imagedata r:id="rId155" o:title=""/>
          </v:shape>
          <o:OLEObject Type="Embed" ProgID="Equation.DSMT4" ShapeID="_x0000_i1098" DrawAspect="Content" ObjectID="_1393430275" r:id="rId156"/>
        </w:object>
      </w:r>
      <w:r w:rsidR="005D5D9E">
        <w:t xml:space="preserve"> el espectro de absorción </w:t>
      </w:r>
      <w:r w:rsidRPr="0091532D">
        <w:t xml:space="preserve">del detector. Asumiendo que </w:t>
      </w:r>
      <w:r w:rsidRPr="0091532D">
        <w:rPr>
          <w:position w:val="-12"/>
        </w:rPr>
        <w:object w:dxaOrig="220" w:dyaOrig="360">
          <v:shape id="_x0000_i1099" type="#_x0000_t75" style="width:12pt;height:18.75pt" o:ole="">
            <v:imagedata r:id="rId157" o:title=""/>
          </v:shape>
          <o:OLEObject Type="Embed" ProgID="Equation.DSMT4" ShapeID="_x0000_i1099" DrawAspect="Content" ObjectID="_1393430276" r:id="rId158"/>
        </w:object>
      </w:r>
      <w:r w:rsidRPr="0091532D">
        <w:t xml:space="preserve"> y </w:t>
      </w:r>
      <w:r w:rsidRPr="0091532D">
        <w:rPr>
          <w:position w:val="-12"/>
        </w:rPr>
        <w:object w:dxaOrig="220" w:dyaOrig="360">
          <v:shape id="_x0000_i1100" type="#_x0000_t75" style="width:12pt;height:18.75pt" o:ole="">
            <v:imagedata r:id="rId159" o:title=""/>
          </v:shape>
          <o:OLEObject Type="Embed" ProgID="Equation.DSMT4" ShapeID="_x0000_i1100" DrawAspect="Content" ObjectID="_1393430277" r:id="rId160"/>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101" type="#_x0000_t75" style="width:339pt;height:74.25pt" o:ole="">
            <v:imagedata r:id="rId161" o:title=""/>
          </v:shape>
          <o:OLEObject Type="Embed" ProgID="Equation.DSMT4" ShapeID="_x0000_i1101" DrawAspect="Content" ObjectID="_1393430278" r:id="rId162"/>
        </w:object>
      </w:r>
    </w:p>
    <w:p w:rsidR="00F41663" w:rsidRPr="0091532D" w:rsidRDefault="000A2010" w:rsidP="00F41663">
      <w:r w:rsidRPr="0091532D">
        <w:t xml:space="preserve">Donde </w:t>
      </w:r>
      <w:r w:rsidR="00F12A15" w:rsidRPr="0091532D">
        <w:rPr>
          <w:position w:val="-12"/>
        </w:rPr>
        <w:object w:dxaOrig="380" w:dyaOrig="360">
          <v:shape id="_x0000_i1102" type="#_x0000_t75" style="width:19.5pt;height:18.75pt" o:ole="">
            <v:imagedata r:id="rId163" o:title=""/>
          </v:shape>
          <o:OLEObject Type="Embed" ProgID="Equation.DSMT4" ShapeID="_x0000_i1102" DrawAspect="Content" ObjectID="_1393430279" r:id="rId164"/>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9.75pt;height:14.25pt" o:ole="">
            <v:imagedata r:id="rId165" o:title=""/>
          </v:shape>
          <o:OLEObject Type="Embed" ProgID="Equation.DSMT4" ShapeID="_x0000_i1103" DrawAspect="Content" ObjectID="_1393430280" r:id="rId166"/>
        </w:object>
      </w:r>
      <w:r w:rsidRPr="0091532D">
        <w:t xml:space="preserve"> hasta </w:t>
      </w:r>
      <w:r w:rsidRPr="0091532D">
        <w:rPr>
          <w:position w:val="-4"/>
        </w:rPr>
        <w:object w:dxaOrig="240" w:dyaOrig="200">
          <v:shape id="_x0000_i1104" type="#_x0000_t75" style="width:12pt;height:9.75pt" o:ole="">
            <v:imagedata r:id="rId167" o:title=""/>
          </v:shape>
          <o:OLEObject Type="Embed" ProgID="Equation.DSMT4" ShapeID="_x0000_i1104" DrawAspect="Content" ObjectID="_1393430281" r:id="rId168"/>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105" type="#_x0000_t75" style="width:264.75pt;height:36.75pt" o:ole="">
            <v:imagedata r:id="rId169" o:title=""/>
          </v:shape>
          <o:OLEObject Type="Embed" ProgID="Equation.DSMT4" ShapeID="_x0000_i1105" DrawAspect="Content" ObjectID="_1393430282" r:id="rId170"/>
        </w:object>
      </w:r>
    </w:p>
    <w:p w:rsidR="00B14D83" w:rsidRPr="0091532D" w:rsidRDefault="00B14D83">
      <w:r w:rsidRPr="0091532D">
        <w:t xml:space="preserve">Si se piensa que </w:t>
      </w:r>
      <w:r w:rsidR="005A06B2" w:rsidRPr="0091532D">
        <w:rPr>
          <w:position w:val="-24"/>
        </w:rPr>
        <w:object w:dxaOrig="360" w:dyaOrig="620">
          <v:shape id="_x0000_i1106" type="#_x0000_t75" style="width:18.75pt;height:31.5pt" o:ole="">
            <v:imagedata r:id="rId171" o:title=""/>
          </v:shape>
          <o:OLEObject Type="Embed" ProgID="Equation.DSMT4" ShapeID="_x0000_i1106" DrawAspect="Content" ObjectID="_1393430283" r:id="rId172"/>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7" type="#_x0000_t75" style="width:14.25pt;height:14.25pt" o:ole="">
            <v:imagedata r:id="rId173" o:title=""/>
          </v:shape>
          <o:OLEObject Type="Embed" ProgID="Equation.DSMT4" ShapeID="_x0000_i1107" DrawAspect="Content" ObjectID="_1393430284" r:id="rId174"/>
        </w:object>
      </w:r>
      <w:r w:rsidR="001F6E0E" w:rsidRPr="0091532D">
        <w:t xml:space="preserve"> en que la luz atraviesa </w:t>
      </w:r>
      <w:r w:rsidRPr="0091532D">
        <w:t xml:space="preserve">una distancia </w:t>
      </w:r>
      <w:r w:rsidR="00293FF6" w:rsidRPr="0091532D">
        <w:rPr>
          <w:position w:val="-4"/>
        </w:rPr>
        <w:object w:dxaOrig="320" w:dyaOrig="260">
          <v:shape id="_x0000_i1108" type="#_x0000_t75" style="width:16.5pt;height:13.5pt" o:ole="">
            <v:imagedata r:id="rId175" o:title=""/>
          </v:shape>
          <o:OLEObject Type="Embed" ProgID="Equation.DSMT4" ShapeID="_x0000_i1108" DrawAspect="Content" ObjectID="_1393430285" r:id="rId176"/>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9" type="#_x0000_t75" style="width:249pt;height:24pt" o:ole="">
            <v:imagedata r:id="rId177" o:title=""/>
          </v:shape>
          <o:OLEObject Type="Embed" ProgID="Equation.DSMT4" ShapeID="_x0000_i1109" DrawAspect="Content" ObjectID="_1393430286" r:id="rId178"/>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t xml:space="preserve">El espectro de potencia es igual al modulo al cuadrado del espectro </w:t>
      </w:r>
    </w:p>
    <w:p w:rsidR="001F6E0E" w:rsidRPr="0091532D" w:rsidRDefault="001F6E0E">
      <w:pPr>
        <w:pStyle w:val="MTDisplayEquation"/>
        <w:rPr>
          <w:lang w:val="es-VE"/>
        </w:rPr>
      </w:pPr>
      <w:r w:rsidRPr="0091532D">
        <w:rPr>
          <w:lang w:val="es-VE"/>
        </w:rPr>
        <w:lastRenderedPageBreak/>
        <w:tab/>
      </w:r>
      <w:r w:rsidR="00F13BF2" w:rsidRPr="0091532D">
        <w:rPr>
          <w:position w:val="-126"/>
          <w:lang w:val="es-VE"/>
        </w:rPr>
        <w:object w:dxaOrig="3700" w:dyaOrig="2640">
          <v:shape id="_x0000_i1110" type="#_x0000_t75" style="width:184.5pt;height:132pt" o:ole="">
            <v:imagedata r:id="rId179" o:title=""/>
          </v:shape>
          <o:OLEObject Type="Embed" ProgID="Equation.DSMT4" ShapeID="_x0000_i1110" DrawAspect="Content" ObjectID="_1393430287" r:id="rId180"/>
        </w:object>
      </w:r>
    </w:p>
    <w:p w:rsidR="0080060D" w:rsidRPr="008D2941" w:rsidRDefault="00F13BF2" w:rsidP="00784905">
      <w:r w:rsidRPr="0091532D">
        <w:t>La transformada inversa de Fourier de una función en frecuencia multiplicada por otra está definida como la convolución de ambas fun</w:t>
      </w:r>
      <w:r w:rsidR="005D5D9E">
        <w:t xml:space="preserve">ciones en el espacio de tiempo, además </w:t>
      </w:r>
      <w:r w:rsidRPr="0091532D">
        <w:t xml:space="preserve">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11" type="#_x0000_t75" style="width:203.25pt;height:36pt" o:ole="">
            <v:imagedata r:id="rId181" o:title=""/>
          </v:shape>
          <o:OLEObject Type="Embed" ProgID="Equation.DSMT4" ShapeID="_x0000_i1111" DrawAspect="Content" ObjectID="_1393430288" r:id="rId182"/>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12" type="#_x0000_t75" style="width:200.25pt;height:36pt" o:ole="">
            <v:imagedata r:id="rId183" o:title=""/>
          </v:shape>
          <o:OLEObject Type="Embed" ProgID="Equation.DSMT4" ShapeID="_x0000_i1112" DrawAspect="Content" ObjectID="_1393430289" r:id="rId184"/>
        </w:object>
      </w:r>
      <w:r w:rsidRPr="0091532D">
        <w:rPr>
          <w:lang w:val="es-VE"/>
        </w:rPr>
        <w:tab/>
      </w:r>
      <w:r w:rsidR="00CF2C7B">
        <w:rPr>
          <w:lang w:val="es-VE"/>
        </w:rPr>
        <w:fldChar w:fldCharType="begin"/>
      </w:r>
      <w:r w:rsidR="00CF2C7B">
        <w:rPr>
          <w:lang w:val="es-VE"/>
        </w:rPr>
        <w:instrText xml:space="preserve"> MACROBUTTON MTPlaceRef \* MERGEFORMAT </w:instrText>
      </w:r>
      <w:bookmarkStart w:id="109"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3</w:instrText>
      </w:r>
      <w:r w:rsidR="00CF2C7B">
        <w:rPr>
          <w:lang w:val="es-VE"/>
        </w:rPr>
        <w:fldChar w:fldCharType="end"/>
      </w:r>
      <w:r w:rsidR="00CF2C7B">
        <w:rPr>
          <w:lang w:val="es-VE"/>
        </w:rPr>
        <w:instrText>)</w:instrText>
      </w:r>
      <w:bookmarkEnd w:id="109"/>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 xml:space="preserve">El modulo de interferometría del simulador recibe los parámetros de la cámara (espectros de </w:t>
      </w:r>
      <w:r w:rsidR="005D5D9E">
        <w:t>absorción</w:t>
      </w:r>
      <w:r w:rsidRPr="0091532D">
        <w:t xml:space="preserve">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w:t>
      </w:r>
      <w:r w:rsidR="005D5D9E">
        <w:t>mapa topográfico</w:t>
      </w:r>
      <w:r w:rsidRPr="0091532D">
        <w:t xml:space="preserve"> </w:t>
      </w:r>
      <w:r w:rsidRPr="0091532D">
        <w:rPr>
          <w:position w:val="-14"/>
        </w:rPr>
        <w:object w:dxaOrig="760" w:dyaOrig="400">
          <v:shape id="_x0000_i1113" type="#_x0000_t75" style="width:38.25pt;height:20.25pt" o:ole="">
            <v:imagedata r:id="rId185" o:title=""/>
          </v:shape>
          <o:OLEObject Type="Embed" ProgID="Equation.DSMT4" ShapeID="_x0000_i1113" DrawAspect="Content" ObjectID="_1393430290" r:id="rId186"/>
        </w:object>
      </w:r>
      <w:r w:rsidRPr="0091532D">
        <w:t xml:space="preserve"> obtiene la diferencia de camino óptico </w:t>
      </w:r>
      <w:r w:rsidRPr="0091532D">
        <w:rPr>
          <w:position w:val="-14"/>
        </w:rPr>
        <w:object w:dxaOrig="880" w:dyaOrig="400">
          <v:shape id="_x0000_i1114" type="#_x0000_t75" style="width:43.5pt;height:20.25pt" o:ole="">
            <v:imagedata r:id="rId187" o:title=""/>
          </v:shape>
          <o:OLEObject Type="Embed" ProgID="Equation.DSMT4" ShapeID="_x0000_i1114" DrawAspect="Content" ObjectID="_1393430291" r:id="rId188"/>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15" type="#_x0000_t75" style="width:48pt;height:33.75pt" o:ole="">
            <v:imagedata r:id="rId189" o:title=""/>
          </v:shape>
          <o:OLEObject Type="Embed" ProgID="Equation.DSMT4" ShapeID="_x0000_i1115" DrawAspect="Content" ObjectID="_1393430292" r:id="rId190"/>
        </w:object>
      </w:r>
      <w:r w:rsidR="00F56117" w:rsidRPr="0091532D">
        <w:t xml:space="preserve"> para este valor, l</w:t>
      </w:r>
      <w:r w:rsidR="00674B5A" w:rsidRPr="0091532D">
        <w:t xml:space="preserve">uego con la información de la </w:t>
      </w:r>
      <w:r w:rsidR="005D5D9E">
        <w:t>reflectividad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16" type="#_x0000_t75" style="width:30pt;height:20.25pt" o:ole="">
            <v:imagedata r:id="rId191" o:title=""/>
          </v:shape>
          <o:OLEObject Type="Embed" ProgID="Equation.DSMT4" ShapeID="_x0000_i1116" DrawAspect="Content" ObjectID="_1393430293" r:id="rId192"/>
        </w:object>
      </w:r>
      <w:r w:rsidR="00674B5A" w:rsidRPr="0091532D">
        <w:t xml:space="preserve"> calcula un estimado de </w:t>
      </w:r>
      <w:r w:rsidR="00674B5A" w:rsidRPr="0091532D">
        <w:rPr>
          <w:position w:val="-12"/>
        </w:rPr>
        <w:object w:dxaOrig="220" w:dyaOrig="360">
          <v:shape id="_x0000_i1117" type="#_x0000_t75" style="width:12pt;height:18.75pt" o:ole="">
            <v:imagedata r:id="rId193" o:title=""/>
          </v:shape>
          <o:OLEObject Type="Embed" ProgID="Equation.DSMT4" ShapeID="_x0000_i1117" DrawAspect="Content" ObjectID="_1393430294" r:id="rId194"/>
        </w:object>
      </w:r>
      <w:r w:rsidR="00674B5A" w:rsidRPr="0091532D">
        <w:t xml:space="preserve"> </w:t>
      </w:r>
      <w:r w:rsidR="00674B5A" w:rsidRPr="0091532D">
        <w:lastRenderedPageBreak/>
        <w:t xml:space="preserve">y finalmente obtiene la intensidad </w:t>
      </w:r>
      <w:r w:rsidR="00674B5A" w:rsidRPr="0091532D">
        <w:rPr>
          <w:position w:val="-14"/>
        </w:rPr>
        <w:object w:dxaOrig="900" w:dyaOrig="400">
          <v:shape id="_x0000_i1118" type="#_x0000_t75" style="width:45pt;height:20.25pt" o:ole="">
            <v:imagedata r:id="rId195" o:title=""/>
          </v:shape>
          <o:OLEObject Type="Embed" ProgID="Equation.DSMT4" ShapeID="_x0000_i1118" DrawAspect="Content" ObjectID="_1393430295" r:id="rId196"/>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9" type="#_x0000_t75" style="width:36.75pt;height:19.5pt" o:ole="">
            <v:imagedata r:id="rId197" o:title=""/>
          </v:shape>
          <o:OLEObject Type="Embed" ProgID="Equation.DSMT4" ShapeID="_x0000_i1119" DrawAspect="Content" ObjectID="_1393430296" r:id="rId198"/>
        </w:object>
      </w:r>
      <w:r w:rsidR="00C05190" w:rsidRPr="008D2941">
        <w:t xml:space="preserve"> no cambia con el tiempo, la diferencia del camino óptico </w:t>
      </w:r>
      <w:r w:rsidR="00C05190" w:rsidRPr="008D2941">
        <w:rPr>
          <w:position w:val="-14"/>
        </w:rPr>
        <w:object w:dxaOrig="880" w:dyaOrig="400">
          <v:shape id="_x0000_i1120" type="#_x0000_t75" style="width:43.5pt;height:19.5pt" o:ole="">
            <v:imagedata r:id="rId199" o:title=""/>
          </v:shape>
          <o:OLEObject Type="Embed" ProgID="Equation.DSMT4" ShapeID="_x0000_i1120" DrawAspect="Content" ObjectID="_1393430297" r:id="rId200"/>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21" type="#_x0000_t75" style="width:165pt;height:21.75pt" o:ole="">
            <v:imagedata r:id="rId201" o:title=""/>
          </v:shape>
          <o:OLEObject Type="Embed" ProgID="Equation.DSMT4" ShapeID="_x0000_i1121" DrawAspect="Content" ObjectID="_1393430298" r:id="rId20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22" type="#_x0000_t75" style="width:12pt;height:10.5pt" o:ole="">
            <v:imagedata r:id="rId203" o:title=""/>
          </v:shape>
          <o:OLEObject Type="Embed" ProgID="Equation.DSMT4" ShapeID="_x0000_i1122" DrawAspect="Content" ObjectID="_1393430299" r:id="rId204"/>
        </w:object>
      </w:r>
      <w:r w:rsidRPr="0091532D">
        <w:t xml:space="preserve"> es una distancia arbitraria que se puede introducir al camino óptico, este </w:t>
      </w:r>
      <w:r w:rsidRPr="0091532D">
        <w:rPr>
          <w:position w:val="-6"/>
        </w:rPr>
        <w:object w:dxaOrig="240" w:dyaOrig="220">
          <v:shape id="_x0000_i1123" type="#_x0000_t75" style="width:12pt;height:10.5pt" o:ole="">
            <v:imagedata r:id="rId205" o:title=""/>
          </v:shape>
          <o:OLEObject Type="Embed" ProgID="Equation.DSMT4" ShapeID="_x0000_i1123" DrawAspect="Content" ObjectID="_1393430300" r:id="rId206"/>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24" type="#_x0000_t75" style="width:25.5pt;height:19.5pt" o:ole="">
            <v:imagedata r:id="rId207" o:title=""/>
          </v:shape>
          <o:OLEObject Type="Embed" ProgID="Equation.DSMT4" ShapeID="_x0000_i1124" DrawAspect="Content" ObjectID="_1393430301" r:id="rId208"/>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25pt;height:14.25pt" o:ole="">
            <v:imagedata r:id="rId209" o:title=""/>
          </v:shape>
          <o:OLEObject Type="Embed" ProgID="Equation.DSMT4" ShapeID="_x0000_i1125" DrawAspect="Content" ObjectID="_1393430302" r:id="rId210"/>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del w:id="110" w:author="veloz" w:date="2012-03-16T18:42:00Z">
        <w:r w:rsidRPr="0091532D" w:rsidDel="00EC4D83">
          <w:delText>sería</w:delText>
        </w:r>
      </w:del>
      <w:ins w:id="111" w:author="veloz" w:date="2012-03-16T18:42:00Z">
        <w:r w:rsidR="00EC4D83" w:rsidRPr="0091532D">
          <w:t>serían</w:t>
        </w:r>
      </w:ins>
      <w:r w:rsidRPr="0091532D">
        <w:t xml:space="preserve"> muy </w:t>
      </w:r>
      <w:del w:id="112" w:author="veloz" w:date="2012-03-16T18:42:00Z">
        <w:r w:rsidRPr="0091532D" w:rsidDel="00EC4D83">
          <w:delText>alto</w:delText>
        </w:r>
      </w:del>
      <w:ins w:id="113" w:author="veloz" w:date="2012-03-16T18:42:00Z">
        <w:r w:rsidR="00EC4D83" w:rsidRPr="0091532D">
          <w:t>altos</w:t>
        </w:r>
      </w:ins>
      <w:r w:rsidRPr="0091532D">
        <w:t xml:space="preserve">. Debido a esto se realiza la integración en el término </w:t>
      </w:r>
      <w:r w:rsidR="005D5D9E">
        <w:t>correspondiente a</w:t>
      </w:r>
      <w:r w:rsidRPr="0091532D">
        <w:t xml:space="preserv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26" type="#_x0000_t75" style="width:143.25pt;height:33.75pt" o:ole="">
            <v:imagedata r:id="rId211" o:title=""/>
          </v:shape>
          <o:OLEObject Type="Embed" ProgID="Equation.DSMT4" ShapeID="_x0000_i1126" DrawAspect="Content" ObjectID="_1393430303" r:id="rId212"/>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7" type="#_x0000_t75" style="width:153pt;height:39.75pt" o:ole="">
            <v:imagedata r:id="rId213" o:title=""/>
          </v:shape>
          <o:OLEObject Type="Embed" ProgID="Equation.DSMT4" ShapeID="_x0000_i1127" DrawAspect="Content" ObjectID="_1393430304" r:id="rId214"/>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t xml:space="preserve">Donde </w:t>
      </w:r>
      <w:r w:rsidRPr="0091532D">
        <w:rPr>
          <w:position w:val="-10"/>
        </w:rPr>
        <w:object w:dxaOrig="1160" w:dyaOrig="320">
          <v:shape id="_x0000_i1128" type="#_x0000_t75" style="width:57.75pt;height:16.5pt" o:ole="">
            <v:imagedata r:id="rId215" o:title=""/>
          </v:shape>
          <o:OLEObject Type="Embed" ProgID="Equation.DSMT4" ShapeID="_x0000_i1128" DrawAspect="Content" ObjectID="_1393430305" r:id="rId216"/>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9" type="#_x0000_t75" style="width:9pt;height:18.75pt" o:ole="">
            <v:imagedata r:id="rId217" o:title=""/>
          </v:shape>
          <o:OLEObject Type="Embed" ProgID="Equation.DSMT4" ShapeID="_x0000_i1129" DrawAspect="Content" ObjectID="_1393430306" r:id="rId218"/>
        </w:object>
      </w:r>
      <w:r w:rsidRPr="0091532D">
        <w:t xml:space="preserve"> es el tiempo de integración o tiempo de exposición de la cámara.</w:t>
      </w:r>
    </w:p>
    <w:p w:rsidR="00AB1EE0" w:rsidRPr="0091532D" w:rsidRDefault="00AB1EE0" w:rsidP="003C7010">
      <w:r w:rsidRPr="0091532D">
        <w:lastRenderedPageBreak/>
        <w:t>E</w:t>
      </w:r>
      <w:r w:rsidR="005D5D9E">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0.5pt;height:12.75pt" o:ole="">
            <v:imagedata r:id="rId219" o:title=""/>
          </v:shape>
          <o:OLEObject Type="Embed" ProgID="Equation.DSMT4" ShapeID="_x0000_i1130" DrawAspect="Content" ObjectID="_1393430307" r:id="rId220"/>
        </w:object>
      </w:r>
      <w:r w:rsidRPr="0091532D">
        <w:t xml:space="preserve">. Las imágenes producidas por la cámara tendrán un ancho </w:t>
      </w:r>
      <w:r w:rsidRPr="0091532D">
        <w:rPr>
          <w:position w:val="-6"/>
        </w:rPr>
        <w:object w:dxaOrig="279" w:dyaOrig="279">
          <v:shape id="_x0000_i1131" type="#_x0000_t75" style="width:14.25pt;height:14.25pt" o:ole="">
            <v:imagedata r:id="rId221" o:title=""/>
          </v:shape>
          <o:OLEObject Type="Embed" ProgID="Equation.DSMT4" ShapeID="_x0000_i1131" DrawAspect="Content" ObjectID="_1393430308" r:id="rId222"/>
        </w:object>
      </w:r>
      <w:r w:rsidRPr="0091532D">
        <w:t xml:space="preserve"> y un alto </w:t>
      </w:r>
      <w:r w:rsidRPr="0091532D">
        <w:rPr>
          <w:position w:val="-4"/>
        </w:rPr>
        <w:object w:dxaOrig="279" w:dyaOrig="260">
          <v:shape id="_x0000_i1132" type="#_x0000_t75" style="width:14.25pt;height:12.75pt" o:ole="">
            <v:imagedata r:id="rId223" o:title=""/>
          </v:shape>
          <o:OLEObject Type="Embed" ProgID="Equation.DSMT4" ShapeID="_x0000_i1132" DrawAspect="Content" ObjectID="_1393430309" r:id="rId224"/>
        </w:object>
      </w:r>
      <w:r w:rsidRPr="0091532D">
        <w:t xml:space="preserve">, por lo tanto se necesita un arreglo bidimensional de tamaño </w:t>
      </w:r>
      <w:r w:rsidRPr="0091532D">
        <w:rPr>
          <w:position w:val="-6"/>
        </w:rPr>
        <w:object w:dxaOrig="680" w:dyaOrig="279">
          <v:shape id="_x0000_i1133" type="#_x0000_t75" style="width:33.75pt;height:14.25pt" o:ole="">
            <v:imagedata r:id="rId225" o:title=""/>
          </v:shape>
          <o:OLEObject Type="Embed" ProgID="Equation.DSMT4" ShapeID="_x0000_i1133" DrawAspect="Content" ObjectID="_1393430310" r:id="rId226"/>
        </w:object>
      </w:r>
      <w:r w:rsidRPr="0091532D">
        <w:t xml:space="preserve">. Para la obtención de una imagen se tienen </w:t>
      </w:r>
      <w:r w:rsidRPr="0091532D">
        <w:rPr>
          <w:position w:val="-4"/>
        </w:rPr>
        <w:object w:dxaOrig="320" w:dyaOrig="260">
          <v:shape id="_x0000_i1134" type="#_x0000_t75" style="width:16.5pt;height:12.75pt" o:ole="">
            <v:imagedata r:id="rId227" o:title=""/>
          </v:shape>
          <o:OLEObject Type="Embed" ProgID="Equation.DSMT4" ShapeID="_x0000_i1134" DrawAspect="Content" ObjectID="_1393430311" r:id="rId228"/>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w:t>
      </w:r>
      <w:r w:rsidR="005D5D9E">
        <w:t>á</w:t>
      </w:r>
      <w:r w:rsidR="005A270F" w:rsidRPr="0091532D">
        <w:t>s la altura de los</w:t>
      </w:r>
      <w:r w:rsidRPr="0091532D">
        <w:t xml:space="preserve"> </w:t>
      </w:r>
      <w:r w:rsidRPr="0091532D">
        <w:rPr>
          <w:position w:val="-6"/>
        </w:rPr>
        <w:object w:dxaOrig="680" w:dyaOrig="279">
          <v:shape id="_x0000_i1135" type="#_x0000_t75" style="width:33.75pt;height:14.25pt" o:ole="">
            <v:imagedata r:id="rId229" o:title=""/>
          </v:shape>
          <o:OLEObject Type="Embed" ProgID="Equation.DSMT4" ShapeID="_x0000_i1135" DrawAspect="Content" ObjectID="_1393430312" r:id="rId230"/>
        </w:object>
      </w:r>
      <w:r w:rsidRPr="0091532D">
        <w:t xml:space="preserve"> puntos en la autocorrelación para cada uno de los </w:t>
      </w:r>
      <w:r w:rsidRPr="0091532D">
        <w:rPr>
          <w:position w:val="-4"/>
        </w:rPr>
        <w:object w:dxaOrig="320" w:dyaOrig="260">
          <v:shape id="_x0000_i1136" type="#_x0000_t75" style="width:16.5pt;height:12.75pt" o:ole="">
            <v:imagedata r:id="rId231" o:title=""/>
          </v:shape>
          <o:OLEObject Type="Embed" ProgID="Equation.DSMT4" ShapeID="_x0000_i1136" DrawAspect="Content" ObjectID="_1393430313" r:id="rId232"/>
        </w:object>
      </w:r>
      <w:r w:rsidRPr="0091532D">
        <w:t xml:space="preserve"> intervalos de tiempo y generar </w:t>
      </w:r>
      <w:r w:rsidRPr="0091532D">
        <w:rPr>
          <w:position w:val="-4"/>
        </w:rPr>
        <w:object w:dxaOrig="320" w:dyaOrig="260">
          <v:shape id="_x0000_i1137" type="#_x0000_t75" style="width:16.5pt;height:12.75pt" o:ole="">
            <v:imagedata r:id="rId233" o:title=""/>
          </v:shape>
          <o:OLEObject Type="Embed" ProgID="Equation.DSMT4" ShapeID="_x0000_i1137" DrawAspect="Content" ObjectID="_1393430314" r:id="rId234"/>
        </w:object>
      </w:r>
      <w:r w:rsidRPr="0091532D">
        <w:t xml:space="preserve"> imágenes temporales de tamaño </w:t>
      </w:r>
      <w:r w:rsidRPr="0091532D">
        <w:rPr>
          <w:position w:val="-6"/>
        </w:rPr>
        <w:object w:dxaOrig="680" w:dyaOrig="279">
          <v:shape id="_x0000_i1138" type="#_x0000_t75" style="width:33.75pt;height:14.25pt" o:ole="">
            <v:imagedata r:id="rId235" o:title=""/>
          </v:shape>
          <o:OLEObject Type="Embed" ProgID="Equation.DSMT4" ShapeID="_x0000_i1138" DrawAspect="Content" ObjectID="_1393430315" r:id="rId236"/>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9" type="#_x0000_t75" style="width:16.5pt;height:12.75pt" o:ole="">
            <v:imagedata r:id="rId237" o:title=""/>
          </v:shape>
          <o:OLEObject Type="Embed" ProgID="Equation.DSMT4" ShapeID="_x0000_i1139" DrawAspect="Content" ObjectID="_1393430316" r:id="rId238"/>
        </w:object>
      </w:r>
      <w:r w:rsidRPr="0091532D">
        <w:t xml:space="preserve"> imágenes temporales, para esto se debe sumar cada uno de los </w:t>
      </w:r>
      <w:r w:rsidRPr="0091532D">
        <w:rPr>
          <w:position w:val="-6"/>
        </w:rPr>
        <w:object w:dxaOrig="680" w:dyaOrig="279">
          <v:shape id="_x0000_i1140" type="#_x0000_t75" style="width:33.75pt;height:14.25pt" o:ole="">
            <v:imagedata r:id="rId239" o:title=""/>
          </v:shape>
          <o:OLEObject Type="Embed" ProgID="Equation.DSMT4" ShapeID="_x0000_i1140" DrawAspect="Content" ObjectID="_1393430317" r:id="rId240"/>
        </w:object>
      </w:r>
      <w:r w:rsidRPr="0091532D">
        <w:t xml:space="preserve"> puntos de las </w:t>
      </w:r>
      <w:r w:rsidRPr="0091532D">
        <w:rPr>
          <w:position w:val="-4"/>
        </w:rPr>
        <w:object w:dxaOrig="320" w:dyaOrig="260">
          <v:shape id="_x0000_i1141" type="#_x0000_t75" style="width:16.5pt;height:12.75pt" o:ole="">
            <v:imagedata r:id="rId241" o:title=""/>
          </v:shape>
          <o:OLEObject Type="Embed" ProgID="Equation.DSMT4" ShapeID="_x0000_i1141" DrawAspect="Content" ObjectID="_1393430318" r:id="rId242"/>
        </w:object>
      </w:r>
      <w:r w:rsidRPr="0091532D">
        <w:t xml:space="preserve"> imágenes temporales y dividirlos entre </w:t>
      </w:r>
      <w:r w:rsidRPr="0091532D">
        <w:rPr>
          <w:position w:val="-4"/>
        </w:rPr>
        <w:object w:dxaOrig="320" w:dyaOrig="260">
          <v:shape id="_x0000_i1142" type="#_x0000_t75" style="width:16.5pt;height:12.75pt" o:ole="">
            <v:imagedata r:id="rId243" o:title=""/>
          </v:shape>
          <o:OLEObject Type="Embed" ProgID="Equation.DSMT4" ShapeID="_x0000_i1142" DrawAspect="Content" ObjectID="_1393430319" r:id="rId244"/>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5pt;height:12.75pt" o:ole="">
            <v:imagedata r:id="rId245" o:title=""/>
          </v:shape>
          <o:OLEObject Type="Embed" ProgID="Equation.DSMT4" ShapeID="_x0000_i1143" DrawAspect="Content" ObjectID="_1393430320" r:id="rId246"/>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44" type="#_x0000_t75" style="width:16.5pt;height:12.75pt" o:ole="">
            <v:imagedata r:id="rId247" o:title=""/>
          </v:shape>
          <o:OLEObject Type="Embed" ProgID="Equation.DSMT4" ShapeID="_x0000_i1144" DrawAspect="Content" ObjectID="_1393430321" r:id="rId248"/>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75pt;height:14.25pt" o:ole="">
            <v:imagedata r:id="rId249" o:title=""/>
          </v:shape>
          <o:OLEObject Type="Embed" ProgID="Equation.DSMT4" ShapeID="_x0000_i1145" DrawAspect="Content" ObjectID="_1393430322" r:id="rId250"/>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46" type="#_x0000_t75" style="width:10.5pt;height:18.75pt" o:ole="">
            <v:imagedata r:id="rId251" o:title=""/>
          </v:shape>
          <o:OLEObject Type="Embed" ProgID="Equation.DSMT4" ShapeID="_x0000_i1146" DrawAspect="Content" ObjectID="_1393430323" r:id="rId252"/>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7" type="#_x0000_t75" style="width:74.25pt;height:19.5pt" o:ole="">
            <v:imagedata r:id="rId253" o:title=""/>
          </v:shape>
          <o:OLEObject Type="Embed" ProgID="Equation.DSMT4" ShapeID="_x0000_i1147" DrawAspect="Content" ObjectID="_1393430324" r:id="rId254"/>
        </w:object>
      </w:r>
      <w:r w:rsidRPr="0091532D">
        <w:t xml:space="preserve"> para evaluar las alturas y generar las </w:t>
      </w:r>
      <w:r w:rsidRPr="0091532D">
        <w:rPr>
          <w:position w:val="-4"/>
        </w:rPr>
        <w:object w:dxaOrig="320" w:dyaOrig="260">
          <v:shape id="_x0000_i1148" type="#_x0000_t75" style="width:16.5pt;height:12.75pt" o:ole="">
            <v:imagedata r:id="rId255" o:title=""/>
          </v:shape>
          <o:OLEObject Type="Embed" ProgID="Equation.DSMT4" ShapeID="_x0000_i1148" DrawAspect="Content" ObjectID="_1393430325" r:id="rId256"/>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9" type="#_x0000_t75" style="width:74.25pt;height:19.5pt" o:ole="">
            <v:imagedata r:id="rId257" o:title=""/>
          </v:shape>
          <o:OLEObject Type="Embed" ProgID="Equation.DSMT4" ShapeID="_x0000_i1149" DrawAspect="Content" ObjectID="_1393430326" r:id="rId258"/>
        </w:object>
      </w:r>
      <w:r w:rsidRPr="0091532D">
        <w:t xml:space="preserve"> para sumar las </w:t>
      </w:r>
      <w:r w:rsidRPr="0091532D">
        <w:rPr>
          <w:position w:val="-4"/>
        </w:rPr>
        <w:object w:dxaOrig="320" w:dyaOrig="260">
          <v:shape id="_x0000_i1150" type="#_x0000_t75" style="width:16.5pt;height:12.75pt" o:ole="">
            <v:imagedata r:id="rId259" o:title=""/>
          </v:shape>
          <o:OLEObject Type="Embed" ProgID="Equation.DSMT4" ShapeID="_x0000_i1150" DrawAspect="Content" ObjectID="_1393430327" r:id="rId260"/>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51" type="#_x0000_t75" style="width:55.5pt;height:19.5pt" o:ole="">
            <v:imagedata r:id="rId261" o:title=""/>
          </v:shape>
          <o:OLEObject Type="Embed" ProgID="Equation.DSMT4" ShapeID="_x0000_i1151" DrawAspect="Content" ObjectID="_1393430328" r:id="rId262"/>
        </w:object>
      </w:r>
      <w:r w:rsidRPr="0091532D">
        <w:t xml:space="preserve"> para dividir la imagen final entre </w:t>
      </w:r>
      <w:r w:rsidRPr="0091532D">
        <w:rPr>
          <w:position w:val="-4"/>
        </w:rPr>
        <w:object w:dxaOrig="320" w:dyaOrig="260">
          <v:shape id="_x0000_i1152" type="#_x0000_t75" style="width:16.5pt;height:12.75pt" o:ole="">
            <v:imagedata r:id="rId263" o:title=""/>
          </v:shape>
          <o:OLEObject Type="Embed" ProgID="Equation.DSMT4" ShapeID="_x0000_i1152" DrawAspect="Content" ObjectID="_1393430329" r:id="rId264"/>
        </w:object>
      </w:r>
    </w:p>
    <w:p w:rsidR="00A76AB4" w:rsidRPr="0091532D" w:rsidRDefault="00A76AB4">
      <w:r w:rsidRPr="0091532D">
        <w:t xml:space="preserve">El tiempo total de procesamiento sería: </w:t>
      </w:r>
      <w:r w:rsidRPr="0091532D">
        <w:rPr>
          <w:position w:val="-14"/>
        </w:rPr>
        <w:object w:dxaOrig="2079" w:dyaOrig="400">
          <v:shape id="_x0000_i1153" type="#_x0000_t75" style="width:104.25pt;height:19.5pt" o:ole="">
            <v:imagedata r:id="rId265" o:title=""/>
          </v:shape>
          <o:OLEObject Type="Embed" ProgID="Equation.DSMT4" ShapeID="_x0000_i1153" DrawAspect="Content" ObjectID="_1393430330" r:id="rId266"/>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54" type="#_x0000_t75" style="width:50.25pt;height:19.5pt" o:ole="">
            <v:imagedata r:id="rId267" o:title=""/>
          </v:shape>
          <o:OLEObject Type="Embed" ProgID="Equation.DSMT4" ShapeID="_x0000_i1154" DrawAspect="Content" ObjectID="_1393430331" r:id="rId268"/>
        </w:object>
      </w:r>
      <w:r w:rsidRPr="0091532D">
        <w:t xml:space="preserve"> para generar las </w:t>
      </w:r>
      <w:r w:rsidRPr="0091532D">
        <w:rPr>
          <w:position w:val="-4"/>
        </w:rPr>
        <w:object w:dxaOrig="320" w:dyaOrig="260">
          <v:shape id="_x0000_i1155" type="#_x0000_t75" style="width:16.5pt;height:12.75pt" o:ole="">
            <v:imagedata r:id="rId269" o:title=""/>
          </v:shape>
          <o:OLEObject Type="Embed" ProgID="Equation.DSMT4" ShapeID="_x0000_i1155" DrawAspect="Content" ObjectID="_1393430332" r:id="rId270"/>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56" type="#_x0000_t75" style="width:50.25pt;height:19.5pt" o:ole="">
            <v:imagedata r:id="rId271" o:title=""/>
          </v:shape>
          <o:OLEObject Type="Embed" ProgID="Equation.DSMT4" ShapeID="_x0000_i1156" DrawAspect="Content" ObjectID="_1393430333" r:id="rId272"/>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7" type="#_x0000_t75" style="width:23.25pt;height:18.75pt" o:ole="">
            <v:imagedata r:id="rId273" o:title=""/>
          </v:shape>
          <o:OLEObject Type="Embed" ProgID="Equation.DSMT4" ShapeID="_x0000_i1157" DrawAspect="Content" ObjectID="_1393430334" r:id="rId274"/>
        </w:object>
      </w:r>
      <w:r w:rsidRPr="0091532D">
        <w:t xml:space="preserve"> para dividir la suma de las copias desplazadas entre </w:t>
      </w:r>
      <w:r w:rsidRPr="0091532D">
        <w:rPr>
          <w:position w:val="-4"/>
        </w:rPr>
        <w:object w:dxaOrig="320" w:dyaOrig="260">
          <v:shape id="_x0000_i1158" type="#_x0000_t75" style="width:16.5pt;height:12.75pt" o:ole="">
            <v:imagedata r:id="rId275" o:title=""/>
          </v:shape>
          <o:OLEObject Type="Embed" ProgID="Equation.DSMT4" ShapeID="_x0000_i1158" DrawAspect="Content" ObjectID="_1393430335" r:id="rId276"/>
        </w:object>
      </w:r>
    </w:p>
    <w:p w:rsidR="0080060D" w:rsidRPr="0091532D" w:rsidRDefault="00A76AB4" w:rsidP="00784905">
      <w:pPr>
        <w:pStyle w:val="Prrafodelista"/>
        <w:numPr>
          <w:ilvl w:val="0"/>
          <w:numId w:val="52"/>
        </w:numPr>
      </w:pPr>
      <w:r w:rsidRPr="0091532D">
        <w:rPr>
          <w:position w:val="-14"/>
        </w:rPr>
        <w:object w:dxaOrig="1120" w:dyaOrig="400">
          <v:shape id="_x0000_i1159" type="#_x0000_t75" style="width:55.5pt;height:19.5pt" o:ole="">
            <v:imagedata r:id="rId277" o:title=""/>
          </v:shape>
          <o:OLEObject Type="Embed" ProgID="Equation.DSMT4" ShapeID="_x0000_i1159" DrawAspect="Content" ObjectID="_1393430336" r:id="rId278"/>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60" type="#_x0000_t75" style="width:133.5pt;height:21.75pt" o:ole="">
            <v:imagedata r:id="rId279" o:title=""/>
          </v:shape>
          <o:OLEObject Type="Embed" ProgID="Equation.DSMT4" ShapeID="_x0000_i1160" DrawAspect="Content" ObjectID="_1393430337" r:id="rId280"/>
        </w:object>
      </w:r>
    </w:p>
    <w:p w:rsidR="00A76AB4" w:rsidRPr="0091532D" w:rsidRDefault="008943D4" w:rsidP="00A76AB4">
      <w:r>
        <w:t>Comparando los tiempos de procesamiento para ambos métodos obtenemos que:</w:t>
      </w:r>
      <w:r w:rsidR="00A76AB4" w:rsidRPr="0091532D">
        <w:t xml:space="preserve"> </w:t>
      </w:r>
    </w:p>
    <w:p w:rsidR="0080060D" w:rsidRDefault="00A76AB4" w:rsidP="00784905">
      <w:pPr>
        <w:pStyle w:val="MTDisplayEquation"/>
        <w:rPr>
          <w:position w:val="-48"/>
          <w:lang w:val="es-VE"/>
        </w:rPr>
      </w:pPr>
      <w:r w:rsidRPr="0091532D">
        <w:rPr>
          <w:lang w:val="es-VE"/>
        </w:rPr>
        <w:tab/>
      </w:r>
      <w:r w:rsidR="008943D4" w:rsidRPr="008943D4">
        <w:rPr>
          <w:position w:val="-16"/>
          <w:lang w:val="es-VE"/>
        </w:rPr>
        <w:object w:dxaOrig="4920" w:dyaOrig="440">
          <v:shape id="_x0000_i1161" type="#_x0000_t75" style="width:246pt;height:22.5pt" o:ole="">
            <v:imagedata r:id="rId281" o:title=""/>
          </v:shape>
          <o:OLEObject Type="Embed" ProgID="Equation.DSMT4" ShapeID="_x0000_i1161" DrawAspect="Content" ObjectID="_1393430338" r:id="rId282"/>
        </w:object>
      </w:r>
    </w:p>
    <w:p w:rsidR="008943D4" w:rsidRDefault="008943D4"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rsidR="004939FD">
          <w:instrText>(2.6)</w:instrText>
        </w:r>
      </w:fldSimple>
      <w:r>
        <w:fldChar w:fldCharType="end"/>
      </w:r>
      <w:r>
        <w:t xml:space="preserve">:  </w:t>
      </w:r>
    </w:p>
    <w:p w:rsidR="008943D4" w:rsidRPr="008943D4" w:rsidRDefault="008943D4" w:rsidP="008943D4">
      <w:pPr>
        <w:pStyle w:val="MTDisplayEquation"/>
      </w:pPr>
      <w:r>
        <w:tab/>
      </w:r>
      <w:r w:rsidRPr="008943D4">
        <w:rPr>
          <w:position w:val="-24"/>
        </w:rPr>
        <w:object w:dxaOrig="1980" w:dyaOrig="620">
          <v:shape id="_x0000_i1162" type="#_x0000_t75" style="width:99pt;height:30.75pt" o:ole="">
            <v:imagedata r:id="rId283" o:title=""/>
          </v:shape>
          <o:OLEObject Type="Embed" ProgID="Equation.DSMT4" ShapeID="_x0000_i1162" DrawAspect="Content" ObjectID="_1393430339" r:id="rId284"/>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114" w:name="ZEqnNum622849"/>
      <w:r>
        <w:instrText>(</w:instrText>
      </w:r>
      <w:fldSimple w:instr=" SEQ MTChap \c \* Arabic \* MERGEFORMAT ">
        <w:r w:rsidR="004939FD">
          <w:rPr>
            <w:noProof/>
          </w:rPr>
          <w:instrText>2</w:instrText>
        </w:r>
      </w:fldSimple>
      <w:r>
        <w:instrText>.</w:instrText>
      </w:r>
      <w:fldSimple w:instr=" SEQ MTEqn \c \* Arabic \* MERGEFORMAT ">
        <w:r w:rsidR="004939FD">
          <w:rPr>
            <w:noProof/>
          </w:rPr>
          <w:instrText>6</w:instrText>
        </w:r>
      </w:fldSimple>
      <w:r>
        <w:instrText>)</w:instrText>
      </w:r>
      <w:bookmarkEnd w:id="114"/>
      <w:r>
        <w:fldChar w:fldCharType="end"/>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rsidR="00E333EF">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sidR="00E333EF">
        <w:rPr>
          <w:noProof/>
        </w:rPr>
        <w:t>[</w:t>
      </w:r>
      <w:hyperlink w:anchor="_ENREF_20" w:tooltip="Bradski, 2008 #9" w:history="1">
        <w:r w:rsidR="00E333EF">
          <w:rPr>
            <w:noProof/>
          </w:rPr>
          <w:t>20</w:t>
        </w:r>
      </w:hyperlink>
      <w:r w:rsidR="00E333EF">
        <w:rPr>
          <w:noProof/>
        </w:rPr>
        <w:t xml:space="preserve">, </w:t>
      </w:r>
      <w:hyperlink w:anchor="_ENREF_21" w:tooltip="Willow-Garage, 2010 #10" w:history="1">
        <w:r w:rsidR="00E333EF">
          <w:rPr>
            <w:noProof/>
          </w:rPr>
          <w:t>21</w:t>
        </w:r>
      </w:hyperlink>
      <w:r w:rsidR="00E333EF">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el tamaño</w:t>
      </w:r>
      <w:r w:rsidR="008943D4">
        <w:t xml:space="preserve"> del arreglo resultante será</w:t>
      </w:r>
      <w:r w:rsidR="003801BF" w:rsidRPr="008D2941">
        <w:t xml:space="preserve"> igual al tamaño del arreglo</w:t>
      </w:r>
      <w:r w:rsidR="008943D4">
        <w:t xml:space="preserve"> al que se le aplicó la transformada inversa de Fourier </w:t>
      </w:r>
      <w:r w:rsidR="008943D4" w:rsidRPr="00C70ECC">
        <w:fldChar w:fldCharType="begin"/>
      </w:r>
      <w:r w:rsidR="00E333EF">
        <w:instrText xml:space="preserve"> ADDIN EN.CITE &lt;EndNote&gt;&lt;Cite&gt;&lt;Author&gt;Willow-Garage&lt;/Author&gt;&lt;Year&gt;2010&lt;/Year&gt;&lt;RecNum&gt;10&lt;/RecNum&gt;&lt;DisplayText&gt;[21]&lt;/DisplayText&gt;&lt;record&gt;&lt;rec-number&gt;10&lt;/rec-number&gt;&lt;foreign-keys&gt;&lt;key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8943D4" w:rsidRPr="00C70ECC">
        <w:fldChar w:fldCharType="separate"/>
      </w:r>
      <w:r w:rsidR="00E333EF">
        <w:rPr>
          <w:noProof/>
        </w:rPr>
        <w:t>[</w:t>
      </w:r>
      <w:hyperlink w:anchor="_ENREF_21" w:tooltip="Willow-Garage, 2010 #10" w:history="1">
        <w:r w:rsidR="00E333EF">
          <w:rPr>
            <w:noProof/>
          </w:rPr>
          <w:t>21</w:t>
        </w:r>
      </w:hyperlink>
      <w:r w:rsidR="00E333EF">
        <w:rPr>
          <w:noProof/>
        </w:rPr>
        <w:t>]</w:t>
      </w:r>
      <w:r w:rsidR="008943D4" w:rsidRPr="00C70ECC">
        <w:fldChar w:fldCharType="end"/>
      </w:r>
      <w:r w:rsidR="008943D4">
        <w:t xml:space="preserve">. Por lo tanto el tamaño del arreglo del patrón de autocorrelación </w:t>
      </w:r>
      <w:r w:rsidR="008943D4" w:rsidRPr="008943D4">
        <w:rPr>
          <w:position w:val="-4"/>
        </w:rPr>
        <w:object w:dxaOrig="220" w:dyaOrig="260">
          <v:shape id="_x0000_i1163" type="#_x0000_t75" style="width:11.25pt;height:12.75pt" o:ole="">
            <v:imagedata r:id="rId285" o:title=""/>
          </v:shape>
          <o:OLEObject Type="Embed" ProgID="Equation.DSMT4" ShapeID="_x0000_i1163" DrawAspect="Content" ObjectID="_1393430340" r:id="rId286"/>
        </w:object>
      </w:r>
      <w:r w:rsidR="008943D4">
        <w:t xml:space="preserve"> será igual al tamaño</w:t>
      </w:r>
      <w:r w:rsidR="003801BF" w:rsidRPr="008D2941">
        <w:t xml:space="preserve"> del </w:t>
      </w:r>
      <w:r w:rsidR="008943D4">
        <w:t xml:space="preserve">arreglo del </w:t>
      </w:r>
      <w:r w:rsidR="003801BF" w:rsidRPr="008D2941">
        <w:t>espectro en frecuencia de la fuente</w:t>
      </w:r>
      <w:r w:rsidR="008943D4">
        <w:t xml:space="preserve"> </w:t>
      </w:r>
      <w:r w:rsidR="00A76D33" w:rsidRPr="008D2941">
        <w:rPr>
          <w:position w:val="-6"/>
        </w:rPr>
        <w:object w:dxaOrig="279" w:dyaOrig="279">
          <v:shape id="_x0000_i1164" type="#_x0000_t75" style="width:14.25pt;height:14.25pt" o:ole="">
            <v:imagedata r:id="rId287" o:title=""/>
          </v:shape>
          <o:OLEObject Type="Embed" ProgID="Equation.DSMT4" ShapeID="_x0000_i1164" DrawAspect="Content" ObjectID="_1393430341" r:id="rId288"/>
        </w:object>
      </w:r>
      <w:r w:rsidR="008943D4" w:rsidRPr="008943D4">
        <w:t xml:space="preserve">. </w:t>
      </w:r>
      <w:r w:rsidR="008943D4">
        <w:t>L</w:t>
      </w:r>
      <w:r w:rsidRPr="008D2941">
        <w:t xml:space="preserve">a mínima resolución en </w:t>
      </w:r>
      <w:r w:rsidR="008943D4">
        <w:t xml:space="preserve">el arreglo </w:t>
      </w:r>
      <w:r w:rsidRPr="008D2941">
        <w:t xml:space="preserve">de autocorrelación vendrá dado por la máxima frecuencia </w:t>
      </w:r>
      <w:r w:rsidRPr="008D2941">
        <w:rPr>
          <w:position w:val="-12"/>
        </w:rPr>
        <w:object w:dxaOrig="440" w:dyaOrig="360">
          <v:shape id="_x0000_i1165" type="#_x0000_t75" style="width:21.75pt;height:18.75pt" o:ole="">
            <v:imagedata r:id="rId289" o:title=""/>
          </v:shape>
          <o:OLEObject Type="Embed" ProgID="Equation.DSMT4" ShapeID="_x0000_i1165" DrawAspect="Content" ObjectID="_1393430342" r:id="rId290"/>
        </w:object>
      </w:r>
      <w:r w:rsidRPr="008D2941">
        <w:t xml:space="preserve"> del espectro de la fuente de la siguiente forma </w:t>
      </w:r>
      <w:r w:rsidR="00A76D33" w:rsidRPr="008D2941">
        <w:rPr>
          <w:position w:val="-24"/>
        </w:rPr>
        <w:object w:dxaOrig="1520" w:dyaOrig="620">
          <v:shape id="_x0000_i1166" type="#_x0000_t75" style="width:75.75pt;height:31.5pt" o:ole="">
            <v:imagedata r:id="rId291" o:title=""/>
          </v:shape>
          <o:OLEObject Type="Embed" ProgID="Equation.DSMT4" ShapeID="_x0000_i1166" DrawAspect="Content" ObjectID="_1393430343" r:id="rId292"/>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67" type="#_x0000_t75" style="width:14.25pt;height:14.25pt" o:ole="">
            <v:imagedata r:id="rId293" o:title=""/>
          </v:shape>
          <o:OLEObject Type="Embed" ProgID="Equation.DSMT4" ShapeID="_x0000_i1167" DrawAspect="Content" ObjectID="_1393430344" r:id="rId294"/>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lastRenderedPageBreak/>
        <w:tab/>
      </w:r>
      <w:r w:rsidR="00A76D33" w:rsidRPr="0091532D">
        <w:rPr>
          <w:position w:val="-24"/>
          <w:lang w:val="es-VE"/>
        </w:rPr>
        <w:object w:dxaOrig="1820" w:dyaOrig="720">
          <v:shape id="_x0000_i1168" type="#_x0000_t75" style="width:90.75pt;height:36.75pt" o:ole="">
            <v:imagedata r:id="rId295" o:title=""/>
          </v:shape>
          <o:OLEObject Type="Embed" ProgID="Equation.DSMT4" ShapeID="_x0000_i1168" DrawAspect="Content" ObjectID="_1393430345" r:id="rId296"/>
        </w:object>
      </w:r>
    </w:p>
    <w:p w:rsidR="0080060D" w:rsidRPr="0091532D" w:rsidRDefault="00A76D33"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29.25pt;height:31.5pt" o:ole="">
            <v:imagedata r:id="rId297" o:title=""/>
          </v:shape>
          <o:OLEObject Type="Embed" ProgID="Equation.DSMT4" ShapeID="_x0000_i1169" DrawAspect="Content" ObjectID="_1393430346" r:id="rId298"/>
        </w:object>
      </w:r>
      <w:r w:rsidRPr="0091532D">
        <w:t xml:space="preserve"> hasta </w:t>
      </w:r>
      <w:r w:rsidRPr="0091532D">
        <w:rPr>
          <w:position w:val="-24"/>
        </w:rPr>
        <w:object w:dxaOrig="580" w:dyaOrig="620">
          <v:shape id="_x0000_i1170" type="#_x0000_t75" style="width:29.25pt;height:31.5pt" o:ole="">
            <v:imagedata r:id="rId299" o:title=""/>
          </v:shape>
          <o:OLEObject Type="Embed" ProgID="Equation.DSMT4" ShapeID="_x0000_i1170" DrawAspect="Content" ObjectID="_1393430347" r:id="rId300"/>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115" w:name="_Toc319497131"/>
      <w:r w:rsidRPr="0091532D">
        <w:t>Validación del simulador</w:t>
      </w:r>
      <w:bookmarkEnd w:id="115"/>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333EF">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333EF">
        <w:rPr>
          <w:noProof/>
        </w:rPr>
        <w:t>[</w:t>
      </w:r>
      <w:hyperlink w:anchor="_ENREF_22" w:tooltip="Buil, 2004 #40" w:history="1">
        <w:r w:rsidR="00E333EF">
          <w:rPr>
            <w:noProof/>
          </w:rPr>
          <w:t>22</w:t>
        </w:r>
      </w:hyperlink>
      <w:r w:rsidR="00E333EF">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71" type="#_x0000_t75" style="width:43.5pt;height:16.5pt" o:ole="">
            <v:imagedata r:id="rId301" o:title=""/>
          </v:shape>
          <o:OLEObject Type="Embed" ProgID="Equation.DSMT4" ShapeID="_x0000_i1171" DrawAspect="Content" ObjectID="_1393430348" r:id="rId302"/>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4939FD">
        <w:t xml:space="preserve">Figura </w:t>
      </w:r>
      <w:r w:rsidR="004939FD">
        <w:rPr>
          <w:noProof/>
        </w:rPr>
        <w:t>2</w:t>
      </w:r>
      <w:r w:rsidR="004939FD">
        <w:t>.</w:t>
      </w:r>
      <w:r w:rsidR="004939FD">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2D1D1A" w:rsidP="00CF2C7B">
            <w:pPr>
              <w:pStyle w:val="Imagenes"/>
            </w:pPr>
            <w:r>
              <w:rPr>
                <w:lang w:eastAsia="es-VE"/>
              </w:rPr>
              <w:lastRenderedPageBreak/>
              <w:pict>
                <v:shape id="_x0000_i1172" type="#_x0000_t75" style="width:321pt;height:263.25pt;visibility:visible">
                  <v:imagedata r:id="rId303" o:title="" croptop="1047f" cropbottom="1347f" cropleft="2693f" cropright="4937f"/>
                </v:shape>
              </w:pict>
            </w:r>
          </w:p>
          <w:p w:rsidR="00EB6636" w:rsidRDefault="00CF2C7B" w:rsidP="00E333EF">
            <w:pPr>
              <w:pStyle w:val="Epgrafe"/>
            </w:pPr>
            <w:bookmarkStart w:id="116" w:name="_Ref316483073"/>
            <w:bookmarkStart w:id="117" w:name="_Toc316563912"/>
            <w:r>
              <w:t xml:space="preserve">Figura </w:t>
            </w:r>
            <w:fldSimple w:instr=" STYLEREF 1 \s ">
              <w:r w:rsidR="004939FD">
                <w:rPr>
                  <w:noProof/>
                </w:rPr>
                <w:t>2</w:t>
              </w:r>
            </w:fldSimple>
            <w:r w:rsidR="001F202F">
              <w:t>.</w:t>
            </w:r>
            <w:fldSimple w:instr=" SEQ Figura \* ARABIC \s 1 ">
              <w:r w:rsidR="004939FD">
                <w:rPr>
                  <w:noProof/>
                </w:rPr>
                <w:t>1</w:t>
              </w:r>
            </w:fldSimple>
            <w:bookmarkEnd w:id="116"/>
            <w:r>
              <w:t xml:space="preserve">: </w:t>
            </w:r>
            <w:r w:rsidRPr="00AB2CC1">
              <w:t>Espectros de RGB de absorción de Canon 10D</w:t>
            </w:r>
            <w:bookmarkEnd w:id="117"/>
            <w:r w:rsidR="009C31ED">
              <w:t xml:space="preserve"> obtenidos por </w:t>
            </w:r>
            <w:r w:rsidR="009C31ED" w:rsidRPr="0091532D">
              <w:fldChar w:fldCharType="begin"/>
            </w:r>
            <w:r w:rsidR="00E333EF">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9C31ED" w:rsidRPr="0091532D">
              <w:fldChar w:fldCharType="separate"/>
            </w:r>
            <w:r w:rsidR="00E333EF">
              <w:rPr>
                <w:noProof/>
              </w:rPr>
              <w:t>[</w:t>
            </w:r>
            <w:hyperlink w:anchor="_ENREF_22" w:tooltip="Buil, 2004 #40" w:history="1">
              <w:r w:rsidR="00E333EF">
                <w:rPr>
                  <w:noProof/>
                </w:rPr>
                <w:t>22</w:t>
              </w:r>
            </w:hyperlink>
            <w:r w:rsidR="00E333EF">
              <w:rPr>
                <w:noProof/>
              </w:rPr>
              <w:t>]</w:t>
            </w:r>
            <w:r w:rsidR="009C31ED" w:rsidRPr="0091532D">
              <w:fldChar w:fldCharType="end"/>
            </w:r>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73" type="#_x0000_t75" style="width:25.5pt;height:14.25pt" o:ole="">
            <v:imagedata r:id="rId304" o:title=""/>
          </v:shape>
          <o:OLEObject Type="Embed" ProgID="Equation.DSMT4" ShapeID="_x0000_i1173" DrawAspect="Content" ObjectID="_1393430349" r:id="rId305"/>
        </w:object>
      </w:r>
      <w:r w:rsidRPr="008D2941">
        <w:t xml:space="preserve"> y el espejo de referencia con reflectividad del </w:t>
      </w:r>
      <w:r w:rsidRPr="008D2941">
        <w:rPr>
          <w:position w:val="-6"/>
        </w:rPr>
        <w:object w:dxaOrig="620" w:dyaOrig="279">
          <v:shape id="_x0000_i1174" type="#_x0000_t75" style="width:31.5pt;height:14.25pt" o:ole="">
            <v:imagedata r:id="rId306" o:title=""/>
          </v:shape>
          <o:OLEObject Type="Embed" ProgID="Equation.DSMT4" ShapeID="_x0000_i1174" DrawAspect="Content" ObjectID="_1393430350" r:id="rId307"/>
        </w:object>
      </w:r>
    </w:p>
    <w:p w:rsidR="00581256" w:rsidRPr="0091532D" w:rsidRDefault="00581256" w:rsidP="0091532D">
      <w:pPr>
        <w:pStyle w:val="Ttulo3"/>
      </w:pPr>
      <w:bookmarkStart w:id="118" w:name="_Toc319497132"/>
      <w:r w:rsidRPr="0091532D">
        <w:t>Franjas de un plano inclinado con fuente puntual</w:t>
      </w:r>
      <w:bookmarkEnd w:id="118"/>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w:t>
      </w:r>
      <w:r w:rsidR="009C31ED">
        <w:t>funcionando a una</w:t>
      </w:r>
      <w:r w:rsidR="00E451A7" w:rsidRPr="0091532D">
        <w:t xml:space="preserve"> longitud de onda es de </w:t>
      </w:r>
      <w:r w:rsidR="00E451A7" w:rsidRPr="0091532D">
        <w:rPr>
          <w:position w:val="-10"/>
        </w:rPr>
        <w:object w:dxaOrig="1300" w:dyaOrig="320">
          <v:shape id="_x0000_i1175" type="#_x0000_t75" style="width:65.25pt;height:16.5pt" o:ole="">
            <v:imagedata r:id="rId308" o:title=""/>
          </v:shape>
          <o:OLEObject Type="Embed" ProgID="Equation.DSMT4" ShapeID="_x0000_i1175" DrawAspect="Content" ObjectID="_1393430351" r:id="rId309"/>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76" type="#_x0000_t75" style="width:31.5pt;height:14.25pt" o:ole="">
            <v:imagedata r:id="rId310" o:title=""/>
          </v:shape>
          <o:OLEObject Type="Embed" ProgID="Equation.DSMT4" ShapeID="_x0000_i1176" DrawAspect="Content" ObjectID="_1393430352" r:id="rId311"/>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77" type="#_x0000_t75" style="width:102.75pt;height:18.75pt" o:ole="">
            <v:imagedata r:id="rId312" o:title=""/>
          </v:shape>
          <o:OLEObject Type="Embed" ProgID="Equation.DSMT4" ShapeID="_x0000_i1177" DrawAspect="Content" ObjectID="_1393430353" r:id="rId313"/>
        </w:object>
      </w:r>
      <w:r w:rsidR="00265F18" w:rsidRPr="0091532D">
        <w:t xml:space="preserve">, en el centro fuese </w:t>
      </w:r>
      <w:r w:rsidR="00265F18" w:rsidRPr="0091532D">
        <w:rPr>
          <w:position w:val="-6"/>
        </w:rPr>
        <w:object w:dxaOrig="499" w:dyaOrig="279">
          <v:shape id="_x0000_i1178" type="#_x0000_t75" style="width:25.5pt;height:14.25pt" o:ole="">
            <v:imagedata r:id="rId314" o:title=""/>
          </v:shape>
          <o:OLEObject Type="Embed" ProgID="Equation.DSMT4" ShapeID="_x0000_i1178" DrawAspect="Content" ObjectID="_1393430354" r:id="rId315"/>
        </w:object>
      </w:r>
      <w:r w:rsidR="00265F18" w:rsidRPr="0091532D">
        <w:t xml:space="preserve"> y en el extremo derecho </w:t>
      </w:r>
      <w:r w:rsidR="00265F18" w:rsidRPr="0091532D">
        <w:rPr>
          <w:position w:val="-12"/>
        </w:rPr>
        <w:object w:dxaOrig="1960" w:dyaOrig="360">
          <v:shape id="_x0000_i1179" type="#_x0000_t75" style="width:97.5pt;height:18.75pt" o:ole="">
            <v:imagedata r:id="rId316" o:title=""/>
          </v:shape>
          <o:OLEObject Type="Embed" ProgID="Equation.DSMT4" ShapeID="_x0000_i1179" DrawAspect="Content" ObjectID="_1393430355" r:id="rId317"/>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80" type="#_x0000_t75" style="width:12.75pt;height:31.5pt" o:ole="">
            <v:imagedata r:id="rId318" o:title=""/>
          </v:shape>
          <o:OLEObject Type="Embed" ProgID="Equation.DSMT4" ShapeID="_x0000_i1180" DrawAspect="Content" ObjectID="_1393430356" r:id="rId319"/>
        </w:object>
      </w:r>
      <w:r w:rsidR="00E241C3"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2D1D1A" w:rsidP="00CF2C7B">
            <w:pPr>
              <w:pStyle w:val="Imagenes"/>
            </w:pPr>
            <w:r>
              <w:rPr>
                <w:lang w:eastAsia="es-VE"/>
              </w:rPr>
              <w:lastRenderedPageBreak/>
              <w:pict>
                <v:shape id="_x0000_i1181" type="#_x0000_t75" style="width:285.75pt;height:120pt;visibility:visible">
                  <v:imagedata r:id="rId320" o:title="" croptop="38204f"/>
                </v:shape>
              </w:pict>
            </w:r>
          </w:p>
          <w:p w:rsidR="00775ED7" w:rsidRDefault="00CF2C7B" w:rsidP="00CF2C7B">
            <w:pPr>
              <w:pStyle w:val="Epgrafe"/>
            </w:pPr>
            <w:bookmarkStart w:id="119" w:name="_Toc316563913"/>
            <w:r>
              <w:t xml:space="preserve">Figura </w:t>
            </w:r>
            <w:fldSimple w:instr=" STYLEREF 1 \s ">
              <w:r w:rsidR="004939FD">
                <w:rPr>
                  <w:noProof/>
                </w:rPr>
                <w:t>2</w:t>
              </w:r>
            </w:fldSimple>
            <w:r w:rsidR="001F202F">
              <w:t>.</w:t>
            </w:r>
            <w:fldSimple w:instr=" SEQ Figura \* ARABIC \s 1 ">
              <w:r w:rsidR="004939FD">
                <w:rPr>
                  <w:noProof/>
                </w:rPr>
                <w:t>2</w:t>
              </w:r>
            </w:fldSimple>
            <w:r>
              <w:t xml:space="preserve">: </w:t>
            </w:r>
            <w:r w:rsidRPr="006B602F">
              <w:t>Interferograma simulado de un plano inclinado iluminado por una fuente puntual a la longitud de onda de un laser de He-Ne</w:t>
            </w:r>
            <w:bookmarkEnd w:id="119"/>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producido por un laser de He-Ne en su transición de </w:t>
      </w:r>
      <w:r w:rsidR="003B6DBB" w:rsidRPr="0091532D">
        <w:rPr>
          <w:position w:val="-10"/>
        </w:rPr>
        <w:object w:dxaOrig="1300" w:dyaOrig="320">
          <v:shape id="_x0000_i1182" type="#_x0000_t75" style="width:65.25pt;height:16.5pt" o:ole="">
            <v:imagedata r:id="rId321" o:title=""/>
          </v:shape>
          <o:OLEObject Type="Embed" ProgID="Equation.DSMT4" ShapeID="_x0000_i1182" DrawAspect="Content" ObjectID="_1393430357" r:id="rId322"/>
        </w:object>
      </w:r>
      <w:r w:rsidR="003B6DBB" w:rsidRPr="0091532D">
        <w:t>.</w:t>
      </w:r>
    </w:p>
    <w:p w:rsidR="00581256" w:rsidRPr="0091532D" w:rsidRDefault="00581256" w:rsidP="0091532D">
      <w:pPr>
        <w:pStyle w:val="Ttulo3"/>
      </w:pPr>
      <w:bookmarkStart w:id="120" w:name="_Toc319497133"/>
      <w:r w:rsidRPr="0091532D">
        <w:t>Franjas de un plano inclinado en luz blanca</w:t>
      </w:r>
      <w:bookmarkEnd w:id="120"/>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83" type="#_x0000_t75" style="width:1in;height:14.25pt" o:ole="">
            <v:imagedata r:id="rId323" o:title=""/>
          </v:shape>
          <o:OLEObject Type="Embed" ProgID="Equation.DSMT4" ShapeID="_x0000_i1183" DrawAspect="Content" ObjectID="_1393430358" r:id="rId324"/>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333EF">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333EF">
        <w:rPr>
          <w:noProof/>
        </w:rPr>
        <w:t>[</w:t>
      </w:r>
      <w:hyperlink w:anchor="_ENREF_23" w:tooltip=", 2000 #42" w:history="1">
        <w:r w:rsidR="00E333EF">
          <w:rPr>
            <w:noProof/>
          </w:rPr>
          <w:t>23</w:t>
        </w:r>
      </w:hyperlink>
      <w:r w:rsidR="00E333EF">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2D1D1A" w:rsidP="009D01F6">
            <w:pPr>
              <w:pStyle w:val="Imagenes"/>
            </w:pPr>
            <w:r>
              <w:rPr>
                <w:lang w:eastAsia="es-VE"/>
              </w:rPr>
              <w:lastRenderedPageBreak/>
              <w:pict>
                <v:shape id="_x0000_i1184" type="#_x0000_t75" style="width:393.75pt;height:277.5pt;visibility:visible">
                  <v:imagedata r:id="rId325" o:title="" cropleft="3899f" cropright="4683f"/>
                </v:shape>
              </w:pict>
            </w:r>
          </w:p>
          <w:p w:rsidR="00775ED7" w:rsidRDefault="009D01F6" w:rsidP="00E333EF">
            <w:pPr>
              <w:pStyle w:val="Epgrafe"/>
            </w:pPr>
            <w:bookmarkStart w:id="121" w:name="_Ref316483173"/>
            <w:bookmarkStart w:id="122" w:name="_Toc316563914"/>
            <w:r>
              <w:t xml:space="preserve">Figura </w:t>
            </w:r>
            <w:fldSimple w:instr=" STYLEREF 1 \s ">
              <w:r w:rsidR="004939FD">
                <w:rPr>
                  <w:noProof/>
                </w:rPr>
                <w:t>2</w:t>
              </w:r>
            </w:fldSimple>
            <w:r w:rsidR="001F202F">
              <w:t>.</w:t>
            </w:r>
            <w:fldSimple w:instr=" SEQ Figura \* ARABIC \s 1 ">
              <w:r w:rsidR="004939FD">
                <w:rPr>
                  <w:noProof/>
                </w:rPr>
                <w:t>3</w:t>
              </w:r>
            </w:fldSimple>
            <w:bookmarkEnd w:id="121"/>
            <w:r>
              <w:t xml:space="preserve">: </w:t>
            </w:r>
            <w:r w:rsidRPr="00A74923">
              <w:t>Espectro del iluminador estándar A de la CIE</w:t>
            </w:r>
            <w:bookmarkEnd w:id="122"/>
            <w:r w:rsidR="009C31ED">
              <w:t xml:space="preserve"> obtenido a partir de </w:t>
            </w:r>
            <w:r w:rsidR="009C31ED" w:rsidRPr="0091532D">
              <w:fldChar w:fldCharType="begin"/>
            </w:r>
            <w:r w:rsidR="00E333EF">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9C31ED" w:rsidRPr="0091532D">
              <w:fldChar w:fldCharType="separate"/>
            </w:r>
            <w:r w:rsidR="00E333EF">
              <w:rPr>
                <w:noProof/>
              </w:rPr>
              <w:t>[</w:t>
            </w:r>
            <w:hyperlink w:anchor="_ENREF_23" w:tooltip=", 2000 #42" w:history="1">
              <w:r w:rsidR="00E333EF">
                <w:rPr>
                  <w:noProof/>
                </w:rPr>
                <w:t>23</w:t>
              </w:r>
            </w:hyperlink>
            <w:r w:rsidR="00E333EF">
              <w:rPr>
                <w:noProof/>
              </w:rPr>
              <w:t>]</w:t>
            </w:r>
            <w:r w:rsidR="009C31ED" w:rsidRPr="0091532D">
              <w:fldChar w:fldCharType="end"/>
            </w:r>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4939FD">
        <w:t xml:space="preserve">Figura </w:t>
      </w:r>
      <w:r w:rsidR="004939FD">
        <w:rPr>
          <w:noProof/>
        </w:rPr>
        <w:t>2</w:t>
      </w:r>
      <w:r w:rsidR="004939FD">
        <w:t>.</w:t>
      </w:r>
      <w:r w:rsidR="004939FD">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2D1D1A" w:rsidP="009D01F6">
            <w:pPr>
              <w:pStyle w:val="Imagenes"/>
            </w:pPr>
            <w:r>
              <w:rPr>
                <w:lang w:eastAsia="es-VE"/>
              </w:rPr>
              <w:lastRenderedPageBreak/>
              <w:pict>
                <v:shape id="_x0000_i1185" type="#_x0000_t75" style="width:425.25pt;height:293.25pt;visibility:visible">
                  <v:imagedata r:id="rId326" o:title="" cropleft="3577f" cropright="3858f"/>
                </v:shape>
              </w:pict>
            </w:r>
          </w:p>
          <w:p w:rsidR="00BA703F" w:rsidRPr="00AF0007" w:rsidRDefault="009D01F6" w:rsidP="009D01F6">
            <w:pPr>
              <w:pStyle w:val="Epgrafe"/>
            </w:pPr>
            <w:bookmarkStart w:id="123" w:name="_Ref316483256"/>
            <w:bookmarkStart w:id="124" w:name="_Toc316563915"/>
            <w:r>
              <w:t xml:space="preserve">Figura </w:t>
            </w:r>
            <w:fldSimple w:instr=" STYLEREF 1 \s ">
              <w:r w:rsidR="004939FD">
                <w:rPr>
                  <w:noProof/>
                </w:rPr>
                <w:t>2</w:t>
              </w:r>
            </w:fldSimple>
            <w:r w:rsidR="001F202F">
              <w:t>.</w:t>
            </w:r>
            <w:fldSimple w:instr=" SEQ Figura \* ARABIC \s 1 ">
              <w:r w:rsidR="004939FD">
                <w:rPr>
                  <w:noProof/>
                </w:rPr>
                <w:t>4</w:t>
              </w:r>
            </w:fldSimple>
            <w:bookmarkEnd w:id="123"/>
            <w:r>
              <w:t>:</w:t>
            </w:r>
            <w:r w:rsidRPr="00AF0007">
              <w:t xml:space="preserve"> Espectro absorbido por sensores RGB de una fuente del iluminador estándar A de la CIE</w:t>
            </w:r>
            <w:bookmarkEnd w:id="124"/>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86" type="#_x0000_t75" style="width:86.25pt;height:33pt" o:ole="">
            <v:imagedata r:id="rId327" o:title=""/>
          </v:shape>
          <o:OLEObject Type="Embed" ProgID="Equation.DSMT4" ShapeID="_x0000_i1186" DrawAspect="Content" ObjectID="_1393430359" r:id="rId328"/>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4939FD">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4939FD">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87" type="#_x0000_t75" style="width:14.25pt;height:18.75pt" o:ole="">
            <v:imagedata r:id="rId329" o:title=""/>
          </v:shape>
          <o:OLEObject Type="Embed" ProgID="Equation.DSMT4" ShapeID="_x0000_i1187" DrawAspect="Content" ObjectID="_1393430360" r:id="rId330"/>
        </w:object>
      </w:r>
      <w:r w:rsidR="007131C9" w:rsidRPr="0091532D">
        <w:t xml:space="preserve"> la longitud media y </w:t>
      </w:r>
      <w:r w:rsidR="007131C9" w:rsidRPr="0091532D">
        <w:rPr>
          <w:position w:val="-6"/>
        </w:rPr>
        <w:object w:dxaOrig="380" w:dyaOrig="279">
          <v:shape id="_x0000_i1188" type="#_x0000_t75" style="width:18.75pt;height:14.25pt" o:ole="">
            <v:imagedata r:id="rId331" o:title=""/>
          </v:shape>
          <o:OLEObject Type="Embed" ProgID="Equation.DSMT4" ShapeID="_x0000_i1188" DrawAspect="Content" ObjectID="_1393430361" r:id="rId332"/>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4939FD">
        <w:t xml:space="preserve">Figura </w:t>
      </w:r>
      <w:r w:rsidR="004939FD">
        <w:rPr>
          <w:noProof/>
        </w:rPr>
        <w:t>2</w:t>
      </w:r>
      <w:r w:rsidR="004939FD">
        <w:t>.</w:t>
      </w:r>
      <w:r w:rsidR="004939FD">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125" w:name="_Toc316136359"/>
      <w:r w:rsidRPr="008D2941">
        <w:t xml:space="preserve">Tabla </w:t>
      </w:r>
      <w:fldSimple w:instr=" STYLEREF 1 \s ">
        <w:r w:rsidR="004939FD">
          <w:rPr>
            <w:noProof/>
          </w:rPr>
          <w:t>2</w:t>
        </w:r>
      </w:fldSimple>
      <w:r w:rsidRPr="0091532D">
        <w:t>.</w:t>
      </w:r>
      <w:fldSimple w:instr=" SEQ Tabla \* ARABIC \s 1 ">
        <w:r w:rsidR="004939FD">
          <w:rPr>
            <w:noProof/>
          </w:rPr>
          <w:t>1</w:t>
        </w:r>
      </w:fldSimple>
      <w:r w:rsidRPr="0091532D">
        <w:t xml:space="preserve"> : Longitud de coherencia del espectro absorbido por los sensores RGB </w:t>
      </w:r>
      <w:bookmarkEnd w:id="1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9" type="#_x0000_t75" style="width:14.25pt;height:18.75pt" o:ole="">
                  <v:imagedata r:id="rId333" o:title=""/>
                </v:shape>
                <o:OLEObject Type="Embed" ProgID="Equation.DSMT4" ShapeID="_x0000_i1189" DrawAspect="Content" ObjectID="_1393430362" r:id="rId334"/>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90" type="#_x0000_t75" style="width:18.75pt;height:14.25pt" o:ole="">
                  <v:imagedata r:id="rId335" o:title=""/>
                </v:shape>
                <o:OLEObject Type="Embed" ProgID="Equation.DSMT4" ShapeID="_x0000_i1190" DrawAspect="Content" ObjectID="_1393430363" r:id="rId336"/>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91" type="#_x0000_t75" style="width:14.25pt;height:18.75pt" o:ole="">
                  <v:imagedata r:id="rId337" o:title=""/>
                </v:shape>
                <o:OLEObject Type="Embed" ProgID="Equation.DSMT4" ShapeID="_x0000_i1191" DrawAspect="Content" ObjectID="_1393430364" r:id="rId338"/>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92" type="#_x0000_t75" style="width:36pt;height:14.25pt" o:ole="">
                  <v:imagedata r:id="rId339" o:title=""/>
                </v:shape>
                <o:OLEObject Type="Embed" ProgID="Equation.DSMT4" ShapeID="_x0000_i1192" DrawAspect="Content" ObjectID="_1393430365" r:id="rId340"/>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93" type="#_x0000_t75" style="width:30pt;height:14.25pt" o:ole="">
                  <v:imagedata r:id="rId341" o:title=""/>
                </v:shape>
                <o:OLEObject Type="Embed" ProgID="Equation.DSMT4" ShapeID="_x0000_i1193" DrawAspect="Content" ObjectID="_1393430366" r:id="rId342"/>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94" type="#_x0000_t75" style="width:42.75pt;height:16.5pt" o:ole="">
                  <v:imagedata r:id="rId343" o:title=""/>
                </v:shape>
                <o:OLEObject Type="Embed" ProgID="Equation.DSMT4" ShapeID="_x0000_i1194" DrawAspect="Content" ObjectID="_1393430367" r:id="rId344"/>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95" type="#_x0000_t75" style="width:35.25pt;height:14.25pt" o:ole="">
                  <v:imagedata r:id="rId345" o:title=""/>
                </v:shape>
                <o:OLEObject Type="Embed" ProgID="Equation.DSMT4" ShapeID="_x0000_i1195" DrawAspect="Content" ObjectID="_1393430368" r:id="rId346"/>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96" type="#_x0000_t75" style="width:30pt;height:14.25pt" o:ole="">
                  <v:imagedata r:id="rId347" o:title=""/>
                </v:shape>
                <o:OLEObject Type="Embed" ProgID="Equation.DSMT4" ShapeID="_x0000_i1196" DrawAspect="Content" ObjectID="_1393430369" r:id="rId348"/>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97" type="#_x0000_t75" style="width:39.75pt;height:16.5pt" o:ole="">
                  <v:imagedata r:id="rId349" o:title=""/>
                </v:shape>
                <o:OLEObject Type="Embed" ProgID="Equation.DSMT4" ShapeID="_x0000_i1197" DrawAspect="Content" ObjectID="_1393430370" r:id="rId350"/>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8" type="#_x0000_t75" style="width:36.75pt;height:14.25pt" o:ole="">
                  <v:imagedata r:id="rId351" o:title=""/>
                </v:shape>
                <o:OLEObject Type="Embed" ProgID="Equation.DSMT4" ShapeID="_x0000_i1198" DrawAspect="Content" ObjectID="_1393430371" r:id="rId352"/>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9" type="#_x0000_t75" style="width:31.5pt;height:14.25pt" o:ole="">
                  <v:imagedata r:id="rId353" o:title=""/>
                </v:shape>
                <o:OLEObject Type="Embed" ProgID="Equation.DSMT4" ShapeID="_x0000_i1199" DrawAspect="Content" ObjectID="_1393430372" r:id="rId354"/>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200" type="#_x0000_t75" style="width:39.75pt;height:16.5pt" o:ole="">
                  <v:imagedata r:id="rId355" o:title=""/>
                </v:shape>
                <o:OLEObject Type="Embed" ProgID="Equation.DSMT4" ShapeID="_x0000_i1200" DrawAspect="Content" ObjectID="_1393430373" r:id="rId356"/>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4939FD">
        <w:t xml:space="preserve">Figura </w:t>
      </w:r>
      <w:r w:rsidR="004939FD">
        <w:rPr>
          <w:noProof/>
        </w:rPr>
        <w:t>2</w:t>
      </w:r>
      <w:r w:rsidR="004939FD">
        <w:t>.</w:t>
      </w:r>
      <w:r w:rsidR="004939FD">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pt;height:18.75pt" o:ole="">
            <v:imagedata r:id="rId357" o:title=""/>
          </v:shape>
          <o:OLEObject Type="Embed" ProgID="Equation.DSMT4" ShapeID="_x0000_i1201" DrawAspect="Content" ObjectID="_1393430374" r:id="rId358"/>
        </w:object>
      </w:r>
      <w:r w:rsidRPr="0091532D">
        <w:t xml:space="preserve"> y el extremo derecho una altura </w:t>
      </w:r>
      <w:r w:rsidRPr="0091532D">
        <w:rPr>
          <w:position w:val="-12"/>
        </w:rPr>
        <w:object w:dxaOrig="1300" w:dyaOrig="360">
          <v:shape id="_x0000_i1202" type="#_x0000_t75" style="width:65.25pt;height:18.75pt" o:ole="">
            <v:imagedata r:id="rId359" o:title=""/>
          </v:shape>
          <o:OLEObject Type="Embed" ProgID="Equation.DSMT4" ShapeID="_x0000_i1202" DrawAspect="Content" ObjectID="_1393430375" r:id="rId360"/>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2D1D1A" w:rsidP="009D01F6">
            <w:pPr>
              <w:pStyle w:val="Imagenes"/>
            </w:pPr>
            <w:r>
              <w:rPr>
                <w:lang w:eastAsia="es-VE"/>
              </w:rPr>
              <w:pict>
                <v:shape id="_x0000_i1203" type="#_x0000_t75" style="width:402pt;height:138pt;visibility:visible">
                  <v:imagedata r:id="rId361" o:title="" croptop="42860f"/>
                </v:shape>
              </w:pict>
            </w:r>
          </w:p>
          <w:p w:rsidR="000F1947" w:rsidRPr="00AF0007" w:rsidRDefault="009D01F6" w:rsidP="009D01F6">
            <w:pPr>
              <w:pStyle w:val="Epgrafe"/>
            </w:pPr>
            <w:bookmarkStart w:id="126" w:name="_Ref316483366"/>
            <w:bookmarkStart w:id="127" w:name="_Toc316563916"/>
            <w:r>
              <w:t xml:space="preserve">Figura </w:t>
            </w:r>
            <w:fldSimple w:instr=" STYLEREF 1 \s ">
              <w:r w:rsidR="004939FD">
                <w:rPr>
                  <w:noProof/>
                </w:rPr>
                <w:t>2</w:t>
              </w:r>
            </w:fldSimple>
            <w:r w:rsidR="001F202F">
              <w:t>.</w:t>
            </w:r>
            <w:fldSimple w:instr=" SEQ Figura \* ARABIC \s 1 ">
              <w:r w:rsidR="004939FD">
                <w:rPr>
                  <w:noProof/>
                </w:rPr>
                <w:t>5</w:t>
              </w:r>
            </w:fldSimple>
            <w:bookmarkEnd w:id="126"/>
            <w:r>
              <w:t>:</w:t>
            </w:r>
            <w:r w:rsidRPr="00AF0007">
              <w:t xml:space="preserve"> Interferograma simulado con fuente como iluminador estándar A de la CIE</w:t>
            </w:r>
            <w:bookmarkEnd w:id="127"/>
          </w:p>
        </w:tc>
      </w:tr>
    </w:tbl>
    <w:p w:rsidR="003E1CD9" w:rsidRPr="0091532D" w:rsidRDefault="009D01F6" w:rsidP="008D2941">
      <w:r>
        <w:t xml:space="preserve">En la </w:t>
      </w:r>
      <w:r>
        <w:fldChar w:fldCharType="begin"/>
      </w:r>
      <w:r>
        <w:instrText xml:space="preserve"> REF _Ref316483366 \h </w:instrText>
      </w:r>
      <w:r>
        <w:fldChar w:fldCharType="separate"/>
      </w:r>
      <w:r w:rsidR="004939FD">
        <w:t xml:space="preserve">Figura </w:t>
      </w:r>
      <w:r w:rsidR="004939FD">
        <w:rPr>
          <w:noProof/>
        </w:rPr>
        <w:t>2</w:t>
      </w:r>
      <w:r w:rsidR="004939FD">
        <w:t>.</w:t>
      </w:r>
      <w:r w:rsidR="004939FD">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204" type="#_x0000_t75" style="width:42pt;height:14.25pt" o:ole="">
            <v:imagedata r:id="rId362" o:title=""/>
          </v:shape>
          <o:OLEObject Type="Embed" ProgID="Equation.DSMT4" ShapeID="_x0000_i1204" DrawAspect="Content" ObjectID="_1393430376" r:id="rId363"/>
        </w:object>
      </w:r>
      <w:r w:rsidR="003E1CD9" w:rsidRPr="0091532D">
        <w:t xml:space="preserve">, </w:t>
      </w:r>
      <w:r w:rsidR="003E1CD9" w:rsidRPr="0091532D">
        <w:rPr>
          <w:position w:val="-6"/>
        </w:rPr>
        <w:object w:dxaOrig="840" w:dyaOrig="279">
          <v:shape id="_x0000_i1205" type="#_x0000_t75" style="width:42pt;height:14.25pt" o:ole="">
            <v:imagedata r:id="rId364" o:title=""/>
          </v:shape>
          <o:OLEObject Type="Embed" ProgID="Equation.DSMT4" ShapeID="_x0000_i1205" DrawAspect="Content" ObjectID="_1393430377" r:id="rId365"/>
        </w:object>
      </w:r>
      <w:r w:rsidR="003E1CD9" w:rsidRPr="0091532D">
        <w:t xml:space="preserve"> y </w:t>
      </w:r>
      <w:r w:rsidR="003E1CD9" w:rsidRPr="0091532D">
        <w:rPr>
          <w:position w:val="-6"/>
        </w:rPr>
        <w:object w:dxaOrig="840" w:dyaOrig="279">
          <v:shape id="_x0000_i1206" type="#_x0000_t75" style="width:42pt;height:14.25pt" o:ole="">
            <v:imagedata r:id="rId366" o:title=""/>
          </v:shape>
          <o:OLEObject Type="Embed" ProgID="Equation.DSMT4" ShapeID="_x0000_i1206" DrawAspect="Content" ObjectID="_1393430378" r:id="rId367"/>
        </w:object>
      </w:r>
      <w:r w:rsidR="003E1CD9" w:rsidRPr="0091532D">
        <w:t>, en el centro todos los sensore</w:t>
      </w:r>
      <w:r w:rsidR="009C31ED">
        <w:t>s est</w:t>
      </w:r>
      <w:r w:rsidR="003E1CD9" w:rsidRPr="0091532D">
        <w:t>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207" type="#_x0000_t75" style="width:36pt;height:16.5pt" o:ole="">
            <v:imagedata r:id="rId368" o:title=""/>
          </v:shape>
          <o:OLEObject Type="Embed" ProgID="Equation.DSMT4" ShapeID="_x0000_i1207" DrawAspect="Content" ObjectID="_1393430379" r:id="rId369"/>
        </w:object>
      </w:r>
      <w:r w:rsidR="009C31ED">
        <w:t xml:space="preserve"> s</w:t>
      </w:r>
      <w:r w:rsidR="00D5690A">
        <w:t>i suponemos</w:t>
      </w:r>
      <w:r w:rsidR="003C0CAA" w:rsidRPr="0091532D">
        <w:t xml:space="preserve"> que tenemos una ganancia de 2, entonces las franjas estarían desapareciendo a los </w:t>
      </w:r>
      <w:r w:rsidR="003C0CAA" w:rsidRPr="0091532D">
        <w:rPr>
          <w:position w:val="-10"/>
        </w:rPr>
        <w:object w:dxaOrig="800" w:dyaOrig="320">
          <v:shape id="_x0000_i1208" type="#_x0000_t75" style="width:39.75pt;height:16.5pt" o:ole="">
            <v:imagedata r:id="rId370" o:title=""/>
          </v:shape>
          <o:OLEObject Type="Embed" ProgID="Equation.DSMT4" ShapeID="_x0000_i1208" DrawAspect="Content" ObjectID="_1393430380" r:id="rId371"/>
        </w:object>
      </w:r>
      <w:r w:rsidR="003C0CAA" w:rsidRPr="0091532D">
        <w:t xml:space="preserve"> si no tuviese la ganancia, este valor se acerca a los valores predichos.</w:t>
      </w:r>
    </w:p>
    <w:p w:rsidR="00581256" w:rsidRPr="0091532D" w:rsidRDefault="00581256" w:rsidP="0091532D">
      <w:pPr>
        <w:pStyle w:val="Ttulo3"/>
      </w:pPr>
      <w:bookmarkStart w:id="128" w:name="_Ref316563756"/>
      <w:bookmarkStart w:id="129" w:name="_Toc319497134"/>
      <w:r w:rsidRPr="0091532D">
        <w:t>Replicación de un interferograma real</w:t>
      </w:r>
      <w:bookmarkEnd w:id="128"/>
      <w:bookmarkEnd w:id="129"/>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333EF">
        <w:rPr>
          <w:noProof/>
        </w:rPr>
        <w:t>[</w:t>
      </w:r>
      <w:hyperlink w:anchor="_ENREF_24" w:tooltip="González-Laprea, 2011 #37" w:history="1">
        <w:r w:rsidR="00E333EF">
          <w:rPr>
            <w:noProof/>
          </w:rPr>
          <w:t>24</w:t>
        </w:r>
      </w:hyperlink>
      <w:r w:rsidR="00E333EF">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4939FD">
        <w:t xml:space="preserve">Figura </w:t>
      </w:r>
      <w:r w:rsidR="004939FD">
        <w:rPr>
          <w:noProof/>
        </w:rPr>
        <w:t>2</w:t>
      </w:r>
      <w:r w:rsidR="004939FD">
        <w:t>.</w:t>
      </w:r>
      <w:r w:rsidR="004939FD">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2D1D1A" w:rsidP="009D01F6">
            <w:pPr>
              <w:pStyle w:val="Imagenes"/>
            </w:pPr>
            <w:r>
              <w:rPr>
                <w:lang w:eastAsia="es-VE"/>
              </w:rPr>
              <w:pict>
                <v:shape id="_x0000_i1209" type="#_x0000_t75" style="width:424.5pt;height:342.75pt;visibility:visible">
                  <v:imagedata r:id="rId372" o:title="" croptop="1432f" cropbottom="2552f" cropleft="1367f" cropright="1855f"/>
                </v:shape>
              </w:pict>
            </w:r>
          </w:p>
          <w:p w:rsidR="00A572E8" w:rsidRPr="00AF0007" w:rsidRDefault="009D01F6" w:rsidP="00E333EF">
            <w:pPr>
              <w:pStyle w:val="Epgrafe"/>
            </w:pPr>
            <w:bookmarkStart w:id="130" w:name="_Ref316986080"/>
            <w:bookmarkStart w:id="131" w:name="_Toc316563917"/>
            <w:r>
              <w:t xml:space="preserve">Figura </w:t>
            </w:r>
            <w:fldSimple w:instr=" STYLEREF 1 \s ">
              <w:r w:rsidR="004939FD">
                <w:rPr>
                  <w:noProof/>
                </w:rPr>
                <w:t>2</w:t>
              </w:r>
            </w:fldSimple>
            <w:r w:rsidR="001F202F">
              <w:t>.</w:t>
            </w:r>
            <w:fldSimple w:instr=" SEQ Figura \* ARABIC \s 1 ">
              <w:r w:rsidR="004939FD">
                <w:rPr>
                  <w:noProof/>
                </w:rPr>
                <w:t>6</w:t>
              </w:r>
            </w:fldSimple>
            <w:bookmarkEnd w:id="130"/>
            <w:r>
              <w:t>:</w:t>
            </w:r>
            <w:r w:rsidRPr="00AF0007">
              <w:t xml:space="preserve"> Perfil del Pozo hecho con ablación iónica en una superficie de silicio clivado </w:t>
            </w:r>
            <w:r w:rsidRPr="00AF0007">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131"/>
            <w:r w:rsidR="00E333EF">
              <w:rPr>
                <w:noProof/>
              </w:rPr>
              <w:t>[</w:t>
            </w:r>
            <w:hyperlink w:anchor="_ENREF_24" w:tooltip="González-Laprea, 2011 #37" w:history="1">
              <w:r w:rsidR="00E333EF">
                <w:rPr>
                  <w:noProof/>
                </w:rPr>
                <w:t>24</w:t>
              </w:r>
            </w:hyperlink>
            <w:r w:rsidR="00E333EF">
              <w:rPr>
                <w:noProof/>
              </w:rPr>
              <w:t>]</w:t>
            </w:r>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5pt" o:ole="">
            <v:imagedata r:id="rId373" o:title=""/>
          </v:shape>
          <o:OLEObject Type="Embed" ProgID="Equation.DSMT4" ShapeID="_x0000_i1210" DrawAspect="Content" ObjectID="_1393430381" r:id="rId374"/>
        </w:object>
      </w:r>
      <w:r w:rsidRPr="0091532D">
        <w:t xml:space="preserve"> de resolución a los niveles de grises de la imagen, es decir: </w:t>
      </w:r>
      <w:r w:rsidRPr="0091532D">
        <w:rPr>
          <w:position w:val="-10"/>
        </w:rPr>
        <w:object w:dxaOrig="520" w:dyaOrig="320">
          <v:shape id="_x0000_i1211" type="#_x0000_t75" style="width:25.5pt;height:16.5pt" o:ole="">
            <v:imagedata r:id="rId375" o:title=""/>
          </v:shape>
          <o:OLEObject Type="Embed" ProgID="Equation.DSMT4" ShapeID="_x0000_i1211" DrawAspect="Content" ObjectID="_1393430382" r:id="rId376"/>
        </w:object>
      </w:r>
      <w:r w:rsidRPr="0091532D">
        <w:t xml:space="preserve"> para el negro y </w:t>
      </w:r>
      <w:r w:rsidRPr="0091532D">
        <w:rPr>
          <w:position w:val="-10"/>
        </w:rPr>
        <w:object w:dxaOrig="960" w:dyaOrig="320">
          <v:shape id="_x0000_i1212" type="#_x0000_t75" style="width:48pt;height:16.5pt" o:ole="">
            <v:imagedata r:id="rId377" o:title=""/>
          </v:shape>
          <o:OLEObject Type="Embed" ProgID="Equation.DSMT4" ShapeID="_x0000_i1212" DrawAspect="Content" ObjectID="_1393430383" r:id="rId378"/>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w:t>
      </w:r>
      <w:r w:rsidR="009C31ED">
        <w:t>asumieron</w:t>
      </w:r>
      <w:r w:rsidR="001E6275" w:rsidRPr="0091532D">
        <w:t xml:space="preserve">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13" type="#_x0000_t75" style="width:29.25pt;height:14.25pt" o:ole="">
            <v:imagedata r:id="rId379" o:title=""/>
          </v:shape>
          <o:OLEObject Type="Embed" ProgID="Equation.DSMT4" ShapeID="_x0000_i1213" DrawAspect="Content" ObjectID="_1393430384" r:id="rId380"/>
        </w:object>
      </w:r>
      <w:r w:rsidR="00867DDA" w:rsidRPr="0091532D">
        <w:t>,</w:t>
      </w:r>
      <w:r w:rsidRPr="0091532D">
        <w:t xml:space="preserve"> centrado en </w:t>
      </w:r>
      <w:r w:rsidRPr="0091532D">
        <w:rPr>
          <w:position w:val="-10"/>
        </w:rPr>
        <w:object w:dxaOrig="1280" w:dyaOrig="320">
          <v:shape id="_x0000_i1214" type="#_x0000_t75" style="width:64.5pt;height:16.5pt" o:ole="">
            <v:imagedata r:id="rId381" o:title=""/>
          </v:shape>
          <o:OLEObject Type="Embed" ProgID="Equation.DSMT4" ShapeID="_x0000_i1214" DrawAspect="Content" ObjectID="_1393430385" r:id="rId382"/>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15" type="#_x0000_t75" style="width:29.25pt;height:14.25pt" o:ole="">
            <v:imagedata r:id="rId383" o:title=""/>
          </v:shape>
          <o:OLEObject Type="Embed" ProgID="Equation.DSMT4" ShapeID="_x0000_i1215" DrawAspect="Content" ObjectID="_1393430386" r:id="rId384"/>
        </w:object>
      </w:r>
      <w:r w:rsidR="00FD7C40" w:rsidRPr="0091532D">
        <w:t xml:space="preserve"> centrada en </w:t>
      </w:r>
      <w:r w:rsidR="00FD7C40" w:rsidRPr="0091532D">
        <w:rPr>
          <w:position w:val="-10"/>
        </w:rPr>
        <w:object w:dxaOrig="1280" w:dyaOrig="320">
          <v:shape id="_x0000_i1216" type="#_x0000_t75" style="width:64.5pt;height:16.5pt" o:ole="">
            <v:imagedata r:id="rId385" o:title=""/>
          </v:shape>
          <o:OLEObject Type="Embed" ProgID="Equation.DSMT4" ShapeID="_x0000_i1216" DrawAspect="Content" ObjectID="_1393430387" r:id="rId386"/>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17" type="#_x0000_t75" style="width:30pt;height:14.25pt" o:ole="">
            <v:imagedata r:id="rId387" o:title=""/>
          </v:shape>
          <o:OLEObject Type="Embed" ProgID="Equation.DSMT4" ShapeID="_x0000_i1217" DrawAspect="Content" ObjectID="_1393430388" r:id="rId388"/>
        </w:object>
      </w:r>
      <w:r w:rsidR="001E6275" w:rsidRPr="0091532D">
        <w:t xml:space="preserve"> y frecuencia </w:t>
      </w:r>
      <w:r w:rsidR="001E6275" w:rsidRPr="0091532D">
        <w:rPr>
          <w:position w:val="-6"/>
        </w:rPr>
        <w:object w:dxaOrig="600" w:dyaOrig="279">
          <v:shape id="_x0000_i1218" type="#_x0000_t75" style="width:30pt;height:14.25pt" o:ole="">
            <v:imagedata r:id="rId389" o:title=""/>
          </v:shape>
          <o:OLEObject Type="Embed" ProgID="Equation.DSMT4" ShapeID="_x0000_i1218" DrawAspect="Content" ObjectID="_1393430389" r:id="rId390"/>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4939FD">
        <w:t xml:space="preserve">Figura </w:t>
      </w:r>
      <w:r w:rsidR="004939FD">
        <w:rPr>
          <w:noProof/>
        </w:rPr>
        <w:t>2</w:t>
      </w:r>
      <w:r w:rsidR="004939FD">
        <w:t>.</w:t>
      </w:r>
      <w:r w:rsidR="004939FD">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4939FD">
        <w:t xml:space="preserve">Figura </w:t>
      </w:r>
      <w:r w:rsidR="004939FD">
        <w:rPr>
          <w:noProof/>
        </w:rPr>
        <w:t>2</w:t>
      </w:r>
      <w:r w:rsidR="004939FD">
        <w:t>.</w:t>
      </w:r>
      <w:r w:rsidR="004939FD">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2D1D1A" w:rsidP="009C72C0">
            <w:pPr>
              <w:pStyle w:val="Imagenes"/>
            </w:pPr>
            <w:r>
              <w:rPr>
                <w:lang w:eastAsia="es-VE"/>
              </w:rPr>
              <w:pict>
                <v:shape id="_x0000_i1219" type="#_x0000_t75" style="width:228pt;height:228pt;visibility:visible">
                  <v:imagedata r:id="rId391" o:title=""/>
                </v:shape>
              </w:pict>
            </w:r>
          </w:p>
          <w:p w:rsidR="001E6275" w:rsidRPr="00AF0007" w:rsidRDefault="009C72C0" w:rsidP="00E333EF">
            <w:pPr>
              <w:pStyle w:val="Epgrafe"/>
            </w:pPr>
            <w:bookmarkStart w:id="132" w:name="_Ref316483543"/>
            <w:bookmarkStart w:id="133" w:name="_Toc316563918"/>
            <w:r>
              <w:t xml:space="preserve">Figura </w:t>
            </w:r>
            <w:fldSimple w:instr=" STYLEREF 1 \s ">
              <w:r w:rsidR="004939FD">
                <w:rPr>
                  <w:noProof/>
                </w:rPr>
                <w:t>2</w:t>
              </w:r>
            </w:fldSimple>
            <w:r w:rsidR="001F202F">
              <w:t>.</w:t>
            </w:r>
            <w:fldSimple w:instr=" SEQ Figura \* ARABIC \s 1 ">
              <w:r w:rsidR="004939FD">
                <w:rPr>
                  <w:noProof/>
                </w:rPr>
                <w:t>7</w:t>
              </w:r>
            </w:fldSimple>
            <w:bookmarkEnd w:id="132"/>
            <w:r>
              <w:t>:</w:t>
            </w:r>
            <w:r w:rsidRPr="00AF0007">
              <w:t xml:space="preserve"> Interferograma real </w:t>
            </w:r>
            <w:r w:rsidRPr="00AF0007">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bookmarkEnd w:id="133"/>
            <w:r w:rsidR="00E333EF">
              <w:rPr>
                <w:noProof/>
              </w:rPr>
              <w:t>[</w:t>
            </w:r>
            <w:hyperlink w:anchor="_ENREF_24" w:tooltip="González-Laprea, 2011 #37" w:history="1">
              <w:r w:rsidR="00E333EF">
                <w:rPr>
                  <w:noProof/>
                </w:rPr>
                <w:t>24</w:t>
              </w:r>
            </w:hyperlink>
            <w:r w:rsidR="00E333EF">
              <w:rPr>
                <w:noProof/>
              </w:rPr>
              <w:t>]</w:t>
            </w:r>
            <w:r w:rsidRPr="00AF0007">
              <w:fldChar w:fldCharType="end"/>
            </w:r>
          </w:p>
        </w:tc>
        <w:tc>
          <w:tcPr>
            <w:tcW w:w="4631" w:type="dxa"/>
            <w:shd w:val="clear" w:color="auto" w:fill="auto"/>
          </w:tcPr>
          <w:p w:rsidR="009C72C0" w:rsidRDefault="002D1D1A" w:rsidP="009C72C0">
            <w:pPr>
              <w:pStyle w:val="Imagenes"/>
            </w:pPr>
            <w:r>
              <w:rPr>
                <w:lang w:eastAsia="es-VE"/>
              </w:rPr>
              <w:pict>
                <v:shape id="_x0000_i1220" type="#_x0000_t75" style="width:228pt;height:228pt;visibility:visible">
                  <v:imagedata r:id="rId392" o:title=""/>
                </v:shape>
              </w:pict>
            </w:r>
          </w:p>
          <w:p w:rsidR="001E6275" w:rsidRPr="00AF0007" w:rsidRDefault="009C72C0" w:rsidP="009C72C0">
            <w:pPr>
              <w:pStyle w:val="Epgrafe"/>
            </w:pPr>
            <w:bookmarkStart w:id="134" w:name="_Ref316483546"/>
            <w:bookmarkStart w:id="135" w:name="_Toc316563919"/>
            <w:r>
              <w:t xml:space="preserve">Figura </w:t>
            </w:r>
            <w:fldSimple w:instr=" STYLEREF 1 \s ">
              <w:r w:rsidR="004939FD">
                <w:rPr>
                  <w:noProof/>
                </w:rPr>
                <w:t>2</w:t>
              </w:r>
            </w:fldSimple>
            <w:r w:rsidR="001F202F">
              <w:t>.</w:t>
            </w:r>
            <w:fldSimple w:instr=" SEQ Figura \* ARABIC \s 1 ">
              <w:r w:rsidR="004939FD">
                <w:rPr>
                  <w:noProof/>
                </w:rPr>
                <w:t>8</w:t>
              </w:r>
            </w:fldSimple>
            <w:bookmarkEnd w:id="134"/>
            <w:r>
              <w:t>: Interferograma simulado</w:t>
            </w:r>
            <w:bookmarkEnd w:id="135"/>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136" w:name="_Toc319497135"/>
      <w:r w:rsidRPr="0091532D">
        <w:t>Conclusión</w:t>
      </w:r>
      <w:bookmarkEnd w:id="136"/>
    </w:p>
    <w:p w:rsidR="0080060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w:t>
      </w:r>
      <w:r w:rsidR="009C31ED">
        <w:rPr>
          <w:position w:val="-24"/>
        </w:rPr>
        <w:t xml:space="preserve">que lo componen: generador de </w:t>
      </w:r>
      <w:r w:rsidR="00344C8A" w:rsidRPr="0091532D">
        <w:rPr>
          <w:position w:val="-24"/>
        </w:rPr>
        <w:t>espectro</w:t>
      </w:r>
      <w:r w:rsidR="009C31ED">
        <w:rPr>
          <w:position w:val="-24"/>
        </w:rPr>
        <w:t>s</w:t>
      </w:r>
      <w:r w:rsidR="00344C8A" w:rsidRPr="0091532D">
        <w:rPr>
          <w:position w:val="-24"/>
        </w:rPr>
        <w:t>,</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 xml:space="preserve">Adicionalmente se describieron las pruebas de validación realizadas las cuales arrojaron como resultado que el simulador es capaz de </w:t>
      </w:r>
      <w:r w:rsidR="009C31ED">
        <w:rPr>
          <w:position w:val="-24"/>
        </w:rPr>
        <w:t>reproducir</w:t>
      </w:r>
      <w:r w:rsidR="00105D07">
        <w:rPr>
          <w:position w:val="-24"/>
        </w:rPr>
        <w:t xml:space="preserve"> interferogramas generados tanto con fuentes de iluminación de espectros puntuales como láser o fuentes con espectros amplios como lámparas incandescentes. Se puede decir entonces que el simulador puede reproducir el </w:t>
      </w:r>
      <w:r w:rsidR="00344C8A" w:rsidRPr="0091532D">
        <w:rPr>
          <w:position w:val="-24"/>
        </w:rPr>
        <w:t xml:space="preserve">fenómeno físico que ocurre en </w:t>
      </w:r>
      <w:r w:rsidR="009C31ED">
        <w:rPr>
          <w:position w:val="-24"/>
        </w:rPr>
        <w:t xml:space="preserve">la formación de </w:t>
      </w:r>
      <w:r w:rsidR="00344C8A" w:rsidRPr="0091532D">
        <w:rPr>
          <w:position w:val="-24"/>
        </w:rPr>
        <w:t>un interferograma.</w:t>
      </w:r>
    </w:p>
    <w:p w:rsidR="00105D07" w:rsidRPr="0091532D" w:rsidRDefault="00105D07" w:rsidP="00784905">
      <w:pPr>
        <w:rPr>
          <w:position w:val="-24"/>
        </w:rPr>
      </w:pPr>
      <w:r>
        <w:rPr>
          <w:position w:val="-24"/>
        </w:rPr>
        <w:t xml:space="preserve">La modularidad y los múltiples </w:t>
      </w:r>
      <w:r w:rsidR="00EF5039">
        <w:rPr>
          <w:position w:val="-24"/>
        </w:rPr>
        <w:t>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137" w:name="_Toc319497136"/>
      <w:r w:rsidRPr="008D2941">
        <w:t>CAPITULO III</w:t>
      </w:r>
      <w:r w:rsidRPr="008D2941">
        <w:br/>
      </w:r>
      <w:r w:rsidRPr="008D2941">
        <w:br/>
        <w:t>Algoritmo de Control</w:t>
      </w:r>
      <w:bookmarkEnd w:id="137"/>
    </w:p>
    <w:p w:rsidR="005E27CC" w:rsidRDefault="000D575E" w:rsidP="00784905">
      <w:r>
        <w:fldChar w:fldCharType="begin"/>
      </w:r>
      <w:r>
        <w:instrText xml:space="preserve"> MACROBUTTON MTEditEquationSection2 </w:instrText>
      </w:r>
      <w:r w:rsidRPr="000D575E">
        <w:rPr>
          <w:rStyle w:val="MTEquationSection"/>
        </w:rPr>
        <w:instrText>Equation Chapter (Next) Section 1</w:instrText>
      </w:r>
      <w:r w:rsidR="00954783">
        <w:fldChar w:fldCharType="begin"/>
      </w:r>
      <w:r w:rsidR="00954783">
        <w:instrText xml:space="preserve"> SEQ MTEqn \r \h \* MERGEFORMAT </w:instrText>
      </w:r>
      <w:r w:rsidR="00954783">
        <w:fldChar w:fldCharType="end"/>
      </w:r>
      <w:r w:rsidR="00954783">
        <w:fldChar w:fldCharType="begin"/>
      </w:r>
      <w:r w:rsidR="00954783">
        <w:instrText xml:space="preserve"> SEQ MTSec \r 1 \h \* MERGEFORMAT </w:instrText>
      </w:r>
      <w:r w:rsidR="00954783">
        <w:fldChar w:fldCharType="end"/>
      </w:r>
      <w:r w:rsidR="00954783">
        <w:fldChar w:fldCharType="begin"/>
      </w:r>
      <w:r w:rsidR="00954783">
        <w:instrText xml:space="preserve"> SEQ MTChap \h \* MERGEFORMAT </w:instrText>
      </w:r>
      <w:r w:rsidR="00954783">
        <w:fldChar w:fldCharType="end"/>
      </w:r>
      <w:r>
        <w:fldChar w:fldCharType="end"/>
      </w:r>
    </w:p>
    <w:p w:rsidR="00067F74" w:rsidRDefault="00067F74"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t xml:space="preserve"> un movimiento de las franjas. </w:t>
      </w:r>
    </w:p>
    <w:p w:rsidR="00784905" w:rsidRPr="008D2941" w:rsidRDefault="00784905" w:rsidP="00784905">
      <w:r w:rsidRPr="008D2941">
        <w:t xml:space="preserve">Debido a la integración que realiza la cámara durante el tiempo de exposición, el efecto de las vibraciones mecánicas se </w:t>
      </w:r>
      <w:r w:rsidR="00A879FB">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r w:rsidR="00A879FB">
        <w:t xml:space="preserve"> y posiblemente también una reducción en el contraste</w:t>
      </w:r>
      <w:r w:rsidRPr="008D2941">
        <w:t>.</w:t>
      </w:r>
    </w:p>
    <w:p w:rsidR="00784905" w:rsidRPr="008D2941" w:rsidRDefault="00784905" w:rsidP="00784905">
      <w:r w:rsidRPr="008D2941">
        <w:t>Mientras m</w:t>
      </w:r>
      <w:r w:rsidR="00A879FB">
        <w:t>á</w:t>
      </w:r>
      <w:r w:rsidRPr="008D2941">
        <w:t xml:space="preserve">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00A879FB">
        <w:t xml:space="preserve"> oscura, esto crea un compromiso entre cuanta información de las vibraciones se puede obtener sin que la imagen se vea demasiado oscura para ser procesada.</w:t>
      </w:r>
    </w:p>
    <w:p w:rsidR="00784905" w:rsidRPr="008D2941" w:rsidRDefault="00A879FB" w:rsidP="00784905">
      <w:r>
        <w:t>Como se indicó previamente, el propósito de éste</w:t>
      </w:r>
      <w:r w:rsidR="00784905" w:rsidRPr="008D2941">
        <w:t xml:space="preserve"> trabajo es tratar de desarrollar un sistema que sea </w:t>
      </w:r>
      <w:r w:rsidR="008D2941" w:rsidRPr="008D2941">
        <w:t>capaz</w:t>
      </w:r>
      <w:r w:rsidR="00784905" w:rsidRPr="008D2941">
        <w:t xml:space="preserve"> de </w:t>
      </w:r>
      <w:r w:rsidR="00D5690A">
        <w:t>disminuir o compensar</w:t>
      </w:r>
      <w:r w:rsidR="00784905" w:rsidRPr="008D2941">
        <w:t xml:space="preserve"> el efecto de las vibraciones mecánicas en el contraste de imágenes obtenidas en un sistema</w:t>
      </w:r>
      <w:r>
        <w:t xml:space="preserve"> de interferometría</w:t>
      </w:r>
      <w:r w:rsidR="00784905" w:rsidRPr="008D2941">
        <w:t>, utilizando como único sensor la misma cámara que toma los interferogramas.</w:t>
      </w:r>
      <w:r>
        <w:t xml:space="preserve"> </w:t>
      </w:r>
      <w:r w:rsidR="00BD23DC">
        <w:t>Una de l</w:t>
      </w:r>
      <w:r w:rsidR="00784905" w:rsidRPr="008D2941">
        <w:t>a</w:t>
      </w:r>
      <w:r w:rsidR="00BD23DC">
        <w:t>s</w:t>
      </w:r>
      <w:r w:rsidR="00784905" w:rsidRPr="008D2941">
        <w:t xml:space="preserve"> característica</w:t>
      </w:r>
      <w:r w:rsidR="00BD23DC">
        <w:t>s</w:t>
      </w:r>
      <w:r w:rsidR="00784905" w:rsidRPr="008D2941">
        <w:t xml:space="preserve"> principal</w:t>
      </w:r>
      <w:r w:rsidR="00BD23DC">
        <w:t>es</w:t>
      </w:r>
      <w:r w:rsidR="00784905" w:rsidRPr="008D2941">
        <w:t xml:space="preserve"> de </w:t>
      </w:r>
      <w:r>
        <w:lastRenderedPageBreak/>
        <w:t>la</w:t>
      </w:r>
      <w:r w:rsidR="00784905" w:rsidRPr="008D2941">
        <w:t xml:space="preserve"> cámara</w:t>
      </w:r>
      <w:r>
        <w:t xml:space="preserve"> que se posee en el laboratorio</w:t>
      </w:r>
      <w:r w:rsidR="00BD23DC">
        <w:t>,</w:t>
      </w:r>
      <w:r w:rsidR="00784905" w:rsidRPr="008D2941">
        <w:t xml:space="preserve"> es que la velocidad de adquisición </w:t>
      </w:r>
      <w:r>
        <w:t xml:space="preserve">de las imágenes </w:t>
      </w:r>
      <w:r w:rsidR="00784905" w:rsidRPr="008D2941">
        <w:t xml:space="preserve">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138" w:name="_Toc319497137"/>
      <w:r>
        <w:t>Observaciones iniciales</w:t>
      </w:r>
      <w:bookmarkEnd w:id="138"/>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w:t>
      </w:r>
      <w:r w:rsidR="00B219A2">
        <w:t>ciones mecánicas, el efecto de é</w:t>
      </w:r>
      <w:r w:rsidRPr="008D2941">
        <w:t xml:space="preserve">stas se vería </w:t>
      </w:r>
      <w:r w:rsidR="00D5690A">
        <w:t>compensado</w:t>
      </w:r>
      <w:r w:rsidRPr="008D2941">
        <w:t>. Para esto se requiere conocer en detalle</w:t>
      </w:r>
      <w:r w:rsidR="00B219A2">
        <w:t xml:space="preserve"> las características </w:t>
      </w:r>
      <w:r w:rsidR="00D5690A">
        <w:t>de</w:t>
      </w:r>
      <w:r w:rsidRPr="008D2941">
        <w:t xml:space="preserve"> las vibraciones mecánicas, sin embargo con el sistema propuesto es prácticamente imposible </w:t>
      </w:r>
      <w:r w:rsidR="00B219A2">
        <w:t>medirlas</w:t>
      </w:r>
      <w:r w:rsidRPr="008D2941">
        <w:t>. Para poder conocerlas es necesario muestrear las vibraciones a por lo menos el doble de la frecuencia máxima que estas posean para cumplir el criterio de Nyquist</w:t>
      </w:r>
      <w:r w:rsidR="00DF4E2C">
        <w:t xml:space="preserve"> </w:t>
      </w:r>
      <w:r w:rsidR="00DF4E2C">
        <w:fldChar w:fldCharType="begin"/>
      </w:r>
      <w:r w:rsidR="00E333EF">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DF4E2C">
        <w:fldChar w:fldCharType="separate"/>
      </w:r>
      <w:r w:rsidR="00E333EF">
        <w:rPr>
          <w:noProof/>
        </w:rPr>
        <w:t>[</w:t>
      </w:r>
      <w:hyperlink w:anchor="_ENREF_25" w:tooltip="Oppenheim, 1997 #13" w:history="1">
        <w:r w:rsidR="00E333EF">
          <w:rPr>
            <w:noProof/>
          </w:rPr>
          <w:t>25</w:t>
        </w:r>
      </w:hyperlink>
      <w:r w:rsidR="00E333EF">
        <w:rPr>
          <w:noProof/>
        </w:rPr>
        <w:t>]</w:t>
      </w:r>
      <w:r w:rsidR="00DF4E2C">
        <w:fldChar w:fldCharType="end"/>
      </w:r>
      <w:r w:rsidRPr="008D2941">
        <w:t>, lograr eso implicaría una cámara muy rápida y un algoritmo de procesamiento de movimiento de las franjas para poder detectar cu</w:t>
      </w:r>
      <w:r w:rsidR="00B219A2">
        <w:t>á</w:t>
      </w:r>
      <w:r w:rsidRPr="008D2941">
        <w:t xml:space="preserve">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rsidR="00DF4E2C">
        <w:t xml:space="preserve"> o la frecuencia de las vibraciones es tan alta que los desfases son despreciables.</w:t>
      </w:r>
      <w:r w:rsidRPr="008D2941">
        <w:t>.</w:t>
      </w:r>
    </w:p>
    <w:p w:rsidR="00465A14" w:rsidRDefault="00465A14" w:rsidP="00465A14">
      <w:r>
        <w:t xml:space="preserve">Con un micrófono </w:t>
      </w:r>
      <w:r w:rsidR="0097073C">
        <w:t>adherido</w:t>
      </w:r>
      <w:r>
        <w:t xml:space="preserve"> a la mesa de trabajo donde se encuentra el microscopio, se </w:t>
      </w:r>
      <w:r w:rsidR="0097073C">
        <w:t xml:space="preserve">realizó un registro audible donde se logró obtener información acerca de </w:t>
      </w:r>
      <w:r>
        <w:t xml:space="preserve">las vibraciones mecánicas que estaban presentes, a pesar de que el acople entre la mesa y el micrófono no era </w:t>
      </w:r>
      <w:r w:rsidR="0097073C">
        <w:t>el más adecuado</w:t>
      </w:r>
      <w:r>
        <w:t xml:space="preserve">, </w:t>
      </w:r>
      <w:r w:rsidR="00FB5D58">
        <w:t>con un programa de</w:t>
      </w:r>
      <w:r w:rsidR="0097073C">
        <w:t xml:space="preserve"> procesamiento de</w:t>
      </w:r>
      <w:r w:rsidR="00FB5D58">
        <w:t xml:space="preserve"> audio </w:t>
      </w:r>
      <w:r w:rsidR="0097073C">
        <w:t>(A</w:t>
      </w:r>
      <w:r w:rsidR="00FB5D58">
        <w:t>udacity</w:t>
      </w:r>
      <w:r w:rsidR="0097073C">
        <w:t>)</w:t>
      </w:r>
      <w:r w:rsidR="00FB5D58">
        <w:t xml:space="preserve">, </w:t>
      </w:r>
      <w:r>
        <w:t xml:space="preserve">se pudo </w:t>
      </w:r>
      <w:r w:rsidR="00FB5D58">
        <w:t xml:space="preserve">amplificar </w:t>
      </w:r>
      <w:r w:rsidR="00FB5D58">
        <w:lastRenderedPageBreak/>
        <w:t xml:space="preserve">la señal y </w:t>
      </w:r>
      <w:r>
        <w:t xml:space="preserve">obtener un espectro en frecuencia muy aproximado de las vibraciones que afectan al sistema. </w:t>
      </w:r>
      <w:r w:rsidR="0097073C">
        <w:t>E</w:t>
      </w:r>
      <w:r>
        <w:t>l espectro resultante</w:t>
      </w:r>
      <w:r w:rsidR="0097073C">
        <w:t xml:space="preserve"> se muestra</w:t>
      </w:r>
      <w:r w:rsidR="00FB5D58">
        <w:t xml:space="preserve"> en la </w:t>
      </w:r>
      <w:r w:rsidR="009C72C0">
        <w:fldChar w:fldCharType="begin"/>
      </w:r>
      <w:r w:rsidR="009C72C0">
        <w:instrText xml:space="preserve"> REF _Ref316483714 \h </w:instrText>
      </w:r>
      <w:r w:rsidR="009C72C0">
        <w:fldChar w:fldCharType="separate"/>
      </w:r>
      <w:r w:rsidR="004939FD">
        <w:t xml:space="preserve">Figura </w:t>
      </w:r>
      <w:r w:rsidR="004939FD">
        <w:rPr>
          <w:noProof/>
        </w:rPr>
        <w:t>3</w:t>
      </w:r>
      <w:r w:rsidR="004939FD">
        <w:t>.</w:t>
      </w:r>
      <w:r w:rsidR="004939FD">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2D1D1A" w:rsidP="009C72C0">
            <w:pPr>
              <w:pStyle w:val="Imagenes"/>
            </w:pPr>
            <w:r>
              <w:rPr>
                <w:lang w:eastAsia="es-VE"/>
              </w:rPr>
              <w:pict>
                <v:shape id="_x0000_i1221" type="#_x0000_t75" style="width:418.5pt;height:303.75pt;visibility:visible">
                  <v:imagedata r:id="rId393" o:title="" cropleft="3909f" cropright="4955f"/>
                </v:shape>
              </w:pict>
            </w:r>
          </w:p>
          <w:p w:rsidR="00465A14" w:rsidRPr="00AF0007" w:rsidRDefault="009C72C0" w:rsidP="009C72C0">
            <w:pPr>
              <w:pStyle w:val="Epgrafe"/>
            </w:pPr>
            <w:bookmarkStart w:id="139" w:name="_Ref316483714"/>
            <w:bookmarkStart w:id="140" w:name="_Ref316563855"/>
            <w:bookmarkStart w:id="141" w:name="_Toc316563920"/>
            <w:r>
              <w:t xml:space="preserve">Figura </w:t>
            </w:r>
            <w:fldSimple w:instr=" STYLEREF 1 \s ">
              <w:r w:rsidR="004939FD">
                <w:rPr>
                  <w:noProof/>
                </w:rPr>
                <w:t>3</w:t>
              </w:r>
            </w:fldSimple>
            <w:r w:rsidR="001F202F">
              <w:t>.</w:t>
            </w:r>
            <w:fldSimple w:instr=" SEQ Figura \* ARABIC \s 1 ">
              <w:r w:rsidR="004939FD">
                <w:rPr>
                  <w:noProof/>
                </w:rPr>
                <w:t>1</w:t>
              </w:r>
            </w:fldSimple>
            <w:bookmarkEnd w:id="139"/>
            <w:r w:rsidRPr="00AF0007">
              <w:rPr>
                <w:noProof/>
              </w:rPr>
              <w:t>: Espectro en frecuencia del ruido obtenido con micrófono</w:t>
            </w:r>
            <w:bookmarkEnd w:id="140"/>
            <w:bookmarkEnd w:id="141"/>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333EF">
        <w:instrText xml:space="preserve"> ADDIN EN.CITE &lt;EndNote&gt;&lt;Cite&gt;&lt;Author&gt;Dimitrov&lt;/Author&gt;&lt;Year&gt;2010&lt;/Year&gt;&lt;RecNum&gt;43&lt;/RecNum&gt;&lt;DisplayText&gt;[26]&lt;/DisplayText&gt;&lt;record&gt;&lt;rec-number&gt;43&lt;/rec-number&gt;&lt;foreign-keys&gt;&lt;key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333EF">
        <w:rPr>
          <w:noProof/>
        </w:rPr>
        <w:t>[</w:t>
      </w:r>
      <w:hyperlink w:anchor="_ENREF_26" w:tooltip="Dimitrov, 2010 #43" w:history="1">
        <w:r w:rsidR="00E333EF">
          <w:rPr>
            <w:noProof/>
          </w:rPr>
          <w:t>26</w:t>
        </w:r>
      </w:hyperlink>
      <w:r w:rsidR="00E333EF">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142" w:name="_Toc319497138"/>
      <w:r>
        <w:t>Simulación de vibraciones</w:t>
      </w:r>
      <w:bookmarkEnd w:id="142"/>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4939FD">
        <w:t xml:space="preserve">Figura </w:t>
      </w:r>
      <w:r w:rsidR="004939FD">
        <w:rPr>
          <w:noProof/>
        </w:rPr>
        <w:t>3</w:t>
      </w:r>
      <w:r w:rsidR="004939FD">
        <w:t>.</w:t>
      </w:r>
      <w:r w:rsidR="004939FD">
        <w:rPr>
          <w:noProof/>
        </w:rPr>
        <w:t>1</w:t>
      </w:r>
      <w:r w:rsidR="009C72C0">
        <w:fldChar w:fldCharType="end"/>
      </w:r>
      <w:r>
        <w:t xml:space="preserve"> m</w:t>
      </w:r>
      <w:r w:rsidR="00C44B66">
        <w:t>á</w:t>
      </w:r>
      <w:r>
        <w:t>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4939FD">
        <w:t xml:space="preserve">Figura </w:t>
      </w:r>
      <w:r w:rsidR="004939FD">
        <w:rPr>
          <w:noProof/>
        </w:rPr>
        <w:t>3</w:t>
      </w:r>
      <w:r w:rsidR="004939FD">
        <w:t>.</w:t>
      </w:r>
      <w:r w:rsidR="004939FD">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2D1D1A" w:rsidP="00061C35">
            <w:pPr>
              <w:pStyle w:val="Imagenes"/>
            </w:pPr>
            <w:r>
              <w:lastRenderedPageBreak/>
              <w:pict>
                <v:shape id="_x0000_i1222" type="#_x0000_t75" style="width:456.75pt;height:228pt">
                  <v:imagedata r:id="rId394" o:title="ruido-simulado-2"/>
                </v:shape>
              </w:pict>
            </w:r>
          </w:p>
          <w:p w:rsidR="00061C35" w:rsidRDefault="00061C35" w:rsidP="00061C35">
            <w:pPr>
              <w:pStyle w:val="Epgrafe"/>
            </w:pPr>
            <w:bookmarkStart w:id="143" w:name="_Ref316483824"/>
            <w:bookmarkStart w:id="144" w:name="_Toc316563921"/>
            <w:r>
              <w:t xml:space="preserve">Figura </w:t>
            </w:r>
            <w:fldSimple w:instr=" STYLEREF 1 \s ">
              <w:r w:rsidR="004939FD">
                <w:rPr>
                  <w:noProof/>
                </w:rPr>
                <w:t>3</w:t>
              </w:r>
            </w:fldSimple>
            <w:r w:rsidR="001F202F">
              <w:t>.</w:t>
            </w:r>
            <w:fldSimple w:instr=" SEQ Figura \* ARABIC \s 1 ">
              <w:r w:rsidR="004939FD">
                <w:rPr>
                  <w:noProof/>
                </w:rPr>
                <w:t>2</w:t>
              </w:r>
            </w:fldSimple>
            <w:bookmarkEnd w:id="143"/>
            <w:r>
              <w:t>: Ruido simulado según espectro obtenido</w:t>
            </w:r>
            <w:bookmarkEnd w:id="144"/>
          </w:p>
        </w:tc>
      </w:tr>
    </w:tbl>
    <w:p w:rsidR="001F202F" w:rsidRDefault="001F202F" w:rsidP="00465A14">
      <w:r>
        <w:t xml:space="preserve">El espectro del ruido simulado se muestra en la </w:t>
      </w:r>
      <w:r>
        <w:fldChar w:fldCharType="begin"/>
      </w:r>
      <w:r>
        <w:instrText xml:space="preserve"> REF _Ref319401900 \h </w:instrText>
      </w:r>
      <w:r>
        <w:fldChar w:fldCharType="separate"/>
      </w:r>
      <w:r w:rsidR="004939FD">
        <w:t xml:space="preserve">Figura </w:t>
      </w:r>
      <w:r w:rsidR="004939FD">
        <w:rPr>
          <w:noProof/>
        </w:rPr>
        <w:t>3</w:t>
      </w:r>
      <w:r w:rsidR="004939FD">
        <w:t>.</w:t>
      </w:r>
      <w:r w:rsidR="004939FD">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rsidR="004939FD">
        <w:t xml:space="preserve">Figura </w:t>
      </w:r>
      <w:r w:rsidR="004939FD">
        <w:rPr>
          <w:noProof/>
        </w:rPr>
        <w:t>3</w:t>
      </w:r>
      <w:r w:rsidR="004939FD">
        <w:t>.</w:t>
      </w:r>
      <w:r w:rsidR="004939FD">
        <w:rPr>
          <w:noProof/>
        </w:rPr>
        <w:t>1</w:t>
      </w:r>
      <w:r>
        <w:fldChar w:fldCharType="end"/>
      </w:r>
      <w:r>
        <w:t xml:space="preserve">. </w:t>
      </w:r>
    </w:p>
    <w:tbl>
      <w:tblPr>
        <w:tblW w:w="0" w:type="auto"/>
        <w:tblLook w:val="04A0" w:firstRow="1" w:lastRow="0" w:firstColumn="1" w:lastColumn="0" w:noHBand="0" w:noVBand="1"/>
      </w:tblPr>
      <w:tblGrid>
        <w:gridCol w:w="9335"/>
      </w:tblGrid>
      <w:tr w:rsidR="001F202F" w:rsidTr="00D37229">
        <w:tc>
          <w:tcPr>
            <w:tcW w:w="9335" w:type="dxa"/>
            <w:shd w:val="clear" w:color="auto" w:fill="auto"/>
          </w:tcPr>
          <w:p w:rsidR="001F202F" w:rsidRDefault="002D1D1A" w:rsidP="001F202F">
            <w:pPr>
              <w:pStyle w:val="Imagenes"/>
            </w:pPr>
            <w:r>
              <w:pict>
                <v:shape id="_x0000_i1223" type="#_x0000_t75" style="width:385.5pt;height:276pt">
                  <v:imagedata r:id="rId395" o:title="espectro ruido simulado" cropleft="3498f" cropright="5364f"/>
                </v:shape>
              </w:pict>
            </w:r>
          </w:p>
          <w:p w:rsidR="001F202F" w:rsidRDefault="001F202F" w:rsidP="001F202F">
            <w:pPr>
              <w:pStyle w:val="Epgrafe"/>
            </w:pPr>
            <w:bookmarkStart w:id="145" w:name="_Ref319401900"/>
            <w:r>
              <w:t xml:space="preserve">Figura </w:t>
            </w:r>
            <w:fldSimple w:instr=" STYLEREF 1 \s ">
              <w:r w:rsidR="004939FD">
                <w:rPr>
                  <w:noProof/>
                </w:rPr>
                <w:t>3</w:t>
              </w:r>
            </w:fldSimple>
            <w:r>
              <w:t>.</w:t>
            </w:r>
            <w:fldSimple w:instr=" SEQ Figura \* ARABIC \s 1 ">
              <w:r w:rsidR="004939FD">
                <w:rPr>
                  <w:noProof/>
                </w:rPr>
                <w:t>3</w:t>
              </w:r>
            </w:fldSimple>
            <w:bookmarkEnd w:id="145"/>
            <w:r>
              <w:t>: Espectro de la señal de ruido simulada</w:t>
            </w:r>
          </w:p>
        </w:tc>
      </w:tr>
    </w:tbl>
    <w:p w:rsidR="001F202F" w:rsidRDefault="001F202F" w:rsidP="00465A14"/>
    <w:p w:rsidR="00266B5D" w:rsidRDefault="00DB08F8" w:rsidP="00465A14">
      <w:r>
        <w:lastRenderedPageBreak/>
        <w:t xml:space="preserve">En vez de </w:t>
      </w:r>
      <w:r w:rsidR="00D96E4A">
        <w:t>compensar</w:t>
      </w:r>
      <w:r>
        <w:t xml:space="preserve"> el ruido punto a punto, se puede intentar </w:t>
      </w:r>
      <w:r w:rsidR="00D96E4A">
        <w:t>compensar las componentes frecuenciales predominantes</w:t>
      </w:r>
      <w:r>
        <w:t xml:space="preserve">, se podría utilizar una señal de control que reduzca la amplitud restando la envolvente del ruido. </w:t>
      </w:r>
      <w:r w:rsidR="00266B5D">
        <w:t xml:space="preserve">Se puede observar que la envolvente </w:t>
      </w:r>
      <w:r w:rsidR="00D96E4A">
        <w:t xml:space="preserve">en la </w:t>
      </w:r>
      <w:r w:rsidR="00D96E4A">
        <w:fldChar w:fldCharType="begin"/>
      </w:r>
      <w:r w:rsidR="00D96E4A">
        <w:instrText xml:space="preserve"> REF _Ref316483824 \h </w:instrText>
      </w:r>
      <w:r w:rsidR="00D96E4A">
        <w:fldChar w:fldCharType="separate"/>
      </w:r>
      <w:r w:rsidR="004939FD">
        <w:t xml:space="preserve">Figura </w:t>
      </w:r>
      <w:r w:rsidR="004939FD">
        <w:rPr>
          <w:noProof/>
        </w:rPr>
        <w:t>3</w:t>
      </w:r>
      <w:r w:rsidR="004939FD">
        <w:t>.</w:t>
      </w:r>
      <w:r w:rsidR="004939FD">
        <w:rPr>
          <w:noProof/>
        </w:rPr>
        <w:t>2</w:t>
      </w:r>
      <w:r w:rsidR="00D96E4A">
        <w:fldChar w:fldCharType="end"/>
      </w:r>
      <w:r w:rsidR="00D96E4A">
        <w:t xml:space="preserve"> que </w:t>
      </w:r>
      <w:r w:rsidR="00266B5D">
        <w:t xml:space="preserve">tiene una forma relativamente constante en cada período de integración de la cámara, si se </w:t>
      </w:r>
      <w:r w:rsidR="00D96E4A">
        <w:t>toma cada parte de</w:t>
      </w:r>
      <w:r w:rsidR="00266B5D">
        <w:t xml:space="preserve"> la señal </w:t>
      </w:r>
      <w:r w:rsidR="00D96E4A">
        <w:t>según las im</w:t>
      </w:r>
      <w:r w:rsidR="00266B5D">
        <w:t>ágenes y se promedian las envolventes se puede obtener una señal que</w:t>
      </w:r>
      <w:r w:rsidR="00D96E4A">
        <w:t>,</w:t>
      </w:r>
      <w:r w:rsidR="00266B5D">
        <w:t xml:space="preserve"> si se reproduce periódicamente, emulará a la envolvente del ruido</w:t>
      </w:r>
      <w:r w:rsidR="001F202F">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2D1D1A" w:rsidP="00266B5D">
            <w:pPr>
              <w:pStyle w:val="Imagenes"/>
            </w:pPr>
            <w:r>
              <w:pict>
                <v:shape id="_x0000_i1224" type="#_x0000_t75" style="width:338.25pt;height:219pt">
                  <v:imagedata r:id="rId396" o:title="control signal in tint"/>
                </v:shape>
              </w:pict>
            </w:r>
          </w:p>
          <w:p w:rsidR="00266B5D" w:rsidRDefault="00266B5D" w:rsidP="00266B5D">
            <w:pPr>
              <w:pStyle w:val="Epgrafe"/>
            </w:pPr>
            <w:bookmarkStart w:id="146" w:name="_Ref316484967"/>
            <w:bookmarkStart w:id="147" w:name="_Toc316563922"/>
            <w:r>
              <w:t xml:space="preserve">Figura </w:t>
            </w:r>
            <w:fldSimple w:instr=" STYLEREF 1 \s ">
              <w:r w:rsidR="004939FD">
                <w:rPr>
                  <w:noProof/>
                </w:rPr>
                <w:t>3</w:t>
              </w:r>
            </w:fldSimple>
            <w:r w:rsidR="001F202F">
              <w:t>.</w:t>
            </w:r>
            <w:fldSimple w:instr=" SEQ Figura \* ARABIC \s 1 ">
              <w:r w:rsidR="004939FD">
                <w:rPr>
                  <w:noProof/>
                </w:rPr>
                <w:t>4</w:t>
              </w:r>
            </w:fldSimple>
            <w:bookmarkEnd w:id="146"/>
            <w:r>
              <w:t xml:space="preserve">: Señal promedio de la envolvente </w:t>
            </w:r>
            <w:r w:rsidR="00D96E4A">
              <w:t xml:space="preserve">del ruido </w:t>
            </w:r>
            <w:r>
              <w:t>en los períodos de integración de la cámara</w:t>
            </w:r>
            <w:bookmarkEnd w:id="147"/>
          </w:p>
        </w:tc>
      </w:tr>
    </w:tbl>
    <w:p w:rsidR="00266B5D" w:rsidRDefault="001F202F" w:rsidP="001F202F">
      <w:r>
        <w:t xml:space="preserve">. En la </w:t>
      </w:r>
      <w:r>
        <w:fldChar w:fldCharType="begin"/>
      </w:r>
      <w:r>
        <w:instrText xml:space="preserve"> REF _Ref316484967 \h </w:instrText>
      </w:r>
      <w:r>
        <w:fldChar w:fldCharType="separate"/>
      </w:r>
      <w:r w:rsidR="004939FD">
        <w:t xml:space="preserve">Figura </w:t>
      </w:r>
      <w:r w:rsidR="004939FD">
        <w:rPr>
          <w:noProof/>
        </w:rPr>
        <w:t>3</w:t>
      </w:r>
      <w:r w:rsidR="004939FD">
        <w:t>.</w:t>
      </w:r>
      <w:r w:rsidR="004939FD">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rsidR="004939FD">
        <w:t xml:space="preserve">Figura </w:t>
      </w:r>
      <w:r w:rsidR="004939FD">
        <w:rPr>
          <w:noProof/>
        </w:rPr>
        <w:t>3</w:t>
      </w:r>
      <w:r w:rsidR="004939FD">
        <w:t>.</w:t>
      </w:r>
      <w:r w:rsidR="004939FD">
        <w:rPr>
          <w:noProof/>
        </w:rPr>
        <w:t>2</w:t>
      </w:r>
      <w:r>
        <w:fldChar w:fldCharType="end"/>
      </w:r>
      <w:r>
        <w:t>.</w:t>
      </w:r>
      <w:r w:rsidR="00266B5D">
        <w:t xml:space="preserve"> </w:t>
      </w:r>
      <w:r w:rsidR="00D96E4A">
        <w:t xml:space="preserve">Se puede observar en la </w:t>
      </w:r>
      <w:r w:rsidR="00D96E4A">
        <w:fldChar w:fldCharType="begin"/>
      </w:r>
      <w:r w:rsidR="00D96E4A">
        <w:instrText xml:space="preserve"> REF _Ref316486175 \h </w:instrText>
      </w:r>
      <w:r w:rsidR="00D96E4A">
        <w:fldChar w:fldCharType="separate"/>
      </w:r>
      <w:r w:rsidR="004939FD">
        <w:t xml:space="preserve">Figura </w:t>
      </w:r>
      <w:r w:rsidR="004939FD">
        <w:rPr>
          <w:noProof/>
        </w:rPr>
        <w:t>3</w:t>
      </w:r>
      <w:r w:rsidR="004939FD">
        <w:t>.</w:t>
      </w:r>
      <w:r w:rsidR="004939FD">
        <w:rPr>
          <w:noProof/>
        </w:rPr>
        <w:t>5</w:t>
      </w:r>
      <w:r w:rsidR="00D96E4A">
        <w:fldChar w:fldCharType="end"/>
      </w:r>
      <w:r w:rsidR="00D96E4A">
        <w:t>, que la</w:t>
      </w:r>
      <w:r w:rsidR="00DB08F8">
        <w:t xml:space="preserve"> señal promedio repetida periódi</w:t>
      </w:r>
      <w:r w:rsidR="00D96E4A">
        <w:t>camente se asemeja a la envolvente original del ruido.</w:t>
      </w:r>
    </w:p>
    <w:p w:rsidR="005F4A77" w:rsidRDefault="005F4A77"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rsidR="004939FD">
        <w:t xml:space="preserve">Figura </w:t>
      </w:r>
      <w:r w:rsidR="004939FD">
        <w:rPr>
          <w:noProof/>
        </w:rPr>
        <w:t>3</w:t>
      </w:r>
      <w:r w:rsidR="004939FD">
        <w:t>.</w:t>
      </w:r>
      <w:r w:rsidR="004939FD">
        <w:rPr>
          <w:noProof/>
        </w:rPr>
        <w:t>6</w:t>
      </w:r>
      <w:r>
        <w:fldChar w:fldCharType="end"/>
      </w:r>
      <w:r>
        <w:t xml:space="preserve"> se muestra la señal de ruido obtenida luego de la resta del promedio repetido periódicamente.</w:t>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2D1D1A" w:rsidP="00DB08F8">
            <w:pPr>
              <w:pStyle w:val="Imagenes"/>
            </w:pPr>
            <w:r>
              <w:lastRenderedPageBreak/>
              <w:pict>
                <v:shape id="_x0000_i1225" type="#_x0000_t75" style="width:367.5pt;height:297pt">
                  <v:imagedata r:id="rId397" o:title="control signal" croptop="1822f" cropbottom="2081f" cropleft="3422f" cropright="4687f"/>
                </v:shape>
              </w:pict>
            </w:r>
          </w:p>
          <w:p w:rsidR="00DB08F8" w:rsidRDefault="00DB08F8" w:rsidP="00DB08F8">
            <w:pPr>
              <w:pStyle w:val="Epgrafe"/>
            </w:pPr>
            <w:bookmarkStart w:id="148" w:name="_Ref316486175"/>
            <w:bookmarkStart w:id="149" w:name="_Toc316563923"/>
            <w:r>
              <w:t xml:space="preserve">Figura </w:t>
            </w:r>
            <w:fldSimple w:instr=" STYLEREF 1 \s ">
              <w:r w:rsidR="004939FD">
                <w:rPr>
                  <w:noProof/>
                </w:rPr>
                <w:t>3</w:t>
              </w:r>
            </w:fldSimple>
            <w:r w:rsidR="001F202F">
              <w:t>.</w:t>
            </w:r>
            <w:fldSimple w:instr=" SEQ Figura \* ARABIC \s 1 ">
              <w:r w:rsidR="004939FD">
                <w:rPr>
                  <w:noProof/>
                </w:rPr>
                <w:t>5</w:t>
              </w:r>
            </w:fldSimple>
            <w:bookmarkEnd w:id="148"/>
            <w:r>
              <w:t>: Señal de control repetida periódicamente</w:t>
            </w:r>
            <w:bookmarkEnd w:id="149"/>
          </w:p>
        </w:tc>
      </w:tr>
    </w:tbl>
    <w:p w:rsidR="00DB08F8" w:rsidRDefault="00DB08F8" w:rsidP="00465A14"/>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2D1D1A" w:rsidP="007F62BC">
            <w:pPr>
              <w:pStyle w:val="Imagenes"/>
            </w:pPr>
            <w:r>
              <w:pict>
                <v:shape id="_x0000_i1226" type="#_x0000_t75" style="width:456.75pt;height:228pt">
                  <v:imagedata r:id="rId398" o:title="ruido obtenido"/>
                </v:shape>
              </w:pict>
            </w:r>
          </w:p>
          <w:p w:rsidR="007F62BC" w:rsidRDefault="007F62BC" w:rsidP="007F62BC">
            <w:pPr>
              <w:pStyle w:val="Epgrafe"/>
            </w:pPr>
            <w:bookmarkStart w:id="150" w:name="_Ref319402812"/>
            <w:bookmarkStart w:id="151" w:name="_Toc316563924"/>
            <w:r>
              <w:t xml:space="preserve">Figura </w:t>
            </w:r>
            <w:fldSimple w:instr=" STYLEREF 1 \s ">
              <w:r w:rsidR="004939FD">
                <w:rPr>
                  <w:noProof/>
                </w:rPr>
                <w:t>3</w:t>
              </w:r>
            </w:fldSimple>
            <w:r w:rsidR="001F202F">
              <w:t>.</w:t>
            </w:r>
            <w:fldSimple w:instr=" SEQ Figura \* ARABIC \s 1 ">
              <w:r w:rsidR="004939FD">
                <w:rPr>
                  <w:noProof/>
                </w:rPr>
                <w:t>6</w:t>
              </w:r>
            </w:fldSimple>
            <w:bookmarkEnd w:id="150"/>
            <w:r>
              <w:t>:</w:t>
            </w:r>
            <w:r w:rsidR="00F9658D">
              <w:t xml:space="preserve"> </w:t>
            </w:r>
            <w:r>
              <w:t>Ruido obtenido luego de la resta de la señal de control</w:t>
            </w:r>
            <w:bookmarkEnd w:id="151"/>
          </w:p>
        </w:tc>
      </w:tr>
    </w:tbl>
    <w:p w:rsidR="005F4A77" w:rsidRDefault="005F4A77" w:rsidP="00465A14"/>
    <w:p w:rsidR="007F62BC" w:rsidRDefault="007F62BC" w:rsidP="00465A14">
      <w:r>
        <w:lastRenderedPageBreak/>
        <w:t>Como se puede observar la amplitud debido a la envolvente fue prácticamente eliminada, aún queda la amplitud proveniente de alta frecuencia.</w:t>
      </w:r>
    </w:p>
    <w:p w:rsidR="007F62BC" w:rsidRDefault="00EC4D83" w:rsidP="00465A14">
      <w:r>
        <w:t>Analizando las señales</w:t>
      </w:r>
      <w:ins w:id="152" w:author="veloz" w:date="2012-03-16T18:42:00Z">
        <w:r>
          <w:t>,</w:t>
        </w:r>
      </w:ins>
      <w:r>
        <w:t xml:space="preserve"> se obtuvo que la señal original </w:t>
      </w:r>
      <w:proofErr w:type="gramStart"/>
      <w:ins w:id="153" w:author="veloz" w:date="2012-03-16T18:43:00Z">
        <w:r>
          <w:t>tiene</w:t>
        </w:r>
      </w:ins>
      <w:proofErr w:type="gramEnd"/>
      <w:del w:id="154" w:author="veloz" w:date="2012-03-16T18:42:00Z">
        <w:r w:rsidDel="00EC4D83">
          <w:delText xml:space="preserve">tenía </w:delText>
        </w:r>
      </w:del>
      <w:ins w:id="155" w:author="veloz" w:date="2012-03-16T18:42:00Z">
        <w:r>
          <w:t xml:space="preserve"> </w:t>
        </w:r>
      </w:ins>
      <w:r>
        <w:t xml:space="preserve">una media de 0.0081, mientras que la de la nueva señal </w:t>
      </w:r>
      <w:del w:id="156" w:author="veloz" w:date="2012-03-16T18:43:00Z">
        <w:r w:rsidDel="00EC4D83">
          <w:delText>es</w:delText>
        </w:r>
      </w:del>
      <w:ins w:id="157" w:author="veloz" w:date="2012-03-16T18:43:00Z">
        <w:r>
          <w:t>fue</w:t>
        </w:r>
      </w:ins>
      <w:r>
        <w:t xml:space="preserve"> -0.0021, resultando en una reducción de aproximadamente 75% en el valor absoluto. </w:t>
      </w:r>
      <w:r w:rsidR="007F62BC">
        <w:t xml:space="preserve">Para la desviación estándar se obtuvo que para la señal original </w:t>
      </w:r>
      <w:proofErr w:type="gramStart"/>
      <w:r w:rsidR="007F62BC">
        <w:t>era</w:t>
      </w:r>
      <w:proofErr w:type="gramEnd"/>
      <w:r w:rsidR="007F62BC">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158" w:name="_Toc319497139"/>
      <w:r>
        <w:t>Algoritmo de control</w:t>
      </w:r>
      <w:bookmarkEnd w:id="158"/>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lastRenderedPageBreak/>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4939FD">
        <w:t xml:space="preserve">Figura </w:t>
      </w:r>
      <w:r w:rsidR="004939FD">
        <w:rPr>
          <w:noProof/>
        </w:rPr>
        <w:t>3</w:t>
      </w:r>
      <w:r w:rsidR="004939FD">
        <w:t>.</w:t>
      </w:r>
      <w:r w:rsidR="004939FD">
        <w:rPr>
          <w:noProof/>
        </w:rPr>
        <w:t>7</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2D1D1A" w:rsidP="00F9658D">
            <w:pPr>
              <w:pStyle w:val="Imagenes"/>
            </w:pPr>
            <w:r>
              <w:rPr>
                <w:lang w:eastAsia="es-VE"/>
              </w:rPr>
              <w:lastRenderedPageBreak/>
              <w:pict>
                <v:shape id="_x0000_i1227" type="#_x0000_t75" style="width:456pt;height:365.25pt;visibility:visible">
                  <v:imagedata r:id="rId399" o:title=""/>
                </v:shape>
              </w:pict>
            </w:r>
          </w:p>
          <w:p w:rsidR="00B74FD6" w:rsidRPr="00AF0007" w:rsidRDefault="00F9658D" w:rsidP="00F9658D">
            <w:pPr>
              <w:pStyle w:val="Epgrafe"/>
            </w:pPr>
            <w:bookmarkStart w:id="159" w:name="_Ref316487325"/>
            <w:bookmarkStart w:id="160" w:name="_Toc316563925"/>
            <w:r>
              <w:t xml:space="preserve">Figura </w:t>
            </w:r>
            <w:fldSimple w:instr=" STYLEREF 1 \s ">
              <w:r w:rsidR="004939FD">
                <w:rPr>
                  <w:noProof/>
                </w:rPr>
                <w:t>3</w:t>
              </w:r>
            </w:fldSimple>
            <w:r w:rsidR="001F202F">
              <w:t>.</w:t>
            </w:r>
            <w:fldSimple w:instr=" SEQ Figura \* ARABIC \s 1 ">
              <w:r w:rsidR="004939FD">
                <w:rPr>
                  <w:noProof/>
                </w:rPr>
                <w:t>7</w:t>
              </w:r>
            </w:fldSimple>
            <w:bookmarkEnd w:id="159"/>
            <w:r w:rsidRPr="00AF0007">
              <w:t>: Diagrama de flujo del algoritmo de control propuesto</w:t>
            </w:r>
            <w:bookmarkEnd w:id="160"/>
          </w:p>
        </w:tc>
      </w:tr>
    </w:tbl>
    <w:p w:rsidR="00B74FD6" w:rsidRPr="00B74FD6" w:rsidRDefault="00B74FD6" w:rsidP="00C70ECC">
      <w:pPr>
        <w:pStyle w:val="Ttulo2"/>
      </w:pPr>
      <w:r w:rsidRPr="00B74FD6">
        <w:t xml:space="preserve"> </w:t>
      </w:r>
      <w:bookmarkStart w:id="161" w:name="_Toc319497140"/>
      <w:r w:rsidR="00BD7672">
        <w:t>Algoritmo de control en el simulador</w:t>
      </w:r>
      <w:bookmarkEnd w:id="161"/>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4939FD">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4939FD">
        <w:t xml:space="preserve">Figura </w:t>
      </w:r>
      <w:r w:rsidR="004939FD">
        <w:rPr>
          <w:noProof/>
        </w:rPr>
        <w:t>3</w:t>
      </w:r>
      <w:r w:rsidR="004939FD">
        <w:t>.</w:t>
      </w:r>
      <w:r w:rsidR="004939FD">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28" type="#_x0000_t75" style="width:105.75pt;height:18.75pt" o:ole="">
            <v:imagedata r:id="rId400" o:title=""/>
          </v:shape>
          <o:OLEObject Type="Embed" ProgID="Equation.DSMT4" ShapeID="_x0000_i1228" DrawAspect="Content" ObjectID="_1393430390" r:id="rId401"/>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162" w:name="ZEqnNum352009"/>
      <w:r>
        <w:instrText>(</w:instrText>
      </w:r>
      <w:fldSimple w:instr=" SEQ MTChap \c \* Arabic \* MERGEFORMAT ">
        <w:r w:rsidR="004939FD">
          <w:rPr>
            <w:noProof/>
          </w:rPr>
          <w:instrText>3</w:instrText>
        </w:r>
      </w:fldSimple>
      <w:r>
        <w:instrText>.</w:instrText>
      </w:r>
      <w:fldSimple w:instr=" SEQ MTEqn \c \* Arabic \* MERGEFORMAT ">
        <w:r w:rsidR="004939FD">
          <w:rPr>
            <w:noProof/>
          </w:rPr>
          <w:instrText>1</w:instrText>
        </w:r>
      </w:fldSimple>
      <w:r>
        <w:instrText>)</w:instrText>
      </w:r>
      <w:bookmarkEnd w:id="162"/>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4939FD">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4939FD">
        <w:t xml:space="preserve">Figura </w:t>
      </w:r>
      <w:r w:rsidR="004939FD">
        <w:rPr>
          <w:noProof/>
        </w:rPr>
        <w:t>3</w:t>
      </w:r>
      <w:r w:rsidR="004939FD">
        <w:t>.</w:t>
      </w:r>
      <w:r w:rsidR="004939FD">
        <w:rPr>
          <w:noProof/>
        </w:rPr>
        <w:t>8</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2D1D1A" w:rsidP="00C70ECC">
            <w:pPr>
              <w:pStyle w:val="Imagenes"/>
            </w:pPr>
            <w:r>
              <w:rPr>
                <w:lang w:eastAsia="es-VE"/>
              </w:rPr>
              <w:pict>
                <v:shape id="229 Imagen" o:spid="_x0000_i1229" type="#_x0000_t75" alt="Descripción: plana2.emf" style="width:441.75pt;height:324.75pt;visibility:visible;mso-wrap-style:square">
                  <v:imagedata r:id="rId402" o:title="plana2" cropbottom="1872f" cropleft="3840f" cropright="4357f"/>
                </v:shape>
              </w:pict>
            </w:r>
          </w:p>
          <w:p w:rsidR="002A63D4" w:rsidRDefault="002A63D4" w:rsidP="00C2330D">
            <w:pPr>
              <w:pStyle w:val="Epgrafe"/>
            </w:pPr>
            <w:bookmarkStart w:id="163" w:name="_Ref316564715"/>
            <w:r>
              <w:t xml:space="preserve">Figura </w:t>
            </w:r>
            <w:fldSimple w:instr=" STYLEREF 1 \s ">
              <w:r w:rsidR="004939FD">
                <w:rPr>
                  <w:noProof/>
                </w:rPr>
                <w:t>3</w:t>
              </w:r>
            </w:fldSimple>
            <w:r w:rsidR="001F202F">
              <w:t>.</w:t>
            </w:r>
            <w:fldSimple w:instr=" SEQ Figura \* ARABIC \s 1 ">
              <w:r w:rsidR="004939FD">
                <w:rPr>
                  <w:noProof/>
                </w:rPr>
                <w:t>8</w:t>
              </w:r>
            </w:fldSimple>
            <w:bookmarkEnd w:id="163"/>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64" w:name="_Toc319497141"/>
      <w:r>
        <w:t>Conclusiones</w:t>
      </w:r>
      <w:bookmarkEnd w:id="164"/>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65" w:name="_Toc319497142"/>
      <w:r w:rsidRPr="008D2941">
        <w:t>CAPITULO I</w:t>
      </w:r>
      <w:r>
        <w:t>V</w:t>
      </w:r>
      <w:r w:rsidRPr="008D2941">
        <w:br/>
      </w:r>
      <w:r w:rsidRPr="008D2941">
        <w:br/>
      </w:r>
      <w:r>
        <w:t>INSTRUMENTACIÓN</w:t>
      </w:r>
      <w:bookmarkEnd w:id="165"/>
    </w:p>
    <w:p w:rsidR="005E27CC" w:rsidRDefault="00553E73" w:rsidP="00A55636">
      <w:r>
        <w:fldChar w:fldCharType="begin"/>
      </w:r>
      <w:r>
        <w:instrText xml:space="preserve"> MACROBUTTON MTEditEquationSection2 </w:instrText>
      </w:r>
      <w:r w:rsidRPr="00553E73">
        <w:rPr>
          <w:rStyle w:val="MTEquationSection"/>
        </w:rPr>
        <w:instrText>Equation Chapter (Next) Section 1</w:instrText>
      </w:r>
      <w:r w:rsidR="00954783">
        <w:fldChar w:fldCharType="begin"/>
      </w:r>
      <w:r w:rsidR="00954783">
        <w:instrText xml:space="preserve"> SEQ MTEqn \r \h \* MERGEFORMAT </w:instrText>
      </w:r>
      <w:r w:rsidR="00954783">
        <w:fldChar w:fldCharType="end"/>
      </w:r>
      <w:r w:rsidR="00954783">
        <w:fldChar w:fldCharType="begin"/>
      </w:r>
      <w:r w:rsidR="00954783">
        <w:instrText xml:space="preserve"> SEQ MTSec \r 1 \h \* MERGEFORMAT </w:instrText>
      </w:r>
      <w:r w:rsidR="00954783">
        <w:fldChar w:fldCharType="end"/>
      </w:r>
      <w:r w:rsidR="00954783">
        <w:fldChar w:fldCharType="begin"/>
      </w:r>
      <w:r w:rsidR="00954783">
        <w:instrText xml:space="preserve"> SEQ MTChap \h \* MERGEFORMAT </w:instrText>
      </w:r>
      <w:r w:rsidR="00954783">
        <w:fldChar w:fldCharType="end"/>
      </w:r>
      <w:r>
        <w:fldChar w:fldCharType="end"/>
      </w:r>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66" w:name="_Toc319497143"/>
      <w:r>
        <w:t>Sistema de microscopía interferencial</w:t>
      </w:r>
      <w:bookmarkEnd w:id="166"/>
    </w:p>
    <w:p w:rsidR="008B53A2" w:rsidRDefault="008B53A2" w:rsidP="008B53A2">
      <w:r>
        <w:t xml:space="preserve">El sistema consiste de un microscopio </w:t>
      </w:r>
      <w:r w:rsidR="00E83718">
        <w:t xml:space="preserve">Nikon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4939FD">
        <w:t xml:space="preserve">Figura </w:t>
      </w:r>
      <w:r w:rsidR="004939FD">
        <w:rPr>
          <w:noProof/>
        </w:rPr>
        <w:t>4</w:t>
      </w:r>
      <w:r w:rsidR="004939FD">
        <w:t>.</w:t>
      </w:r>
      <w:r w:rsidR="004939FD">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2D1D1A" w:rsidP="007B4EE8">
            <w:pPr>
              <w:pStyle w:val="Imagenes"/>
            </w:pPr>
            <w:r>
              <w:rPr>
                <w:lang w:eastAsia="es-VE"/>
              </w:rPr>
              <w:lastRenderedPageBreak/>
              <w:pict>
                <v:shape id="Objeto 26" o:spid="_x0000_i1230"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03" o:title=""/>
                  <o:lock v:ext="edit" aspectratio="f"/>
                </v:shape>
              </w:pict>
            </w:r>
          </w:p>
          <w:p w:rsidR="007B4EE8" w:rsidRDefault="007B4EE8" w:rsidP="00E333EF">
            <w:pPr>
              <w:pStyle w:val="Epgrafe"/>
            </w:pPr>
            <w:bookmarkStart w:id="167" w:name="_Ref316653213"/>
            <w:r>
              <w:t xml:space="preserve">Figura </w:t>
            </w:r>
            <w:fldSimple w:instr=" STYLEREF 1 \s ">
              <w:r w:rsidR="004939FD">
                <w:rPr>
                  <w:noProof/>
                </w:rPr>
                <w:t>4</w:t>
              </w:r>
            </w:fldSimple>
            <w:r w:rsidR="001F202F">
              <w:t>.</w:t>
            </w:r>
            <w:fldSimple w:instr=" SEQ Figura \* ARABIC \s 1 ">
              <w:r w:rsidR="004939FD">
                <w:rPr>
                  <w:noProof/>
                </w:rPr>
                <w:t>1</w:t>
              </w:r>
            </w:fldSimple>
            <w:bookmarkEnd w:id="167"/>
            <w:r>
              <w:t>: Esquema del sistema interferométrico</w:t>
            </w:r>
            <w:r w:rsidR="00C62B99">
              <w:t xml:space="preserve"> </w:t>
            </w:r>
            <w:r w:rsidR="00C62B99">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E333EF">
              <w:rPr>
                <w:noProof/>
              </w:rPr>
              <w:t>[</w:t>
            </w:r>
            <w:hyperlink w:anchor="_ENREF_24" w:tooltip="González-Laprea, 2011 #37" w:history="1">
              <w:r w:rsidR="00E333EF">
                <w:rPr>
                  <w:noProof/>
                </w:rPr>
                <w:t>24</w:t>
              </w:r>
            </w:hyperlink>
            <w:r w:rsidR="00E333EF">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68" w:name="_Toc319497144"/>
      <w:r>
        <w:t>Interconexión PC-Piezoeléctrico</w:t>
      </w:r>
      <w:bookmarkEnd w:id="168"/>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E333EF">
        <w:rPr>
          <w:noProof/>
        </w:rPr>
        <w:t>[</w:t>
      </w:r>
      <w:hyperlink w:anchor="_ENREF_24" w:tooltip="González-Laprea, 2011 #37" w:history="1">
        <w:r w:rsidR="00E333EF">
          <w:rPr>
            <w:noProof/>
          </w:rPr>
          <w:t>24</w:t>
        </w:r>
      </w:hyperlink>
      <w:r w:rsidR="00E333EF">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31" type="#_x0000_t75" style="width:31.5pt;height:13.5pt" o:ole="">
            <v:imagedata r:id="rId404" o:title=""/>
          </v:shape>
          <o:OLEObject Type="Embed" ProgID="Equation.DSMT4" ShapeID="_x0000_i1231" DrawAspect="Content" ObjectID="_1393430391" r:id="rId405"/>
        </w:object>
      </w:r>
      <w:r w:rsidR="0069290C">
        <w:t xml:space="preserve"> y a una rata de salida de </w:t>
      </w:r>
      <w:r w:rsidR="0069290C" w:rsidRPr="00D465B3">
        <w:rPr>
          <w:position w:val="-10"/>
        </w:rPr>
        <w:object w:dxaOrig="760" w:dyaOrig="340">
          <v:shape id="_x0000_i1232" type="#_x0000_t75" style="width:38.25pt;height:16.5pt" o:ole="">
            <v:imagedata r:id="rId406" o:title=""/>
          </v:shape>
          <o:OLEObject Type="Embed" ProgID="Equation.DSMT4" ShapeID="_x0000_i1232" DrawAspect="Content" ObjectID="_1393430392" r:id="rId407"/>
        </w:object>
      </w:r>
      <w:r w:rsidR="0069290C">
        <w:t xml:space="preserve"> (10.000 muestras por segundo)</w:t>
      </w:r>
      <w:r w:rsidR="0069290C">
        <w:fldChar w:fldCharType="begin"/>
      </w:r>
      <w:r w:rsidR="00E333EF">
        <w:instrText xml:space="preserve"> ADDIN EN.CITE &lt;EndNote&gt;&lt;Cite&gt;&lt;Year&gt;2006&lt;/Year&gt;&lt;RecNum&gt;44&lt;/RecNum&gt;&lt;DisplayText&gt;[27]&lt;/DisplayText&gt;&lt;record&gt;&lt;rec-number&gt;44&lt;/rec-number&gt;&lt;foreign-keys&gt;&lt;key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E333EF">
        <w:rPr>
          <w:noProof/>
        </w:rPr>
        <w:t>[</w:t>
      </w:r>
      <w:hyperlink w:anchor="_ENREF_27" w:tooltip=", 2006 #44" w:history="1">
        <w:r w:rsidR="00E333EF">
          <w:rPr>
            <w:noProof/>
          </w:rPr>
          <w:t>27</w:t>
        </w:r>
      </w:hyperlink>
      <w:r w:rsidR="00E333EF">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69" w:name="_Toc319497145"/>
      <w:r>
        <w:t>Etapa de alimentación</w:t>
      </w:r>
      <w:bookmarkEnd w:id="169"/>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33" type="#_x0000_t75" style="width:45.75pt;height:13.5pt" o:ole="">
            <v:imagedata r:id="rId408" o:title=""/>
          </v:shape>
          <o:OLEObject Type="Embed" ProgID="Equation.DSMT4" ShapeID="_x0000_i1233" DrawAspect="Content" ObjectID="_1393430393" r:id="rId409"/>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4939FD">
        <w:t xml:space="preserve">Figura </w:t>
      </w:r>
      <w:r w:rsidR="004939FD">
        <w:rPr>
          <w:noProof/>
        </w:rPr>
        <w:t>4</w:t>
      </w:r>
      <w:r w:rsidR="004939FD">
        <w:t>.</w:t>
      </w:r>
      <w:r w:rsidR="004939FD">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2D1D1A" w:rsidP="00D465B3">
            <w:pPr>
              <w:pStyle w:val="Imagenes"/>
            </w:pPr>
            <w:r>
              <w:lastRenderedPageBreak/>
              <w:pict>
                <v:shape id="_x0000_i1234" type="#_x0000_t75" style="width:461.25pt;height:115.5pt">
                  <v:imagedata r:id="rId410" o:title=""/>
                </v:shape>
              </w:pict>
            </w:r>
          </w:p>
          <w:p w:rsidR="007924D0" w:rsidRDefault="00D465B3" w:rsidP="00D465B3">
            <w:pPr>
              <w:pStyle w:val="Epgrafe"/>
            </w:pPr>
            <w:bookmarkStart w:id="170" w:name="_Ref316998401"/>
            <w:r>
              <w:t xml:space="preserve">Figura </w:t>
            </w:r>
            <w:fldSimple w:instr=" STYLEREF 1 \s ">
              <w:r w:rsidR="004939FD">
                <w:rPr>
                  <w:noProof/>
                </w:rPr>
                <w:t>4</w:t>
              </w:r>
            </w:fldSimple>
            <w:r w:rsidR="001F202F">
              <w:t>.</w:t>
            </w:r>
            <w:fldSimple w:instr=" SEQ Figura \* ARABIC \s 1 ">
              <w:r w:rsidR="004939FD">
                <w:rPr>
                  <w:noProof/>
                </w:rPr>
                <w:t>2</w:t>
              </w:r>
            </w:fldSimple>
            <w:bookmarkEnd w:id="170"/>
            <w:r>
              <w:rPr>
                <w:noProof/>
              </w:rPr>
              <w:t xml:space="preserve"> : Esquemático de la etapa de alimentación de la tarjeta de acondicionamiento</w:t>
            </w:r>
          </w:p>
        </w:tc>
      </w:tr>
    </w:tbl>
    <w:p w:rsidR="007924D0" w:rsidRDefault="00354184" w:rsidP="00354184">
      <w:pPr>
        <w:pStyle w:val="Ttulo3"/>
      </w:pPr>
      <w:bookmarkStart w:id="171" w:name="_Toc319497146"/>
      <w:r>
        <w:t>Convertidor frecuencia-voltaje</w:t>
      </w:r>
      <w:bookmarkEnd w:id="171"/>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E333EF">
        <w:instrText xml:space="preserve"> ADDIN EN.CITE &lt;EndNote&gt;&lt;Cite&gt;&lt;Author&gt;Semiconductor&lt;/Author&gt;&lt;Year&gt;2003&lt;/Year&gt;&lt;RecNum&gt;45&lt;/RecNum&gt;&lt;DisplayText&gt;[28]&lt;/DisplayText&gt;&lt;record&gt;&lt;rec-number&gt;45&lt;/rec-number&gt;&lt;foreign-keys&gt;&lt;key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E333EF">
        <w:rPr>
          <w:noProof/>
        </w:rPr>
        <w:t>[</w:t>
      </w:r>
      <w:hyperlink w:anchor="_ENREF_28" w:tooltip="Semiconductor, 2003 #45" w:history="1">
        <w:r w:rsidR="00E333EF">
          <w:rPr>
            <w:noProof/>
          </w:rPr>
          <w:t>28</w:t>
        </w:r>
      </w:hyperlink>
      <w:r w:rsidR="00E333EF">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4939FD">
        <w:t xml:space="preserve">Figura </w:t>
      </w:r>
      <w:r w:rsidR="004939FD">
        <w:rPr>
          <w:noProof/>
        </w:rPr>
        <w:t>4</w:t>
      </w:r>
      <w:r w:rsidR="004939FD">
        <w:t>.</w:t>
      </w:r>
      <w:r w:rsidR="004939FD">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2D1D1A" w:rsidP="00BE4459">
            <w:pPr>
              <w:pStyle w:val="Imagenes"/>
            </w:pPr>
            <w:r>
              <w:pict>
                <v:shape id="_x0000_i1235" type="#_x0000_t75" style="width:264.75pt;height:183.75pt">
                  <v:imagedata r:id="rId411" o:title=""/>
                </v:shape>
              </w:pict>
            </w:r>
          </w:p>
          <w:p w:rsidR="00BE4459" w:rsidRDefault="00BE4459" w:rsidP="00E333EF">
            <w:pPr>
              <w:pStyle w:val="Epgrafe"/>
            </w:pPr>
            <w:bookmarkStart w:id="172" w:name="_Ref317081714"/>
            <w:r>
              <w:t xml:space="preserve">Figura </w:t>
            </w:r>
            <w:fldSimple w:instr=" STYLEREF 1 \s ">
              <w:r w:rsidR="004939FD">
                <w:rPr>
                  <w:noProof/>
                </w:rPr>
                <w:t>4</w:t>
              </w:r>
            </w:fldSimple>
            <w:r w:rsidR="001F202F">
              <w:t>.</w:t>
            </w:r>
            <w:fldSimple w:instr=" SEQ Figura \* ARABIC \s 1 ">
              <w:r w:rsidR="004939FD">
                <w:rPr>
                  <w:noProof/>
                </w:rPr>
                <w:t>3</w:t>
              </w:r>
            </w:fldSimple>
            <w:bookmarkEnd w:id="172"/>
            <w:r>
              <w:rPr>
                <w:noProof/>
              </w:rPr>
              <w:t xml:space="preserve"> : Diagrama del LM2907-8 </w:t>
            </w:r>
            <w:r w:rsidR="00CD6F00">
              <w:rPr>
                <w:noProof/>
              </w:rPr>
              <w:fldChar w:fldCharType="begin"/>
            </w:r>
            <w:r w:rsidR="00E333EF">
              <w:rPr>
                <w:noProof/>
              </w:rPr>
              <w:instrText xml:space="preserve"> ADDIN EN.CITE &lt;EndNote&gt;&lt;Cite&gt;&lt;Author&gt;Semiconductor&lt;/Author&gt;&lt;Year&gt;2003&lt;/Year&gt;&lt;RecNum&gt;45&lt;/RecNum&gt;&lt;DisplayText&gt;[28]&lt;/DisplayText&gt;&lt;record&gt;&lt;rec-number&gt;45&lt;/rec-number&gt;&lt;foreign-keys&gt;&lt;key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E333EF">
              <w:rPr>
                <w:noProof/>
              </w:rPr>
              <w:t>[</w:t>
            </w:r>
            <w:hyperlink w:anchor="_ENREF_28" w:tooltip="Semiconductor, 2003 #45" w:history="1">
              <w:r w:rsidR="00E333EF">
                <w:rPr>
                  <w:noProof/>
                </w:rPr>
                <w:t>28</w:t>
              </w:r>
            </w:hyperlink>
            <w:r w:rsidR="00E333EF">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36" type="#_x0000_t75" style="width:30pt;height:14.25pt" o:ole="">
            <v:imagedata r:id="rId412" o:title=""/>
          </v:shape>
          <o:OLEObject Type="Embed" ProgID="Equation.DSMT4" ShapeID="_x0000_i1236" DrawAspect="Content" ObjectID="_1393430394" r:id="rId413"/>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4939FD">
        <w:t xml:space="preserve">Figura </w:t>
      </w:r>
      <w:r w:rsidR="004939FD">
        <w:rPr>
          <w:noProof/>
        </w:rPr>
        <w:t>4</w:t>
      </w:r>
      <w:r w:rsidR="004939FD">
        <w:t>.</w:t>
      </w:r>
      <w:r w:rsidR="004939FD">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2D1D1A" w:rsidP="00354184">
            <w:pPr>
              <w:pStyle w:val="Imagenes"/>
            </w:pPr>
            <w:r>
              <w:pict>
                <v:shape id="_x0000_i1237" type="#_x0000_t75" style="width:413.25pt;height:159.75pt">
                  <v:imagedata r:id="rId414" o:title=""/>
                </v:shape>
              </w:pict>
            </w:r>
          </w:p>
          <w:p w:rsidR="00354184" w:rsidRDefault="00354184" w:rsidP="00354184">
            <w:pPr>
              <w:pStyle w:val="Epgrafe"/>
            </w:pPr>
            <w:bookmarkStart w:id="173" w:name="_Ref317081976"/>
            <w:r>
              <w:t xml:space="preserve">Figura </w:t>
            </w:r>
            <w:fldSimple w:instr=" STYLEREF 1 \s ">
              <w:r w:rsidR="004939FD">
                <w:rPr>
                  <w:noProof/>
                </w:rPr>
                <w:t>4</w:t>
              </w:r>
            </w:fldSimple>
            <w:r w:rsidR="001F202F">
              <w:t>.</w:t>
            </w:r>
            <w:fldSimple w:instr=" SEQ Figura \* ARABIC \s 1 ">
              <w:r w:rsidR="004939FD">
                <w:rPr>
                  <w:noProof/>
                </w:rPr>
                <w:t>4</w:t>
              </w:r>
            </w:fldSimple>
            <w:bookmarkEnd w:id="173"/>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38" type="#_x0000_t75" style="width:33pt;height:15.75pt" o:ole="">
            <v:imagedata r:id="rId415" o:title=""/>
          </v:shape>
          <o:OLEObject Type="Embed" ProgID="Equation.DSMT4" ShapeID="_x0000_i1238" DrawAspect="Content" ObjectID="_1393430395" r:id="rId416"/>
        </w:object>
      </w:r>
      <w:r>
        <w:t xml:space="preserve"> a una frecuencia de entrada de </w:t>
      </w:r>
      <w:r w:rsidRPr="00056F0D">
        <w:rPr>
          <w:position w:val="-10"/>
        </w:rPr>
        <w:object w:dxaOrig="880" w:dyaOrig="320">
          <v:shape id="_x0000_i1239" type="#_x0000_t75" style="width:44.25pt;height:15.75pt" o:ole="">
            <v:imagedata r:id="rId417" o:title=""/>
          </v:shape>
          <o:OLEObject Type="Embed" ProgID="Equation.DSMT4" ShapeID="_x0000_i1239" DrawAspect="Content" ObjectID="_1393430396" r:id="rId418"/>
        </w:object>
      </w:r>
      <w:r>
        <w:t xml:space="preserve">, con lo que se obtiene una resolución de </w:t>
      </w:r>
      <w:r w:rsidRPr="00056F0D">
        <w:rPr>
          <w:position w:val="-10"/>
        </w:rPr>
        <w:object w:dxaOrig="1160" w:dyaOrig="320">
          <v:shape id="_x0000_i1240" type="#_x0000_t75" style="width:57.75pt;height:15.75pt" o:ole="">
            <v:imagedata r:id="rId419" o:title=""/>
          </v:shape>
          <o:OLEObject Type="Embed" ProgID="Equation.DSMT4" ShapeID="_x0000_i1240" DrawAspect="Content" ObjectID="_1393430397" r:id="rId420"/>
        </w:object>
      </w:r>
      <w:r>
        <w:t xml:space="preserve">, el valor teórico máximo del voltaje de rizado será de </w:t>
      </w:r>
      <w:r w:rsidRPr="00056F0D">
        <w:rPr>
          <w:position w:val="-10"/>
        </w:rPr>
        <w:object w:dxaOrig="760" w:dyaOrig="320">
          <v:shape id="_x0000_i1241" type="#_x0000_t75" style="width:38.25pt;height:15.75pt" o:ole="">
            <v:imagedata r:id="rId421" o:title=""/>
          </v:shape>
          <o:OLEObject Type="Embed" ProgID="Equation.DSMT4" ShapeID="_x0000_i1241" DrawAspect="Content" ObjectID="_1393430398" r:id="rId422"/>
        </w:object>
      </w:r>
      <w:r>
        <w:t>.</w:t>
      </w:r>
    </w:p>
    <w:p w:rsidR="00354184" w:rsidRPr="00D465B3" w:rsidRDefault="00354184" w:rsidP="00354184">
      <w:pPr>
        <w:pStyle w:val="Ttulo3"/>
      </w:pPr>
      <w:bookmarkStart w:id="174" w:name="_Toc319497147"/>
      <w:r>
        <w:t>Etapa de filtraje de la señal DC</w:t>
      </w:r>
      <w:bookmarkEnd w:id="174"/>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rsidR="00E333EF">
        <w:instrText xml:space="preserve"> ADDIN EN.CITE &lt;EndNote&gt;&lt;Cite&gt;&lt;Author&gt;Karki&lt;/Author&gt;&lt;Year&gt;2000&lt;/Year&gt;&lt;RecNum&gt;31&lt;/RecNum&gt;&lt;DisplayText&gt;[29]&lt;/DisplayText&gt;&lt;record&gt;&lt;rec-number&gt;31&lt;/rec-number&gt;&lt;foreign-keys&gt;&lt;key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E333EF">
        <w:rPr>
          <w:noProof/>
        </w:rPr>
        <w:t>[</w:t>
      </w:r>
      <w:hyperlink w:anchor="_ENREF_29" w:tooltip="Karki, 2000 #31" w:history="1">
        <w:r w:rsidR="00E333EF">
          <w:rPr>
            <w:noProof/>
          </w:rPr>
          <w:t>29</w:t>
        </w:r>
      </w:hyperlink>
      <w:r w:rsidR="00E333EF">
        <w:rPr>
          <w:noProof/>
        </w:rPr>
        <w:t>]</w:t>
      </w:r>
      <w:r>
        <w:fldChar w:fldCharType="end"/>
      </w:r>
      <w:r>
        <w:t xml:space="preserve"> sintonizado a </w:t>
      </w:r>
      <w:r w:rsidRPr="00002DFF">
        <w:rPr>
          <w:position w:val="-6"/>
        </w:rPr>
        <w:object w:dxaOrig="580" w:dyaOrig="279">
          <v:shape id="_x0000_i1242" type="#_x0000_t75" style="width:29.25pt;height:14.25pt" o:ole="">
            <v:imagedata r:id="rId423" o:title=""/>
          </v:shape>
          <o:OLEObject Type="Embed" ProgID="Equation.DSMT4" ShapeID="_x0000_i1242" DrawAspect="Content" ObjectID="_1393430399" r:id="rId424"/>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43" type="#_x0000_t75" style="width:35.25pt;height:14.25pt" o:ole="">
            <v:imagedata r:id="rId425" o:title=""/>
          </v:shape>
          <o:OLEObject Type="Embed" ProgID="Equation.DSMT4" ShapeID="_x0000_i1243" DrawAspect="Content" ObjectID="_1393430400" r:id="rId426"/>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E333EF">
        <w:instrText xml:space="preserve"> ADDIN EN.CITE &lt;EndNote&gt;&lt;Cite&gt;&lt;Author&gt;Karki&lt;/Author&gt;&lt;Year&gt;2000&lt;/Year&gt;&lt;RecNum&gt;31&lt;/RecNum&gt;&lt;DisplayText&gt;[29]&lt;/DisplayText&gt;&lt;record&gt;&lt;rec-number&gt;31&lt;/rec-number&gt;&lt;foreign-keys&gt;&lt;key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E333EF">
        <w:rPr>
          <w:noProof/>
        </w:rPr>
        <w:t>[</w:t>
      </w:r>
      <w:hyperlink w:anchor="_ENREF_29" w:tooltip="Karki, 2000 #31" w:history="1">
        <w:r w:rsidR="00E333EF">
          <w:rPr>
            <w:noProof/>
          </w:rPr>
          <w:t>29</w:t>
        </w:r>
      </w:hyperlink>
      <w:r w:rsidR="00E333EF">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4939FD">
        <w:t xml:space="preserve">Figura </w:t>
      </w:r>
      <w:r w:rsidR="004939FD">
        <w:rPr>
          <w:noProof/>
        </w:rPr>
        <w:t>4</w:t>
      </w:r>
      <w:r w:rsidR="004939FD">
        <w:t>.</w:t>
      </w:r>
      <w:r w:rsidR="004939FD">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2D1D1A" w:rsidP="00354184">
            <w:pPr>
              <w:pStyle w:val="Imagenes"/>
            </w:pPr>
            <w:r>
              <w:pict>
                <v:shape id="_x0000_i1244" type="#_x0000_t75" style="width:415.5pt;height:177.75pt">
                  <v:imagedata r:id="rId427" o:title=""/>
                </v:shape>
              </w:pict>
            </w:r>
          </w:p>
          <w:p w:rsidR="00354184" w:rsidRDefault="00354184" w:rsidP="00354184">
            <w:pPr>
              <w:pStyle w:val="Epgrafe"/>
            </w:pPr>
            <w:bookmarkStart w:id="175" w:name="_Ref317083910"/>
            <w:r>
              <w:t xml:space="preserve">Figura </w:t>
            </w:r>
            <w:fldSimple w:instr=" STYLEREF 1 \s ">
              <w:r w:rsidR="004939FD">
                <w:rPr>
                  <w:noProof/>
                </w:rPr>
                <w:t>4</w:t>
              </w:r>
            </w:fldSimple>
            <w:r w:rsidR="001F202F">
              <w:t>.</w:t>
            </w:r>
            <w:fldSimple w:instr=" SEQ Figura \* ARABIC \s 1 ">
              <w:r w:rsidR="004939FD">
                <w:rPr>
                  <w:noProof/>
                </w:rPr>
                <w:t>5</w:t>
              </w:r>
            </w:fldSimple>
            <w:bookmarkEnd w:id="175"/>
            <w:r>
              <w:t>: Esquemático de la etapa de filtrado de la señal DC</w:t>
            </w:r>
          </w:p>
        </w:tc>
      </w:tr>
    </w:tbl>
    <w:p w:rsidR="00354184" w:rsidRDefault="00354184"/>
    <w:p w:rsidR="00354184" w:rsidRDefault="00354184" w:rsidP="00354184">
      <w:pPr>
        <w:pStyle w:val="Ttulo3"/>
      </w:pPr>
      <w:bookmarkStart w:id="176" w:name="_Toc319497148"/>
      <w:r>
        <w:t>Etapa de filtrado de la señal AC</w:t>
      </w:r>
      <w:bookmarkEnd w:id="176"/>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45" type="#_x0000_t75" style="width:27.75pt;height:14.25pt" o:ole="">
            <v:imagedata r:id="rId428" o:title=""/>
          </v:shape>
          <o:OLEObject Type="Embed" ProgID="Equation.DSMT4" ShapeID="_x0000_i1245" DrawAspect="Content" ObjectID="_1393430401" r:id="rId429"/>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46" type="#_x0000_t75" style="width:33.75pt;height:14.25pt" o:ole="">
            <v:imagedata r:id="rId430" o:title=""/>
          </v:shape>
          <o:OLEObject Type="Embed" ProgID="Equation.DSMT4" ShapeID="_x0000_i1246" DrawAspect="Content" ObjectID="_1393430402" r:id="rId431"/>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4939FD">
        <w:t xml:space="preserve">Figura </w:t>
      </w:r>
      <w:r w:rsidR="004939FD">
        <w:rPr>
          <w:noProof/>
        </w:rPr>
        <w:t>4</w:t>
      </w:r>
      <w:r w:rsidR="004939FD">
        <w:t>.</w:t>
      </w:r>
      <w:r w:rsidR="004939FD">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2D1D1A" w:rsidP="00354184">
            <w:pPr>
              <w:pStyle w:val="Imagenes"/>
            </w:pPr>
            <w:r>
              <w:lastRenderedPageBreak/>
              <w:pict>
                <v:shape id="_x0000_i1247" type="#_x0000_t75" style="width:436.5pt;height:180pt">
                  <v:imagedata r:id="rId432" o:title=""/>
                </v:shape>
              </w:pict>
            </w:r>
          </w:p>
          <w:p w:rsidR="00354184" w:rsidRDefault="00354184" w:rsidP="00354184">
            <w:pPr>
              <w:pStyle w:val="Epgrafe"/>
            </w:pPr>
            <w:bookmarkStart w:id="177" w:name="_Ref317084268"/>
            <w:r>
              <w:t xml:space="preserve">Figura </w:t>
            </w:r>
            <w:fldSimple w:instr=" STYLEREF 1 \s ">
              <w:r w:rsidR="004939FD">
                <w:rPr>
                  <w:noProof/>
                </w:rPr>
                <w:t>4</w:t>
              </w:r>
            </w:fldSimple>
            <w:r w:rsidR="001F202F">
              <w:t>.</w:t>
            </w:r>
            <w:fldSimple w:instr=" SEQ Figura \* ARABIC \s 1 ">
              <w:r w:rsidR="004939FD">
                <w:rPr>
                  <w:noProof/>
                </w:rPr>
                <w:t>6</w:t>
              </w:r>
            </w:fldSimple>
            <w:bookmarkEnd w:id="177"/>
            <w:r>
              <w:t>: Esquemático de la etapa de filtrado de la señal AC</w:t>
            </w:r>
          </w:p>
        </w:tc>
      </w:tr>
    </w:tbl>
    <w:p w:rsidR="00354184" w:rsidRDefault="00354184"/>
    <w:p w:rsidR="00354184" w:rsidRDefault="00354184" w:rsidP="00354184">
      <w:pPr>
        <w:pStyle w:val="Ttulo3"/>
      </w:pPr>
      <w:bookmarkStart w:id="178" w:name="_Toc319497149"/>
      <w:r>
        <w:t>Etapa de amplificación de salida</w:t>
      </w:r>
      <w:bookmarkEnd w:id="178"/>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4939FD">
        <w:t xml:space="preserve">Figura </w:t>
      </w:r>
      <w:r w:rsidR="004939FD">
        <w:rPr>
          <w:noProof/>
        </w:rPr>
        <w:t>4</w:t>
      </w:r>
      <w:r w:rsidR="004939FD">
        <w:t>.</w:t>
      </w:r>
      <w:r w:rsidR="004939FD">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2D1D1A" w:rsidP="00354184">
            <w:pPr>
              <w:pStyle w:val="Imagenes"/>
            </w:pPr>
            <w:r>
              <w:lastRenderedPageBreak/>
              <w:pict>
                <v:shape id="_x0000_i1248" type="#_x0000_t75" style="width:231.75pt;height:156.75pt">
                  <v:imagedata r:id="rId433" o:title=""/>
                </v:shape>
              </w:pict>
            </w:r>
          </w:p>
          <w:p w:rsidR="00354184" w:rsidRDefault="00354184" w:rsidP="00354184">
            <w:pPr>
              <w:pStyle w:val="Epgrafe"/>
            </w:pPr>
            <w:bookmarkStart w:id="179" w:name="_Ref317503995"/>
            <w:r>
              <w:t xml:space="preserve">Figura </w:t>
            </w:r>
            <w:fldSimple w:instr=" STYLEREF 1 \s ">
              <w:r w:rsidR="004939FD">
                <w:rPr>
                  <w:noProof/>
                </w:rPr>
                <w:t>4</w:t>
              </w:r>
            </w:fldSimple>
            <w:r w:rsidR="001F202F">
              <w:t>.</w:t>
            </w:r>
            <w:fldSimple w:instr=" SEQ Figura \* ARABIC \s 1 ">
              <w:r w:rsidR="004939FD">
                <w:rPr>
                  <w:noProof/>
                </w:rPr>
                <w:t>7</w:t>
              </w:r>
            </w:fldSimple>
            <w:bookmarkEnd w:id="179"/>
            <w:r>
              <w:t>: Esquemático de la etapa de amplificación de salida</w:t>
            </w:r>
          </w:p>
        </w:tc>
      </w:tr>
    </w:tbl>
    <w:p w:rsidR="00333662" w:rsidRDefault="00333662" w:rsidP="00471BA0">
      <w:pPr>
        <w:pStyle w:val="Ttulo2"/>
      </w:pPr>
      <w:bookmarkStart w:id="180" w:name="_Toc319497150"/>
      <w:r>
        <w:t>Software desarrollado</w:t>
      </w:r>
      <w:bookmarkEnd w:id="180"/>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81" w:name="_Toc319497151"/>
      <w:r>
        <w:t>VIs asociados al funcionamiento de la cámara</w:t>
      </w:r>
      <w:r w:rsidR="00640170">
        <w:t xml:space="preserve"> y manejo de imágenes</w:t>
      </w:r>
      <w:bookmarkEnd w:id="181"/>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a siguiente ecuación</w:t>
      </w:r>
      <w:r w:rsidR="007C66BC">
        <w:t xml:space="preserve"> </w:t>
      </w:r>
      <w:r w:rsidR="007C66BC">
        <w:fldChar w:fldCharType="begin"/>
      </w:r>
      <w:r w:rsidR="00E333EF">
        <w:instrText xml:space="preserve"> ADDIN EN.CITE &lt;EndNote&gt;&lt;Cite&gt;&lt;Author&gt;Peli&lt;/Author&gt;&lt;Year&gt;1990&lt;/Year&gt;&lt;RecNum&gt;54&lt;/RecNum&gt;&lt;DisplayText&gt;[30, 31]&lt;/DisplayText&gt;&lt;record&gt;&lt;rec-number&gt;54&lt;/rec-number&gt;&lt;foreign-keys&gt;&lt;key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7C66BC">
        <w:fldChar w:fldCharType="separate"/>
      </w:r>
      <w:r w:rsidR="00E333EF">
        <w:rPr>
          <w:noProof/>
        </w:rPr>
        <w:t>[</w:t>
      </w:r>
      <w:hyperlink w:anchor="_ENREF_30" w:tooltip="Peli, 1990 #54" w:history="1">
        <w:r w:rsidR="00E333EF">
          <w:rPr>
            <w:noProof/>
          </w:rPr>
          <w:t>30</w:t>
        </w:r>
      </w:hyperlink>
      <w:r w:rsidR="00E333EF">
        <w:rPr>
          <w:noProof/>
        </w:rPr>
        <w:t xml:space="preserve">, </w:t>
      </w:r>
      <w:hyperlink w:anchor="_ENREF_31" w:tooltip="Legge, 1990 #55" w:history="1">
        <w:r w:rsidR="00E333EF">
          <w:rPr>
            <w:noProof/>
          </w:rPr>
          <w:t>31</w:t>
        </w:r>
      </w:hyperlink>
      <w:r w:rsidR="00E333EF">
        <w:rPr>
          <w:noProof/>
        </w:rPr>
        <w:t>]</w:t>
      </w:r>
      <w:r w:rsidR="007C66BC">
        <w:fldChar w:fldCharType="end"/>
      </w:r>
      <w:r>
        <w:t xml:space="preserve"> </w:t>
      </w:r>
      <w:r>
        <w:fldChar w:fldCharType="begin"/>
      </w:r>
      <w:r>
        <w:instrText xml:space="preserve"> GOTOBUTTON ZEqnNum644437  \* MERGEFORMAT </w:instrText>
      </w:r>
      <w:fldSimple w:instr=" REF ZEqnNum644437 \* Charformat \! \* MERGEFORMAT ">
        <w:r w:rsidR="004939FD">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9" type="#_x0000_t75" style="width:104.25pt;height:33.75pt" o:ole="">
            <v:imagedata r:id="rId434" o:title=""/>
          </v:shape>
          <o:OLEObject Type="Embed" ProgID="Equation.DSMT4" ShapeID="_x0000_i1249" DrawAspect="Content" ObjectID="_1393430403" r:id="rId435"/>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182" w:name="ZEqnNum644437"/>
      <w:r>
        <w:instrText>(</w:instrText>
      </w:r>
      <w:fldSimple w:instr=" SEQ MTChap \c \* Arabic \* MERGEFORMAT ">
        <w:r w:rsidR="004939FD">
          <w:rPr>
            <w:noProof/>
          </w:rPr>
          <w:instrText>4</w:instrText>
        </w:r>
      </w:fldSimple>
      <w:r>
        <w:instrText>.</w:instrText>
      </w:r>
      <w:fldSimple w:instr=" SEQ MTEqn \c \* Arabic \* MERGEFORMAT ">
        <w:r w:rsidR="004939FD">
          <w:rPr>
            <w:noProof/>
          </w:rPr>
          <w:instrText>1</w:instrText>
        </w:r>
      </w:fldSimple>
      <w:r>
        <w:instrText>)</w:instrText>
      </w:r>
      <w:bookmarkEnd w:id="182"/>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50" type="#_x0000_t75" style="width:23.25pt;height:18pt" o:ole="">
            <v:imagedata r:id="rId436" o:title=""/>
          </v:shape>
          <o:OLEObject Type="Embed" ProgID="Equation.DSMT4" ShapeID="_x0000_i1250" DrawAspect="Content" ObjectID="_1393430404" r:id="rId437"/>
        </w:object>
      </w:r>
      <w:r>
        <w:rPr>
          <w:lang w:val="es-ES"/>
        </w:rPr>
        <w:t xml:space="preserve"> y </w:t>
      </w:r>
      <w:r w:rsidRPr="00640170">
        <w:rPr>
          <w:position w:val="-12"/>
          <w:lang w:val="es-ES"/>
        </w:rPr>
        <w:object w:dxaOrig="440" w:dyaOrig="360">
          <v:shape id="_x0000_i1251" type="#_x0000_t75" style="width:21.75pt;height:18pt" o:ole="">
            <v:imagedata r:id="rId438" o:title=""/>
          </v:shape>
          <o:OLEObject Type="Embed" ProgID="Equation.DSMT4" ShapeID="_x0000_i1251" DrawAspect="Content" ObjectID="_1393430405" r:id="rId439"/>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r w:rsidR="00DF1160">
        <w:rPr>
          <w:lang w:val="es-ES"/>
        </w:rPr>
        <w:t xml:space="preserve"> </w:t>
      </w:r>
      <w:r w:rsidR="00DF1160">
        <w:rPr>
          <w:lang w:val="es-ES"/>
        </w:rPr>
        <w:fldChar w:fldCharType="begin"/>
      </w:r>
      <w:r w:rsidR="00E333EF">
        <w:rPr>
          <w:lang w:val="es-ES"/>
        </w:rPr>
        <w:instrText xml:space="preserve"> ADDIN EN.CITE &lt;EndNote&gt;&lt;Cite&gt;&lt;Author&gt;Peli&lt;/Author&gt;&lt;Year&gt;1990&lt;/Year&gt;&lt;RecNum&gt;54&lt;/RecNum&gt;&lt;DisplayText&gt;[30, 32]&lt;/DisplayText&gt;&lt;record&gt;&lt;rec-number&gt;54&lt;/rec-number&gt;&lt;foreign-keys&gt;&lt;key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DF1160">
        <w:rPr>
          <w:lang w:val="es-ES"/>
        </w:rPr>
        <w:fldChar w:fldCharType="separate"/>
      </w:r>
      <w:r w:rsidR="00E333EF">
        <w:rPr>
          <w:noProof/>
          <w:lang w:val="es-ES"/>
        </w:rPr>
        <w:t>[</w:t>
      </w:r>
      <w:hyperlink w:anchor="_ENREF_30" w:tooltip="Peli, 1990 #54" w:history="1">
        <w:r w:rsidR="00E333EF">
          <w:rPr>
            <w:noProof/>
            <w:lang w:val="es-ES"/>
          </w:rPr>
          <w:t>30</w:t>
        </w:r>
      </w:hyperlink>
      <w:r w:rsidR="00E333EF">
        <w:rPr>
          <w:noProof/>
          <w:lang w:val="es-ES"/>
        </w:rPr>
        <w:t xml:space="preserve">, </w:t>
      </w:r>
      <w:hyperlink w:anchor="_ENREF_32" w:tooltip="Frazor, 2006 #57" w:history="1">
        <w:r w:rsidR="00E333EF">
          <w:rPr>
            <w:noProof/>
            <w:lang w:val="es-ES"/>
          </w:rPr>
          <w:t>32</w:t>
        </w:r>
      </w:hyperlink>
      <w:r w:rsidR="00E333EF">
        <w:rPr>
          <w:noProof/>
          <w:lang w:val="es-ES"/>
        </w:rPr>
        <w:t>]</w:t>
      </w:r>
      <w:r w:rsidR="00DF1160">
        <w:rPr>
          <w:lang w:val="es-ES"/>
        </w:rPr>
        <w:fldChar w:fldCharType="end"/>
      </w:r>
      <w:r>
        <w:rPr>
          <w:lang w:val="es-ES"/>
        </w:rPr>
        <w:t>:</w:t>
      </w:r>
    </w:p>
    <w:p w:rsidR="002E1BB2" w:rsidRPr="00640170" w:rsidRDefault="002E1BB2" w:rsidP="00640170">
      <w:pPr>
        <w:pStyle w:val="MTDisplayEquation"/>
      </w:pPr>
      <w:r>
        <w:tab/>
      </w:r>
      <w:r w:rsidR="001C2511" w:rsidRPr="00640170">
        <w:rPr>
          <w:position w:val="-32"/>
        </w:rPr>
        <w:object w:dxaOrig="3080" w:dyaOrig="780">
          <v:shape id="_x0000_i1252" type="#_x0000_t75" style="width:153.75pt;height:39pt" o:ole="">
            <v:imagedata r:id="rId440" o:title=""/>
          </v:shape>
          <o:OLEObject Type="Embed" ProgID="Equation.DSMT4" ShapeID="_x0000_i1252" DrawAspect="Content" ObjectID="_1393430406" r:id="rId441"/>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r>
        <w:instrText>(</w:instrText>
      </w:r>
      <w:fldSimple w:instr=" SEQ MTChap \c \* Arabic \* MERGEFORMAT ">
        <w:r w:rsidR="004939FD">
          <w:rPr>
            <w:noProof/>
          </w:rPr>
          <w:instrText>4</w:instrText>
        </w:r>
      </w:fldSimple>
      <w:r>
        <w:instrText>.</w:instrText>
      </w:r>
      <w:fldSimple w:instr=" SEQ MTEqn \c \* Arabic \* MERGEFORMAT ">
        <w:r w:rsidR="004939FD">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53" type="#_x0000_t75" style="width:15.75pt;height:12.75pt" o:ole="">
            <v:imagedata r:id="rId442" o:title=""/>
          </v:shape>
          <o:OLEObject Type="Embed" ProgID="Equation.DSMT4" ShapeID="_x0000_i1253" DrawAspect="Content" ObjectID="_1393430407" r:id="rId443"/>
        </w:object>
      </w:r>
      <w:r>
        <w:t xml:space="preserve"> y </w:t>
      </w:r>
      <w:r w:rsidRPr="00640170">
        <w:rPr>
          <w:position w:val="-6"/>
        </w:rPr>
        <w:object w:dxaOrig="279" w:dyaOrig="279">
          <v:shape id="_x0000_i1254" type="#_x0000_t75" style="width:14.25pt;height:14.25pt" o:ole="">
            <v:imagedata r:id="rId444" o:title=""/>
          </v:shape>
          <o:OLEObject Type="Embed" ProgID="Equation.DSMT4" ShapeID="_x0000_i1254" DrawAspect="Content" ObjectID="_1393430408" r:id="rId445"/>
        </w:object>
      </w:r>
      <w:r>
        <w:t xml:space="preserve"> son las dimensiones de la imagen, </w:t>
      </w:r>
      <w:r w:rsidRPr="00640170">
        <w:rPr>
          <w:position w:val="-4"/>
        </w:rPr>
        <w:object w:dxaOrig="240" w:dyaOrig="300">
          <v:shape id="_x0000_i1255" type="#_x0000_t75" style="width:12pt;height:15pt" o:ole="">
            <v:imagedata r:id="rId446" o:title=""/>
          </v:shape>
          <o:OLEObject Type="Embed" ProgID="Equation.DSMT4" ShapeID="_x0000_i1255" DrawAspect="Content" ObjectID="_1393430409" r:id="rId447"/>
        </w:object>
      </w:r>
      <w:r>
        <w:t xml:space="preserve"> es el promedio de la luminiscencia de todos los pixeles y </w:t>
      </w:r>
      <w:r w:rsidRPr="00640170">
        <w:rPr>
          <w:position w:val="-14"/>
        </w:rPr>
        <w:object w:dxaOrig="300" w:dyaOrig="380">
          <v:shape id="_x0000_i1256" type="#_x0000_t75" style="width:15pt;height:18.75pt" o:ole="">
            <v:imagedata r:id="rId448" o:title=""/>
          </v:shape>
          <o:OLEObject Type="Embed" ProgID="Equation.DSMT4" ShapeID="_x0000_i1256" DrawAspect="Content" ObjectID="_1393430410" r:id="rId449"/>
        </w:object>
      </w:r>
      <w:r>
        <w:t xml:space="preserve"> es la luminiscencia del pixel con coordenadas </w:t>
      </w:r>
      <w:r w:rsidRPr="00640170">
        <w:rPr>
          <w:position w:val="-14"/>
        </w:rPr>
        <w:object w:dxaOrig="540" w:dyaOrig="400">
          <v:shape id="_x0000_i1257" type="#_x0000_t75" style="width:27pt;height:20.25pt" o:ole="">
            <v:imagedata r:id="rId450" o:title=""/>
          </v:shape>
          <o:OLEObject Type="Embed" ProgID="Equation.DSMT4" ShapeID="_x0000_i1257" DrawAspect="Content" ObjectID="_1393430411" r:id="rId451"/>
        </w:object>
      </w:r>
      <w:r>
        <w:t xml:space="preserve"> dentro de la imagen.</w:t>
      </w:r>
    </w:p>
    <w:p w:rsidR="004939FD" w:rsidRDefault="001C2511" w:rsidP="00640170">
      <w:r>
        <w:t>El contraste en una línea</w:t>
      </w:r>
      <w:r w:rsidR="004939FD">
        <w:t xml:space="preserve"> </w:t>
      </w:r>
      <w:r>
        <w:t xml:space="preserve">se basa en solicitarle al usuario la creación de una línea en la imagen, en base a esta línea se </w:t>
      </w:r>
      <w:r w:rsidR="00855D7E">
        <w:t>evalúa</w:t>
      </w:r>
      <w:r>
        <w:t xml:space="preserve"> la intensidad de la imagen en cada punto que cruce la línea y se calculará </w:t>
      </w:r>
      <w:r w:rsidR="005B08C4">
        <w:t>e</w:t>
      </w:r>
      <w:r>
        <w:t>l contraste de Michelson con el máximo y mínimo de luminiscencia de este conjunto de puntos</w:t>
      </w:r>
    </w:p>
    <w:p w:rsidR="00640170" w:rsidRDefault="00D872CE" w:rsidP="00640170">
      <w:r>
        <w:lastRenderedPageBreak/>
        <w:t>A</w:t>
      </w:r>
      <w:r w:rsidR="004939FD">
        <w:t xml:space="preserve">l utilizar una línea, </w:t>
      </w:r>
      <w:r w:rsidR="00640170">
        <w:t>permite reducir la cantidad de puntos para evaluar y así evitar que los máximos y mínimos puedan caer en puntos brillantes o puntos oscuros que puedan existir en la cámara.</w:t>
      </w:r>
      <w:r w:rsidR="004939FD">
        <w:t xml:space="preserve"> </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4939FD">
        <w:t xml:space="preserve">Figura </w:t>
      </w:r>
      <w:r w:rsidR="004939FD">
        <w:rPr>
          <w:noProof/>
        </w:rPr>
        <w:t>4</w:t>
      </w:r>
      <w:r w:rsidR="004939FD">
        <w:t>.</w:t>
      </w:r>
      <w:r w:rsidR="004939FD">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2D1D1A" w:rsidP="00640170">
            <w:pPr>
              <w:pStyle w:val="Imagenes"/>
            </w:pPr>
            <w:r>
              <w:rPr>
                <w:lang w:eastAsia="es-VE"/>
              </w:rPr>
              <w:pict>
                <v:shape id="Imagen 1" o:spid="_x0000_i1258" type="#_x0000_t75" style="width:450pt;height:321pt;visibility:visible;mso-wrap-style:square">
                  <v:imagedata r:id="rId452" o:title="" croptop="6604f" cropbottom="3324f" cropright="41146f"/>
                </v:shape>
              </w:pict>
            </w:r>
          </w:p>
          <w:p w:rsidR="00326C9A" w:rsidRDefault="00640170" w:rsidP="000A1AB7">
            <w:pPr>
              <w:pStyle w:val="Epgrafe"/>
            </w:pPr>
            <w:bookmarkStart w:id="183" w:name="_Ref317865572"/>
            <w:r>
              <w:t xml:space="preserve">Figura </w:t>
            </w:r>
            <w:fldSimple w:instr=" STYLEREF 1 \s ">
              <w:r w:rsidR="004939FD">
                <w:rPr>
                  <w:noProof/>
                </w:rPr>
                <w:t>4</w:t>
              </w:r>
            </w:fldSimple>
            <w:r w:rsidR="001F202F">
              <w:t>.</w:t>
            </w:r>
            <w:fldSimple w:instr=" SEQ Figura \* ARABIC \s 1 ">
              <w:r w:rsidR="004939FD">
                <w:rPr>
                  <w:noProof/>
                </w:rPr>
                <w:t>8</w:t>
              </w:r>
            </w:fldSimple>
            <w:bookmarkEnd w:id="183"/>
            <w:r>
              <w:rPr>
                <w:noProof/>
              </w:rPr>
              <w:t>: Panel Frontal del VI de prueba de la cámara</w:t>
            </w:r>
          </w:p>
        </w:tc>
      </w:tr>
    </w:tbl>
    <w:p w:rsidR="005D6A42" w:rsidRDefault="00412C53" w:rsidP="00C45BAF">
      <w:pPr>
        <w:pStyle w:val="Ttulo3"/>
      </w:pPr>
      <w:bookmarkStart w:id="184" w:name="_Toc319497152"/>
      <w:r>
        <w:t>VIs asociados con la tarjeta de sonido</w:t>
      </w:r>
      <w:bookmarkEnd w:id="184"/>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2D1D1A" w:rsidP="00C45BAF">
            <w:pPr>
              <w:pStyle w:val="Imagenes"/>
            </w:pPr>
            <w:r>
              <w:rPr>
                <w:lang w:eastAsia="es-VE"/>
              </w:rPr>
              <w:pict>
                <v:shape id="_x0000_i1259" type="#_x0000_t75" style="width:370.5pt;height:245.25pt;visibility:visible;mso-wrap-style:square">
                  <v:imagedata r:id="rId453" o:title="" croptop="17253f" cropbottom="6749f" cropleft="6597f" cropright="39318f"/>
                </v:shape>
              </w:pict>
            </w:r>
          </w:p>
          <w:p w:rsidR="00C45BAF" w:rsidRDefault="00C45BAF" w:rsidP="00C45BAF">
            <w:pPr>
              <w:pStyle w:val="Epgrafe"/>
            </w:pPr>
            <w:r>
              <w:t xml:space="preserve">Figura </w:t>
            </w:r>
            <w:fldSimple w:instr=" STYLEREF 1 \s ">
              <w:r w:rsidR="004939FD">
                <w:rPr>
                  <w:noProof/>
                </w:rPr>
                <w:t>4</w:t>
              </w:r>
            </w:fldSimple>
            <w:r w:rsidR="001F202F">
              <w:t>.</w:t>
            </w:r>
            <w:fldSimple w:instr=" SEQ Figura \* ARABIC \s 1 ">
              <w:r w:rsidR="004939FD">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85" w:name="_Toc319497153"/>
      <w:r>
        <w:t>VIs asociados con la tarjeta NI 6023E</w:t>
      </w:r>
      <w:bookmarkEnd w:id="185"/>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2D1D1A" w:rsidP="00183E67">
            <w:pPr>
              <w:pStyle w:val="Imagenes"/>
            </w:pPr>
            <w:r>
              <w:rPr>
                <w:lang w:eastAsia="es-VE"/>
              </w:rPr>
              <w:lastRenderedPageBreak/>
              <w:pict>
                <v:shape id="_x0000_i1260" type="#_x0000_t75" style="width:371.25pt;height:261pt;visibility:visible;mso-wrap-style:square;mso-position-horizontal:absolute;mso-position-vertical:absolute">
                  <v:imagedata r:id="rId454" o:title="" croptop="8009f" cropbottom="13733f" cropleft="33757f" cropright="12118f"/>
                </v:shape>
              </w:pict>
            </w:r>
          </w:p>
          <w:p w:rsidR="00BF0D91" w:rsidRDefault="00183E67" w:rsidP="009A72C7">
            <w:pPr>
              <w:pStyle w:val="Epgrafe"/>
            </w:pPr>
            <w:r>
              <w:t xml:space="preserve">Figura </w:t>
            </w:r>
            <w:fldSimple w:instr=" STYLEREF 1 \s ">
              <w:r w:rsidR="004939FD">
                <w:rPr>
                  <w:noProof/>
                </w:rPr>
                <w:t>4</w:t>
              </w:r>
            </w:fldSimple>
            <w:r w:rsidR="001F202F">
              <w:t>.</w:t>
            </w:r>
            <w:fldSimple w:instr=" SEQ Figura \* ARABIC \s 1 ">
              <w:r w:rsidR="004939FD">
                <w:rPr>
                  <w:noProof/>
                </w:rPr>
                <w:t>10</w:t>
              </w:r>
            </w:fldSimple>
            <w:r>
              <w:t>: Panel frontal del VI de prueba de la tarjeta NI 6023E</w:t>
            </w:r>
          </w:p>
        </w:tc>
      </w:tr>
    </w:tbl>
    <w:p w:rsidR="00BF0D91" w:rsidRDefault="00C55A5D" w:rsidP="00C55A5D">
      <w:pPr>
        <w:pStyle w:val="Ttulo3"/>
      </w:pPr>
      <w:bookmarkStart w:id="186" w:name="_Toc319497154"/>
      <w:r>
        <w:t>VIs asociado al control</w:t>
      </w:r>
      <w:bookmarkEnd w:id="186"/>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4939FD">
        <w:t xml:space="preserve">Figura </w:t>
      </w:r>
      <w:r w:rsidR="004939FD">
        <w:rPr>
          <w:noProof/>
        </w:rPr>
        <w:t>3</w:t>
      </w:r>
      <w:r w:rsidR="004939FD">
        <w:t>.</w:t>
      </w:r>
      <w:r w:rsidR="004939FD">
        <w:rPr>
          <w:noProof/>
        </w:rPr>
        <w:t>7</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4939FD">
        <w:t xml:space="preserve">Figura </w:t>
      </w:r>
      <w:r w:rsidR="004939FD">
        <w:rPr>
          <w:noProof/>
        </w:rPr>
        <w:t>4</w:t>
      </w:r>
      <w:r w:rsidR="004939FD">
        <w:t>.</w:t>
      </w:r>
      <w:r w:rsidR="004939FD">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2D1D1A" w:rsidP="002E0899">
            <w:pPr>
              <w:pStyle w:val="Imagenes"/>
            </w:pPr>
            <w:r>
              <w:rPr>
                <w:lang w:eastAsia="es-VE"/>
              </w:rPr>
              <w:pict>
                <v:shape id="_x0000_i1261" type="#_x0000_t75" style="width:450pt;height:253.5pt;visibility:visible;mso-wrap-style:square">
                  <v:imagedata r:id="rId455" o:title="" croptop="5697f" cropbottom="10996f" cropleft="2245f" cropright="36190f"/>
                </v:shape>
              </w:pict>
            </w:r>
          </w:p>
          <w:p w:rsidR="002E0899" w:rsidRDefault="002E0899" w:rsidP="009A72C7">
            <w:pPr>
              <w:pStyle w:val="Epgrafe"/>
            </w:pPr>
            <w:bookmarkStart w:id="187" w:name="_Ref318119748"/>
            <w:r>
              <w:t xml:space="preserve">Figura </w:t>
            </w:r>
            <w:fldSimple w:instr=" STYLEREF 1 \s ">
              <w:r w:rsidR="004939FD">
                <w:rPr>
                  <w:noProof/>
                </w:rPr>
                <w:t>4</w:t>
              </w:r>
            </w:fldSimple>
            <w:r w:rsidR="001F202F">
              <w:t>.</w:t>
            </w:r>
            <w:fldSimple w:instr=" SEQ Figura \* ARABIC \s 1 ">
              <w:r w:rsidR="004939FD">
                <w:rPr>
                  <w:noProof/>
                </w:rPr>
                <w:t>11</w:t>
              </w:r>
            </w:fldSimple>
            <w:bookmarkEnd w:id="187"/>
            <w:r>
              <w:t>: Panel frontal del VI del control</w:t>
            </w:r>
          </w:p>
        </w:tc>
      </w:tr>
    </w:tbl>
    <w:p w:rsidR="007929CB" w:rsidRDefault="007929CB" w:rsidP="008E6B26">
      <w:pPr>
        <w:pStyle w:val="Ttulo2"/>
      </w:pPr>
      <w:bookmarkStart w:id="188" w:name="_Toc319497155"/>
      <w:r>
        <w:t>Conclusiones</w:t>
      </w:r>
      <w:bookmarkEnd w:id="188"/>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Default="007929CB" w:rsidP="007929CB">
      <w:pPr>
        <w:pStyle w:val="Ttulo1"/>
        <w:numPr>
          <w:ilvl w:val="0"/>
          <w:numId w:val="2"/>
        </w:numPr>
      </w:pPr>
      <w:bookmarkStart w:id="189" w:name="_Toc319497156"/>
      <w:r w:rsidRPr="008D2941">
        <w:t>Capítul</w:t>
      </w:r>
      <w:r>
        <w:t>o V</w:t>
      </w:r>
      <w:r w:rsidRPr="008D2941">
        <w:br/>
      </w:r>
      <w:r w:rsidRPr="008D2941">
        <w:br/>
      </w:r>
      <w:r>
        <w:t>PRUEBAS Y RESULTADOS</w:t>
      </w:r>
      <w:bookmarkEnd w:id="189"/>
    </w:p>
    <w:p w:rsidR="005E27CC" w:rsidRPr="005E27CC" w:rsidRDefault="005E27CC" w:rsidP="005E27CC"/>
    <w:p w:rsidR="003A0437" w:rsidRDefault="003A0437" w:rsidP="00471BA0">
      <w:pPr>
        <w:pStyle w:val="Ttulo2"/>
      </w:pPr>
      <w:bookmarkStart w:id="190" w:name="_Toc319497157"/>
      <w:r>
        <w:t>Linealidad de los circuitos</w:t>
      </w:r>
      <w:bookmarkEnd w:id="190"/>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rsidR="00954783">
        <w:fldChar w:fldCharType="begin"/>
      </w:r>
      <w:r w:rsidR="00954783">
        <w:instrText xml:space="preserve"> SEQ MTEqn \r \h \* MERGEFORMAT </w:instrText>
      </w:r>
      <w:r w:rsidR="00954783">
        <w:fldChar w:fldCharType="end"/>
      </w:r>
      <w:r w:rsidR="00954783">
        <w:fldChar w:fldCharType="begin"/>
      </w:r>
      <w:r w:rsidR="00954783">
        <w:instrText xml:space="preserve"> SEQ MTSec \r 1 \h \* MERGEFORMAT </w:instrText>
      </w:r>
      <w:r w:rsidR="00954783">
        <w:fldChar w:fldCharType="end"/>
      </w:r>
      <w:r w:rsidR="00954783">
        <w:fldChar w:fldCharType="begin"/>
      </w:r>
      <w:r w:rsidR="00954783">
        <w:instrText xml:space="preserve"> SEQ MTChap \h \* MERGEFORMAT </w:instrText>
      </w:r>
      <w:r w:rsidR="00954783">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91" w:name="_Toc319497158"/>
      <w:r>
        <w:t>Convertidor Frecuencia-Voltaje</w:t>
      </w:r>
      <w:bookmarkEnd w:id="191"/>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4939FD">
        <w:t xml:space="preserve">Figura </w:t>
      </w:r>
      <w:r w:rsidR="004939FD">
        <w:rPr>
          <w:noProof/>
        </w:rPr>
        <w:t>5</w:t>
      </w:r>
      <w:r w:rsidR="004939FD">
        <w:t>.</w:t>
      </w:r>
      <w:r w:rsidR="004939FD">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62" type="#_x0000_t75" style="width:41.25pt;height:24pt" o:ole="">
            <v:imagedata r:id="rId456" o:title=""/>
          </v:shape>
          <o:OLEObject Type="Embed" ProgID="Equation.DSMT4" ShapeID="_x0000_i1262" DrawAspect="Content" ObjectID="_1393430412" r:id="rId457"/>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63" type="#_x0000_t75" style="width:60.75pt;height:17.25pt" o:ole="">
            <v:imagedata r:id="rId458" o:title=""/>
          </v:shape>
          <o:OLEObject Type="Embed" ProgID="Equation.DSMT4" ShapeID="_x0000_i1263" DrawAspect="Content" ObjectID="_1393430413" r:id="rId459"/>
        </w:object>
      </w:r>
      <w:r>
        <w:t xml:space="preserve"> y un ligero offset de </w:t>
      </w:r>
      <w:r w:rsidRPr="00191089">
        <w:rPr>
          <w:position w:val="-10"/>
        </w:rPr>
        <w:object w:dxaOrig="1240" w:dyaOrig="320">
          <v:shape id="_x0000_i1264" type="#_x0000_t75" style="width:62.25pt;height:15.75pt" o:ole="">
            <v:imagedata r:id="rId460" o:title=""/>
          </v:shape>
          <o:OLEObject Type="Embed" ProgID="Equation.DSMT4" ShapeID="_x0000_i1264" DrawAspect="Content" ObjectID="_1393430414" r:id="rId461"/>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2D1D1A" w:rsidP="00300001">
            <w:pPr>
              <w:pStyle w:val="Imagenes"/>
            </w:pPr>
            <w:r>
              <w:lastRenderedPageBreak/>
              <w:pict>
                <v:shape id="_x0000_i1265" type="#_x0000_t75" style="width:455.25pt;height:342pt">
                  <v:imagedata r:id="rId462" o:title="linealidadSound"/>
                </v:shape>
              </w:pict>
            </w:r>
          </w:p>
          <w:p w:rsidR="00300001" w:rsidRDefault="00300001" w:rsidP="000C530C">
            <w:pPr>
              <w:pStyle w:val="Epgrafe"/>
            </w:pPr>
            <w:bookmarkStart w:id="192" w:name="_Ref318193258"/>
            <w:r>
              <w:t xml:space="preserve">Figura </w:t>
            </w:r>
            <w:fldSimple w:instr=" STYLEREF 1 \s ">
              <w:r w:rsidR="004939FD">
                <w:rPr>
                  <w:noProof/>
                </w:rPr>
                <w:t>5</w:t>
              </w:r>
            </w:fldSimple>
            <w:r w:rsidR="001F202F">
              <w:t>.</w:t>
            </w:r>
            <w:fldSimple w:instr=" SEQ Figura \* ARABIC \s 1 ">
              <w:r w:rsidR="004939FD">
                <w:rPr>
                  <w:noProof/>
                </w:rPr>
                <w:t>1</w:t>
              </w:r>
            </w:fldSimple>
            <w:bookmarkEnd w:id="192"/>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93" w:name="_Toc319497159"/>
      <w:r>
        <w:t>Etapa de filtrado y amplificación AC</w:t>
      </w:r>
      <w:bookmarkEnd w:id="193"/>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66" type="#_x0000_t75" style="width:24.75pt;height:14.25pt" o:ole="">
            <v:imagedata r:id="rId463" o:title=""/>
          </v:shape>
          <o:OLEObject Type="Embed" ProgID="Equation.DSMT4" ShapeID="_x0000_i1266" DrawAspect="Content" ObjectID="_1393430415" r:id="rId464"/>
        </w:object>
      </w:r>
      <w:r w:rsidR="000C530C">
        <w:t xml:space="preserve"> hasta </w:t>
      </w:r>
      <w:r w:rsidR="000C530C" w:rsidRPr="000C530C">
        <w:rPr>
          <w:position w:val="-6"/>
        </w:rPr>
        <w:object w:dxaOrig="499" w:dyaOrig="279">
          <v:shape id="_x0000_i1267" type="#_x0000_t75" style="width:24.75pt;height:14.25pt" o:ole="">
            <v:imagedata r:id="rId465" o:title=""/>
          </v:shape>
          <o:OLEObject Type="Embed" ProgID="Equation.DSMT4" ShapeID="_x0000_i1267" DrawAspect="Content" ObjectID="_1393430416" r:id="rId466"/>
        </w:object>
      </w:r>
      <w:r w:rsidR="000C530C">
        <w:t xml:space="preserve">en pasos de </w:t>
      </w:r>
      <w:r w:rsidR="000C530C" w:rsidRPr="000C530C">
        <w:rPr>
          <w:position w:val="-10"/>
        </w:rPr>
        <w:object w:dxaOrig="560" w:dyaOrig="320">
          <v:shape id="_x0000_i1268" type="#_x0000_t75" style="width:27.75pt;height:15.75pt" o:ole="">
            <v:imagedata r:id="rId467" o:title=""/>
          </v:shape>
          <o:OLEObject Type="Embed" ProgID="Equation.DSMT4" ShapeID="_x0000_i1268" DrawAspect="Content" ObjectID="_1393430417" r:id="rId468"/>
        </w:object>
      </w:r>
      <w:r w:rsidR="001F02E5">
        <w:t xml:space="preserve">. Cada medición se repite 100 veces con un tiempo de espera de </w:t>
      </w:r>
      <w:r w:rsidR="001F02E5" w:rsidRPr="001F02E5">
        <w:rPr>
          <w:position w:val="-6"/>
        </w:rPr>
        <w:object w:dxaOrig="480" w:dyaOrig="279">
          <v:shape id="_x0000_i1269" type="#_x0000_t75" style="width:24pt;height:14.25pt" o:ole="">
            <v:imagedata r:id="rId469" o:title=""/>
          </v:shape>
          <o:OLEObject Type="Embed" ProgID="Equation.DSMT4" ShapeID="_x0000_i1269" DrawAspect="Content" ObjectID="_1393430418" r:id="rId470"/>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4939FD">
        <w:t xml:space="preserve">Figura </w:t>
      </w:r>
      <w:r w:rsidR="004939FD">
        <w:rPr>
          <w:noProof/>
        </w:rPr>
        <w:t>5</w:t>
      </w:r>
      <w:r w:rsidR="004939FD">
        <w:t>.</w:t>
      </w:r>
      <w:r w:rsidR="004939FD">
        <w:rPr>
          <w:noProof/>
        </w:rPr>
        <w:t>2</w:t>
      </w:r>
      <w:r>
        <w:fldChar w:fldCharType="end"/>
      </w:r>
      <w:r>
        <w:t xml:space="preserve"> donde al igual que la gráfica </w:t>
      </w:r>
      <w:r>
        <w:fldChar w:fldCharType="begin"/>
      </w:r>
      <w:r>
        <w:instrText xml:space="preserve"> REF _Ref318193258 \h </w:instrText>
      </w:r>
      <w:r>
        <w:fldChar w:fldCharType="separate"/>
      </w:r>
      <w:r w:rsidR="004939FD">
        <w:t xml:space="preserve">Figura </w:t>
      </w:r>
      <w:r w:rsidR="004939FD">
        <w:rPr>
          <w:noProof/>
        </w:rPr>
        <w:t>5</w:t>
      </w:r>
      <w:r w:rsidR="004939FD">
        <w:t>.</w:t>
      </w:r>
      <w:r w:rsidR="004939FD">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70" type="#_x0000_t75" style="width:41.25pt;height:24pt" o:ole="">
            <v:imagedata r:id="rId471" o:title=""/>
          </v:shape>
          <o:OLEObject Type="Embed" ProgID="Equation.DSMT4" ShapeID="_x0000_i1270" DrawAspect="Content" ObjectID="_1393430419" r:id="rId472"/>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2D1D1A" w:rsidP="000C530C">
            <w:pPr>
              <w:pStyle w:val="Imagenes"/>
            </w:pPr>
            <w:r>
              <w:pict>
                <v:shape id="_x0000_i1271" type="#_x0000_t75" style="width:455.25pt;height:342pt">
                  <v:imagedata r:id="rId473" o:title="linealidadDAQ"/>
                </v:shape>
              </w:pict>
            </w:r>
          </w:p>
          <w:p w:rsidR="000C530C" w:rsidRDefault="000C530C" w:rsidP="0088529E">
            <w:pPr>
              <w:pStyle w:val="Epgrafe"/>
            </w:pPr>
            <w:bookmarkStart w:id="194" w:name="_Ref318292165"/>
            <w:r>
              <w:t xml:space="preserve">Figura </w:t>
            </w:r>
            <w:fldSimple w:instr=" STYLEREF 1 \s ">
              <w:r w:rsidR="004939FD">
                <w:rPr>
                  <w:noProof/>
                </w:rPr>
                <w:t>5</w:t>
              </w:r>
            </w:fldSimple>
            <w:r w:rsidR="001F202F">
              <w:t>.</w:t>
            </w:r>
            <w:fldSimple w:instr=" SEQ Figura \* ARABIC \s 1 ">
              <w:r w:rsidR="004939FD">
                <w:rPr>
                  <w:noProof/>
                </w:rPr>
                <w:t>2</w:t>
              </w:r>
            </w:fldSimple>
            <w:bookmarkEnd w:id="194"/>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72" type="#_x0000_t75" style="width:68.25pt;height:17.25pt" o:ole="">
            <v:imagedata r:id="rId474" o:title=""/>
          </v:shape>
          <o:OLEObject Type="Embed" ProgID="Equation.DSMT4" ShapeID="_x0000_i1272" DrawAspect="Content" ObjectID="_1393430420" r:id="rId475"/>
        </w:object>
      </w:r>
      <w:r>
        <w:t xml:space="preserve"> con un ligero offset de </w:t>
      </w:r>
      <w:r w:rsidRPr="007530BB">
        <w:rPr>
          <w:position w:val="-10"/>
        </w:rPr>
        <w:object w:dxaOrig="1219" w:dyaOrig="320">
          <v:shape id="_x0000_i1273" type="#_x0000_t75" style="width:60.75pt;height:15.75pt" o:ole="">
            <v:imagedata r:id="rId476" o:title=""/>
          </v:shape>
          <o:OLEObject Type="Embed" ProgID="Equation.DSMT4" ShapeID="_x0000_i1273" DrawAspect="Content" ObjectID="_1393430421" r:id="rId477"/>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74" type="#_x0000_t75" style="width:24pt;height:14.25pt" o:ole="">
            <v:imagedata r:id="rId478" o:title=""/>
          </v:shape>
          <o:OLEObject Type="Embed" ProgID="Equation.DSMT4" ShapeID="_x0000_i1274" DrawAspect="Content" ObjectID="_1393430422" r:id="rId479"/>
        </w:object>
      </w:r>
      <w:r>
        <w:t xml:space="preserve"> y </w:t>
      </w:r>
      <w:r w:rsidRPr="007D3497">
        <w:rPr>
          <w:position w:val="-6"/>
        </w:rPr>
        <w:object w:dxaOrig="560" w:dyaOrig="279">
          <v:shape id="_x0000_i1275" type="#_x0000_t75" style="width:27.75pt;height:14.25pt" o:ole="">
            <v:imagedata r:id="rId480" o:title=""/>
          </v:shape>
          <o:OLEObject Type="Embed" ProgID="Equation.DSMT4" ShapeID="_x0000_i1275" DrawAspect="Content" ObjectID="_1393430423" r:id="rId481"/>
        </w:object>
      </w:r>
      <w:r>
        <w:t xml:space="preserve"> con pasos de </w:t>
      </w:r>
      <w:r w:rsidRPr="007D3497">
        <w:rPr>
          <w:position w:val="-6"/>
        </w:rPr>
        <w:object w:dxaOrig="580" w:dyaOrig="279">
          <v:shape id="_x0000_i1276" type="#_x0000_t75" style="width:29.25pt;height:14.25pt" o:ole="">
            <v:imagedata r:id="rId482" o:title=""/>
          </v:shape>
          <o:OLEObject Type="Embed" ProgID="Equation.DSMT4" ShapeID="_x0000_i1276" DrawAspect="Content" ObjectID="_1393430424" r:id="rId483"/>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77" type="#_x0000_t75" style="width:27.75pt;height:14.25pt" o:ole="">
            <v:imagedata r:id="rId484" o:title=""/>
          </v:shape>
          <o:OLEObject Type="Embed" ProgID="Equation.DSMT4" ShapeID="_x0000_i1277" DrawAspect="Content" ObjectID="_1393430425" r:id="rId485"/>
        </w:object>
      </w:r>
      <w:r>
        <w:t xml:space="preserve"> y la tarjeta NI 6023E tiene una frecuencia de muestreo de </w:t>
      </w:r>
      <w:r w:rsidRPr="007D3497">
        <w:rPr>
          <w:position w:val="-6"/>
        </w:rPr>
        <w:object w:dxaOrig="680" w:dyaOrig="279">
          <v:shape id="_x0000_i1278" type="#_x0000_t75" style="width:33.75pt;height:14.25pt" o:ole="">
            <v:imagedata r:id="rId486" o:title=""/>
          </v:shape>
          <o:OLEObject Type="Embed" ProgID="Equation.DSMT4" ShapeID="_x0000_i1278" DrawAspect="Content" ObjectID="_1393430426" r:id="rId487"/>
        </w:object>
      </w:r>
      <w:r>
        <w:t xml:space="preserve"> por lo tanto la frecuencia máxima teórica que puede generar es precisamente </w:t>
      </w:r>
      <w:r w:rsidRPr="007D3497">
        <w:rPr>
          <w:position w:val="-6"/>
        </w:rPr>
        <w:object w:dxaOrig="560" w:dyaOrig="279">
          <v:shape id="_x0000_i1279" type="#_x0000_t75" style="width:27.75pt;height:14.25pt" o:ole="">
            <v:imagedata r:id="rId488" o:title=""/>
          </v:shape>
          <o:OLEObject Type="Embed" ProgID="Equation.DSMT4" ShapeID="_x0000_i1279" DrawAspect="Content" ObjectID="_1393430427" r:id="rId489"/>
        </w:object>
      </w:r>
      <w:r w:rsidR="00405CB8">
        <w:t>.</w:t>
      </w:r>
    </w:p>
    <w:p w:rsidR="00734014" w:rsidRDefault="006918E0" w:rsidP="006918E0">
      <w:pPr>
        <w:pStyle w:val="Ttulo2"/>
      </w:pPr>
      <w:bookmarkStart w:id="195" w:name="_Toc319497160"/>
      <w:r>
        <w:lastRenderedPageBreak/>
        <w:t>Respuesta del sistema óptico</w:t>
      </w:r>
      <w:bookmarkEnd w:id="195"/>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E333EF">
        <w:instrText xml:space="preserve"> ADDIN EN.CITE &lt;EndNote&gt;&lt;Cite&gt;&lt;Author&gt;Gutmann&lt;/Author&gt;&lt;Year&gt;1998&lt;/Year&gt;&lt;RecNum&gt;46&lt;/RecNum&gt;&lt;DisplayText&gt;[33]&lt;/DisplayText&gt;&lt;record&gt;&lt;rec-number&gt;46&lt;/rec-number&gt;&lt;foreign-keys&gt;&lt;key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E333EF">
        <w:rPr>
          <w:noProof/>
        </w:rPr>
        <w:t>[</w:t>
      </w:r>
      <w:hyperlink w:anchor="_ENREF_33" w:tooltip="Gutmann, 1998 #60" w:history="1">
        <w:r w:rsidR="00E333EF">
          <w:rPr>
            <w:noProof/>
          </w:rPr>
          <w:t>33</w:t>
        </w:r>
      </w:hyperlink>
      <w:r w:rsidR="00E333EF">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4939FD">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80" type="#_x0000_t75" style="width:63pt;height:35.25pt" o:ole="">
            <v:imagedata r:id="rId490" o:title=""/>
          </v:shape>
          <o:OLEObject Type="Embed" ProgID="Equation.DSMT4" ShapeID="_x0000_i1280" DrawAspect="Content" ObjectID="_1393430428" r:id="rId491"/>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81" type="#_x0000_t75" style="width:60.75pt;height:39pt" o:ole="">
            <v:imagedata r:id="rId492" o:title=""/>
          </v:shape>
          <o:OLEObject Type="Embed" ProgID="Equation.DSMT4" ShapeID="_x0000_i1281" DrawAspect="Content" ObjectID="_1393430429" r:id="rId493"/>
        </w:object>
      </w:r>
      <w:r w:rsidR="00174836">
        <w:t xml:space="preserve"> </w:t>
      </w:r>
      <w:r w:rsidR="00F12A15">
        <w:t xml:space="preserve">como la visibilidad </w:t>
      </w:r>
      <w:r w:rsidR="00174836">
        <w:t xml:space="preserve">y </w:t>
      </w:r>
      <w:r w:rsidR="00E61566" w:rsidRPr="00174836">
        <w:rPr>
          <w:position w:val="-24"/>
        </w:rPr>
        <w:object w:dxaOrig="1200" w:dyaOrig="620">
          <v:shape id="_x0000_i1282" type="#_x0000_t75" style="width:60pt;height:30.75pt" o:ole="">
            <v:imagedata r:id="rId494" o:title=""/>
          </v:shape>
          <o:OLEObject Type="Embed" ProgID="Equation.DSMT4" ShapeID="_x0000_i1282" DrawAspect="Content" ObjectID="_1393430430" r:id="rId495"/>
        </w:object>
      </w:r>
      <w:r w:rsidR="00174836">
        <w:t xml:space="preserve"> será la fase de interferencia </w:t>
      </w:r>
      <w:r w:rsidR="00F12A15">
        <w:t xml:space="preserve">en cada punto </w:t>
      </w:r>
      <w:r w:rsidR="00F12A15" w:rsidRPr="00F12A15">
        <w:rPr>
          <w:position w:val="-14"/>
        </w:rPr>
        <w:object w:dxaOrig="600" w:dyaOrig="400">
          <v:shape id="_x0000_i1283" type="#_x0000_t75" style="width:30pt;height:20.25pt" o:ole="">
            <v:imagedata r:id="rId496" o:title=""/>
          </v:shape>
          <o:OLEObject Type="Embed" ProgID="Equation.DSMT4" ShapeID="_x0000_i1283" DrawAspect="Content" ObjectID="_1393430431" r:id="rId497"/>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84" type="#_x0000_t75" style="width:12pt;height:11.25pt" o:ole="">
            <v:imagedata r:id="rId498" o:title=""/>
          </v:shape>
          <o:OLEObject Type="Embed" ProgID="Equation.DSMT4" ShapeID="_x0000_i1284" DrawAspect="Content" ObjectID="_1393430432" r:id="rId499"/>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85" type="#_x0000_t75" style="width:131.25pt;height:110.25pt" o:ole="">
            <v:imagedata r:id="rId500" o:title=""/>
          </v:shape>
          <o:OLEObject Type="Embed" ProgID="Equation.DSMT4" ShapeID="_x0000_i1285" DrawAspect="Content" ObjectID="_1393430433" r:id="rId501"/>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86" type="#_x0000_t75" style="width:12pt;height:11.25pt" o:ole="">
            <v:imagedata r:id="rId502" o:title=""/>
          </v:shape>
          <o:OLEObject Type="Embed" ProgID="Equation.DSMT4" ShapeID="_x0000_i1286" DrawAspect="Content" ObjectID="_1393430434" r:id="rId503"/>
        </w:object>
      </w:r>
    </w:p>
    <w:p w:rsidR="00174836" w:rsidRDefault="00174836" w:rsidP="00174836">
      <w:pPr>
        <w:pStyle w:val="MTDisplayEquation"/>
      </w:pPr>
      <w:r>
        <w:tab/>
      </w:r>
      <w:r w:rsidRPr="00174836">
        <w:rPr>
          <w:position w:val="-30"/>
        </w:rPr>
        <w:object w:dxaOrig="1920" w:dyaOrig="680">
          <v:shape id="_x0000_i1287" type="#_x0000_t75" style="width:96pt;height:33.75pt" o:ole="">
            <v:imagedata r:id="rId504" o:title=""/>
          </v:shape>
          <o:OLEObject Type="Embed" ProgID="Equation.DSMT4" ShapeID="_x0000_i1287" DrawAspect="Content" ObjectID="_1393430435" r:id="rId505"/>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196" w:name="ZEqnNum747269"/>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1</w:instrText>
        </w:r>
      </w:fldSimple>
      <w:r>
        <w:instrText>)</w:instrText>
      </w:r>
      <w:bookmarkEnd w:id="196"/>
      <w:r>
        <w:fldChar w:fldCharType="end"/>
      </w:r>
    </w:p>
    <w:p w:rsidR="006D0D06" w:rsidRDefault="00E61566" w:rsidP="00FE2EB9">
      <w:r>
        <w:lastRenderedPageBreak/>
        <w:t xml:space="preserve">La fase </w:t>
      </w:r>
      <w:r w:rsidRPr="00E61566">
        <w:rPr>
          <w:position w:val="-6"/>
        </w:rPr>
        <w:object w:dxaOrig="240" w:dyaOrig="220">
          <v:shape id="_x0000_i1288" type="#_x0000_t75" style="width:12pt;height:11.25pt" o:ole="">
            <v:imagedata r:id="rId506" o:title=""/>
          </v:shape>
          <o:OLEObject Type="Embed" ProgID="Equation.DSMT4" ShapeID="_x0000_i1288" DrawAspect="Content" ObjectID="_1393430436" r:id="rId507"/>
        </w:object>
      </w:r>
      <w:r>
        <w:t xml:space="preserve"> se puede relacionar con el movimiento del piezoeléctrico. Si </w:t>
      </w:r>
      <w:r w:rsidRPr="00E61566">
        <w:rPr>
          <w:position w:val="-24"/>
        </w:rPr>
        <w:object w:dxaOrig="999" w:dyaOrig="620">
          <v:shape id="_x0000_i1289" type="#_x0000_t75" style="width:50.25pt;height:30.75pt" o:ole="">
            <v:imagedata r:id="rId508" o:title=""/>
          </v:shape>
          <o:OLEObject Type="Embed" ProgID="Equation.DSMT4" ShapeID="_x0000_i1289" DrawAspect="Content" ObjectID="_1393430437" r:id="rId509"/>
        </w:object>
      </w:r>
      <w:r>
        <w:t xml:space="preserve"> entonces un desplazamiento </w:t>
      </w:r>
      <w:r w:rsidRPr="00E61566">
        <w:rPr>
          <w:position w:val="-24"/>
        </w:rPr>
        <w:object w:dxaOrig="1900" w:dyaOrig="620">
          <v:shape id="_x0000_i1290" type="#_x0000_t75" style="width:95.25pt;height:30.75pt" o:ole="">
            <v:imagedata r:id="rId510" o:title=""/>
          </v:shape>
          <o:OLEObject Type="Embed" ProgID="Equation.DSMT4" ShapeID="_x0000_i1290" DrawAspect="Content" ObjectID="_1393430438" r:id="rId511"/>
        </w:object>
      </w:r>
      <w:r w:rsidR="006D0D06">
        <w:t xml:space="preserve">, asumiendo que </w:t>
      </w:r>
      <w:r w:rsidR="006D0D06" w:rsidRPr="006D0D06">
        <w:rPr>
          <w:position w:val="-6"/>
        </w:rPr>
        <w:object w:dxaOrig="220" w:dyaOrig="279">
          <v:shape id="_x0000_i1291" type="#_x0000_t75" style="width:11.25pt;height:14.25pt" o:ole="">
            <v:imagedata r:id="rId512" o:title=""/>
          </v:shape>
          <o:OLEObject Type="Embed" ProgID="Equation.DSMT4" ShapeID="_x0000_i1291" DrawAspect="Content" ObjectID="_1393430439" r:id="rId513"/>
        </w:object>
      </w:r>
      <w:r w:rsidR="006D0D06">
        <w:t xml:space="preserve"> se mantiene constante y la longitud de onda no va a cambiar. Por lo tanto el desplazamiento </w:t>
      </w:r>
      <w:r w:rsidR="006D0D06" w:rsidRPr="006D0D06">
        <w:rPr>
          <w:position w:val="-6"/>
        </w:rPr>
        <w:object w:dxaOrig="220" w:dyaOrig="279">
          <v:shape id="_x0000_i1292" type="#_x0000_t75" style="width:11.25pt;height:14.25pt" o:ole="">
            <v:imagedata r:id="rId514" o:title=""/>
          </v:shape>
          <o:OLEObject Type="Embed" ProgID="Equation.DSMT4" ShapeID="_x0000_i1292" DrawAspect="Content" ObjectID="_1393430440" r:id="rId515"/>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93" type="#_x0000_t75" style="width:48pt;height:30.75pt" o:ole="">
            <v:imagedata r:id="rId516" o:title=""/>
          </v:shape>
          <o:OLEObject Type="Embed" ProgID="Equation.DSMT4" ShapeID="_x0000_i1293" DrawAspect="Content" ObjectID="_1393430441" r:id="rId517"/>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94" type="#_x0000_t75" style="width:38.25pt;height:20.25pt" o:ole="">
            <v:imagedata r:id="rId518" o:title=""/>
          </v:shape>
          <o:OLEObject Type="Embed" ProgID="Equation.DSMT4" ShapeID="_x0000_i1294" DrawAspect="Content" ObjectID="_1393430442" r:id="rId519"/>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95" type="#_x0000_t75" style="width:41.25pt;height:20.25pt" o:ole="">
            <v:imagedata r:id="rId520" o:title=""/>
          </v:shape>
          <o:OLEObject Type="Embed" ProgID="Equation.DSMT4" ShapeID="_x0000_i1295" DrawAspect="Content" ObjectID="_1393430443" r:id="rId521"/>
        </w:object>
      </w:r>
      <w:r w:rsidR="006D0D06">
        <w:t>,</w:t>
      </w:r>
      <w:proofErr w:type="gramEnd"/>
      <w:r w:rsidR="006D0D06">
        <w:t xml:space="preserve"> </w:t>
      </w:r>
      <w:r w:rsidR="006D0D06" w:rsidRPr="006D0D06">
        <w:rPr>
          <w:position w:val="-14"/>
        </w:rPr>
        <w:object w:dxaOrig="840" w:dyaOrig="400">
          <v:shape id="_x0000_i1296" type="#_x0000_t75" style="width:42pt;height:20.25pt" o:ole="">
            <v:imagedata r:id="rId522" o:title=""/>
          </v:shape>
          <o:OLEObject Type="Embed" ProgID="Equation.DSMT4" ShapeID="_x0000_i1296" DrawAspect="Content" ObjectID="_1393430444" r:id="rId523"/>
        </w:object>
      </w:r>
      <w:r w:rsidR="006D0D06">
        <w:t xml:space="preserve"> y </w:t>
      </w:r>
      <w:r w:rsidR="006D0D06" w:rsidRPr="006D0D06">
        <w:rPr>
          <w:position w:val="-14"/>
        </w:rPr>
        <w:object w:dxaOrig="760" w:dyaOrig="400">
          <v:shape id="_x0000_i1297" type="#_x0000_t75" style="width:38.25pt;height:20.25pt" o:ole="">
            <v:imagedata r:id="rId524" o:title=""/>
          </v:shape>
          <o:OLEObject Type="Embed" ProgID="Equation.DSMT4" ShapeID="_x0000_i1297" DrawAspect="Content" ObjectID="_1393430445" r:id="rId525"/>
        </w:object>
      </w:r>
      <w:r>
        <w:t xml:space="preserve">. Por lo tanto, </w:t>
      </w:r>
      <w:r w:rsidR="006D0D06">
        <w:t xml:space="preserve">para cada punto </w:t>
      </w:r>
      <w:r w:rsidR="006D0D06" w:rsidRPr="006D0D06">
        <w:rPr>
          <w:position w:val="-14"/>
        </w:rPr>
        <w:object w:dxaOrig="600" w:dyaOrig="400">
          <v:shape id="_x0000_i1298" type="#_x0000_t75" style="width:30pt;height:20.25pt" o:ole="">
            <v:imagedata r:id="rId526" o:title=""/>
          </v:shape>
          <o:OLEObject Type="Embed" ProgID="Equation.DSMT4" ShapeID="_x0000_i1298" DrawAspect="Content" ObjectID="_1393430446" r:id="rId527"/>
        </w:object>
      </w:r>
      <w:r w:rsidR="006D0D06">
        <w:t xml:space="preserve"> de la imagen</w:t>
      </w:r>
      <w:r>
        <w:t xml:space="preserve"> se obtendrá un valor de </w:t>
      </w:r>
      <w:r w:rsidRPr="006E78EA">
        <w:rPr>
          <w:position w:val="-14"/>
        </w:rPr>
        <w:object w:dxaOrig="800" w:dyaOrig="400">
          <v:shape id="_x0000_i1299" type="#_x0000_t75" style="width:39.75pt;height:20.25pt" o:ole="">
            <v:imagedata r:id="rId528" o:title=""/>
          </v:shape>
          <o:OLEObject Type="Embed" ProgID="Equation.DSMT4" ShapeID="_x0000_i1299" DrawAspect="Content" ObjectID="_1393430447" r:id="rId529"/>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300" type="#_x0000_t75" style="width:39.75pt;height:20.25pt" o:ole="">
            <v:imagedata r:id="rId530" o:title=""/>
          </v:shape>
          <o:OLEObject Type="Embed" ProgID="Equation.DSMT4" ShapeID="_x0000_i1300" DrawAspect="Content" ObjectID="_1393430448" r:id="rId531"/>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4939FD">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301" type="#_x0000_t75" style="width:12pt;height:11.25pt" o:ole="">
            <v:imagedata r:id="rId532" o:title=""/>
          </v:shape>
          <o:OLEObject Type="Embed" ProgID="Equation.DSMT4" ShapeID="_x0000_i1301" DrawAspect="Content" ObjectID="_1393430449" r:id="rId533"/>
        </w:object>
      </w:r>
      <w:r>
        <w:t xml:space="preserve"> se obtendrán todos los puntos del gráfico distribuidos a lo largo de una recta, cuya pendiente será el </w:t>
      </w:r>
      <w:r w:rsidRPr="000D575E">
        <w:rPr>
          <w:position w:val="-14"/>
        </w:rPr>
        <w:object w:dxaOrig="760" w:dyaOrig="400">
          <v:shape id="_x0000_i1302" type="#_x0000_t75" style="width:38.25pt;height:20.25pt" o:ole="">
            <v:imagedata r:id="rId534" o:title=""/>
          </v:shape>
          <o:OLEObject Type="Embed" ProgID="Equation.DSMT4" ShapeID="_x0000_i1302" DrawAspect="Content" ObjectID="_1393430450" r:id="rId535"/>
        </w:object>
      </w:r>
      <w:r>
        <w:t xml:space="preserve">, si el comportamiento no es ideal y el movimiento del piezoeléctrico no es uniforme, o no esta en el eje, la representación de sitios de red no corresponderá a una recta. </w:t>
      </w:r>
      <w:r>
        <w:fldChar w:fldCharType="begin"/>
      </w:r>
      <w:r w:rsidR="00E333EF">
        <w:instrText xml:space="preserve"> ADDIN EN.CITE &lt;EndNote&gt;&lt;Cite&gt;&lt;Author&gt;Gutmann&lt;/Author&gt;&lt;Year&gt;1998&lt;/Year&gt;&lt;RecNum&gt;60&lt;/RecNum&gt;&lt;DisplayText&gt;[33]&lt;/DisplayText&gt;&lt;record&gt;&lt;rec-number&gt;60&lt;/rec-number&gt;&lt;foreign-keys&gt;&lt;key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E333EF">
        <w:rPr>
          <w:noProof/>
        </w:rPr>
        <w:t>[</w:t>
      </w:r>
      <w:hyperlink w:anchor="_ENREF_33" w:tooltip="Gutmann, 1998 #60" w:history="1">
        <w:r w:rsidR="00E333EF">
          <w:rPr>
            <w:noProof/>
          </w:rPr>
          <w:t>33</w:t>
        </w:r>
      </w:hyperlink>
      <w:r w:rsidR="00E333EF">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E333EF">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E333EF">
        <w:rPr>
          <w:noProof/>
        </w:rPr>
        <w:t>[</w:t>
      </w:r>
      <w:hyperlink w:anchor="_ENREF_34" w:tooltip="González-Laprea, 2011 #48" w:history="1">
        <w:r w:rsidR="00E333EF">
          <w:rPr>
            <w:noProof/>
          </w:rPr>
          <w:t>34</w:t>
        </w:r>
      </w:hyperlink>
      <w:r w:rsidR="00E333EF">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303" type="#_x0000_t75" style="width:20.25pt;height:24pt" o:ole="">
            <v:imagedata r:id="rId536" o:title=""/>
          </v:shape>
          <o:OLEObject Type="Embed" ProgID="Equation.DSMT4" ShapeID="_x0000_i1303" DrawAspect="Content" ObjectID="_1393430451" r:id="rId537"/>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bookmarkStart w:id="197" w:name="_Toc319497161"/>
      <w:r>
        <w:t>Señal DC</w:t>
      </w:r>
      <w:bookmarkEnd w:id="197"/>
    </w:p>
    <w:p w:rsidR="008B0A23" w:rsidRDefault="008B0A23">
      <w:r>
        <w:t xml:space="preserve">Se programó el VI para realizar un barrido de desplazamiento desde </w:t>
      </w:r>
      <w:r w:rsidR="000326E8" w:rsidRPr="009C78F8">
        <w:rPr>
          <w:position w:val="-6"/>
        </w:rPr>
        <w:object w:dxaOrig="600" w:dyaOrig="279">
          <v:shape id="_x0000_i1304" type="#_x0000_t75" style="width:30pt;height:14.25pt" o:ole="">
            <v:imagedata r:id="rId538" o:title=""/>
          </v:shape>
          <o:OLEObject Type="Embed" ProgID="Equation.DSMT4" ShapeID="_x0000_i1304" DrawAspect="Content" ObjectID="_1393430452" r:id="rId539"/>
        </w:object>
      </w:r>
      <w:r w:rsidR="000326E8">
        <w:t xml:space="preserve"> hasta </w:t>
      </w:r>
      <w:r w:rsidR="000326E8" w:rsidRPr="009C78F8">
        <w:rPr>
          <w:position w:val="-6"/>
        </w:rPr>
        <w:object w:dxaOrig="720" w:dyaOrig="279">
          <v:shape id="_x0000_i1305" type="#_x0000_t75" style="width:36pt;height:14.25pt" o:ole="">
            <v:imagedata r:id="rId540" o:title=""/>
          </v:shape>
          <o:OLEObject Type="Embed" ProgID="Equation.DSMT4" ShapeID="_x0000_i1305" DrawAspect="Content" ObjectID="_1393430453" r:id="rId541"/>
        </w:object>
      </w:r>
      <w:r w:rsidR="000326E8">
        <w:t xml:space="preserve"> con pasos de </w:t>
      </w:r>
      <w:r w:rsidR="000326E8" w:rsidRPr="009C78F8">
        <w:rPr>
          <w:position w:val="-6"/>
        </w:rPr>
        <w:object w:dxaOrig="600" w:dyaOrig="279">
          <v:shape id="_x0000_i1306" type="#_x0000_t75" style="width:30pt;height:14.25pt" o:ole="">
            <v:imagedata r:id="rId542" o:title=""/>
          </v:shape>
          <o:OLEObject Type="Embed" ProgID="Equation.DSMT4" ShapeID="_x0000_i1306" DrawAspect="Content" ObjectID="_1393430454" r:id="rId543"/>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307" type="#_x0000_t75" style="width:27pt;height:14.25pt" o:ole="">
            <v:imagedata r:id="rId544" o:title=""/>
          </v:shape>
          <o:OLEObject Type="Embed" ProgID="Equation.DSMT4" ShapeID="_x0000_i1307" DrawAspect="Content" ObjectID="_1393430455" r:id="rId545"/>
        </w:object>
      </w:r>
      <w:r w:rsidR="009456CB" w:rsidRPr="009456CB">
        <w:t xml:space="preserve">, de modo que la última imagen del último paso corresponde a los </w:t>
      </w:r>
      <w:r w:rsidR="009456CB" w:rsidRPr="009456CB">
        <w:rPr>
          <w:position w:val="-10"/>
        </w:rPr>
        <w:object w:dxaOrig="780" w:dyaOrig="320">
          <v:shape id="_x0000_i1308" type="#_x0000_t75" style="width:39pt;height:15.75pt" o:ole="">
            <v:imagedata r:id="rId546" o:title=""/>
          </v:shape>
          <o:OLEObject Type="Embed" ProgID="Equation.DSMT4" ShapeID="_x0000_i1308" DrawAspect="Content" ObjectID="_1393430456" r:id="rId547"/>
        </w:object>
      </w:r>
      <w:r w:rsidR="000326E8">
        <w:t xml:space="preserve"> cada desplazamiento se repitió 5 veces, entre cada una de las 5 imagen para cada desplazamiento se esperan </w:t>
      </w:r>
      <w:r w:rsidR="000326E8" w:rsidRPr="009C78F8">
        <w:rPr>
          <w:position w:val="-6"/>
        </w:rPr>
        <w:object w:dxaOrig="300" w:dyaOrig="279">
          <v:shape id="_x0000_i1309" type="#_x0000_t75" style="width:15pt;height:14.25pt" o:ole="">
            <v:imagedata r:id="rId548" o:title=""/>
          </v:shape>
          <o:OLEObject Type="Embed" ProgID="Equation.DSMT4" ShapeID="_x0000_i1309" DrawAspect="Content" ObjectID="_1393430457" r:id="rId549"/>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4939FD">
        <w:t xml:space="preserve">Figura </w:t>
      </w:r>
      <w:r w:rsidR="004939FD">
        <w:rPr>
          <w:noProof/>
        </w:rPr>
        <w:t>5</w:t>
      </w:r>
      <w:r w:rsidR="004939FD">
        <w:t>.</w:t>
      </w:r>
      <w:r w:rsidR="004939FD">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E333EF">
        <w:instrText xml:space="preserve"> ADDIN EN.CITE &lt;EndNote&gt;&lt;Cite&gt;&lt;Author&gt;Gutmann&lt;/Author&gt;&lt;Year&gt;1998&lt;/Year&gt;&lt;RecNum&gt;46&lt;/RecNum&gt;&lt;DisplayText&gt;[33]&lt;/DisplayText&gt;&lt;record&gt;&lt;rec-number&gt;46&lt;/rec-number&gt;&lt;foreign-keys&gt;&lt;key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E333EF">
        <w:rPr>
          <w:noProof/>
        </w:rPr>
        <w:t>[</w:t>
      </w:r>
      <w:hyperlink w:anchor="_ENREF_33" w:tooltip="Gutmann, 1998 #60" w:history="1">
        <w:r w:rsidR="00E333EF">
          <w:rPr>
            <w:noProof/>
          </w:rPr>
          <w:t>33</w:t>
        </w:r>
      </w:hyperlink>
      <w:r w:rsidR="00E333EF">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4939FD">
        <w:t xml:space="preserve">Figura </w:t>
      </w:r>
      <w:r w:rsidR="004939FD">
        <w:rPr>
          <w:noProof/>
        </w:rPr>
        <w:t>5</w:t>
      </w:r>
      <w:r w:rsidR="004939FD">
        <w:t>.</w:t>
      </w:r>
      <w:r w:rsidR="004939FD">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4939FD">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10" type="#_x0000_t75" style="width:173.25pt;height:18pt" o:ole="">
            <v:imagedata r:id="rId550" o:title=""/>
          </v:shape>
          <o:OLEObject Type="Embed" ProgID="Equation.DSMT4" ShapeID="_x0000_i1310" DrawAspect="Content" ObjectID="_1393430458" r:id="rId551"/>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198" w:name="ZEqnNum816895"/>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3</w:instrText>
        </w:r>
      </w:fldSimple>
      <w:r>
        <w:instrText>)</w:instrText>
      </w:r>
      <w:bookmarkEnd w:id="198"/>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11" type="#_x0000_t75" style="width:68.25pt;height:17.25pt" o:ole="">
            <v:imagedata r:id="rId552" o:title=""/>
          </v:shape>
          <o:OLEObject Type="Embed" ProgID="Equation.DSMT4" ShapeID="_x0000_i1311" DrawAspect="Content" ObjectID="_1393430459" r:id="rId553"/>
        </w:object>
      </w:r>
      <w:r w:rsidR="000E41E6">
        <w:t xml:space="preserve">que correspondería a un desplazamiento de </w:t>
      </w:r>
      <w:r w:rsidR="000E41E6" w:rsidRPr="000E41E6">
        <w:rPr>
          <w:position w:val="-10"/>
        </w:rPr>
        <w:object w:dxaOrig="1440" w:dyaOrig="340">
          <v:shape id="_x0000_i1312" type="#_x0000_t75" style="width:1in;height:17.25pt" o:ole="">
            <v:imagedata r:id="rId554" o:title=""/>
          </v:shape>
          <o:OLEObject Type="Embed" ProgID="Equation.DSMT4" ShapeID="_x0000_i1312" DrawAspect="Content" ObjectID="_1393430460" r:id="rId555"/>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13" type="#_x0000_t75" style="width:29.25pt;height:14.25pt" o:ole="">
            <v:imagedata r:id="rId556" o:title=""/>
          </v:shape>
          <o:OLEObject Type="Embed" ProgID="Equation.DSMT4" ShapeID="_x0000_i1313" DrawAspect="Content" ObjectID="_1393430461" r:id="rId557"/>
        </w:object>
      </w:r>
      <w:r w:rsidR="002A4975">
        <w:t xml:space="preserve"> y </w:t>
      </w:r>
      <w:r w:rsidR="000E41E6">
        <w:t xml:space="preserve">centrado en </w:t>
      </w:r>
      <w:r w:rsidR="000E41E6" w:rsidRPr="000E41E6">
        <w:rPr>
          <w:position w:val="-10"/>
        </w:rPr>
        <w:object w:dxaOrig="880" w:dyaOrig="320">
          <v:shape id="_x0000_i1314" type="#_x0000_t75" style="width:44.25pt;height:15.75pt" o:ole="">
            <v:imagedata r:id="rId558" o:title=""/>
          </v:shape>
          <o:OLEObject Type="Embed" ProgID="Equation.DSMT4" ShapeID="_x0000_i1314" DrawAspect="Content" ObjectID="_1393430462" r:id="rId559"/>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2D1D1A" w:rsidP="009C78F8">
            <w:pPr>
              <w:pStyle w:val="Imagenes"/>
            </w:pPr>
            <w:r>
              <w:pict>
                <v:shape id="_x0000_i1315" type="#_x0000_t75" style="width:451.5pt;height:267.75pt">
                  <v:imagedata r:id="rId560" o:title="sitios de red DC" croptop="1956f" cropbottom="5246f" cropleft="6142f" cropright="4851f"/>
                </v:shape>
              </w:pict>
            </w:r>
            <w:r>
              <w:pict>
                <v:shape id="_x0000_i1316" type="#_x0000_t75" style="width:302.25pt;height:98.25pt">
                  <v:imagedata r:id="rId561" o:title="sitios%20de%20red%20DC2" croptop="1552f" cropbottom="42592f" cropleft="6142f" cropright="22846f"/>
                </v:shape>
              </w:pict>
            </w:r>
          </w:p>
          <w:p w:rsidR="009C78F8" w:rsidRDefault="009C78F8" w:rsidP="009C78F8">
            <w:pPr>
              <w:pStyle w:val="Epgrafe"/>
            </w:pPr>
            <w:bookmarkStart w:id="199" w:name="_Ref318720360"/>
            <w:r>
              <w:t xml:space="preserve">Figura </w:t>
            </w:r>
            <w:fldSimple w:instr=" STYLEREF 1 \s ">
              <w:r w:rsidR="004939FD">
                <w:rPr>
                  <w:noProof/>
                </w:rPr>
                <w:t>5</w:t>
              </w:r>
            </w:fldSimple>
            <w:r w:rsidR="001F202F">
              <w:t>.</w:t>
            </w:r>
            <w:fldSimple w:instr=" SEQ Figura \* ARABIC \s 1 ">
              <w:r w:rsidR="004939FD">
                <w:rPr>
                  <w:noProof/>
                </w:rPr>
                <w:t>3</w:t>
              </w:r>
            </w:fldSimple>
            <w:bookmarkEnd w:id="199"/>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2D1D1A" w:rsidP="00E34DB9">
            <w:pPr>
              <w:pStyle w:val="Imagenes"/>
            </w:pPr>
            <w:r>
              <w:lastRenderedPageBreak/>
              <w:pict>
                <v:shape id="_x0000_i1317" type="#_x0000_t75" style="width:420pt;height:315pt">
                  <v:imagedata r:id="rId562" o:title="linealidadSitiosDC"/>
                </v:shape>
              </w:pict>
            </w:r>
          </w:p>
          <w:p w:rsidR="00E34DB9" w:rsidRDefault="00E34DB9" w:rsidP="00E34DB9">
            <w:pPr>
              <w:pStyle w:val="Epgrafe"/>
            </w:pPr>
            <w:bookmarkStart w:id="200" w:name="_Ref318725193"/>
            <w:r>
              <w:t xml:space="preserve">Figura </w:t>
            </w:r>
            <w:fldSimple w:instr=" STYLEREF 1 \s ">
              <w:r w:rsidR="004939FD">
                <w:rPr>
                  <w:noProof/>
                </w:rPr>
                <w:t>5</w:t>
              </w:r>
            </w:fldSimple>
            <w:r w:rsidR="001F202F">
              <w:t>.</w:t>
            </w:r>
            <w:fldSimple w:instr=" SEQ Figura \* ARABIC \s 1 ">
              <w:r w:rsidR="004939FD">
                <w:rPr>
                  <w:noProof/>
                </w:rPr>
                <w:t>4</w:t>
              </w:r>
            </w:fldSimple>
            <w:bookmarkEnd w:id="200"/>
            <w:r w:rsidR="000E41E6">
              <w:t>: Fase vs. Entrada de la señal DC</w:t>
            </w:r>
          </w:p>
        </w:tc>
      </w:tr>
    </w:tbl>
    <w:p w:rsidR="00E34DB9" w:rsidRDefault="00E34DB9"/>
    <w:p w:rsidR="00E34DB9" w:rsidRDefault="002A4975" w:rsidP="002A4975">
      <w:pPr>
        <w:pStyle w:val="Ttulo3"/>
      </w:pPr>
      <w:bookmarkStart w:id="201" w:name="_Toc319497162"/>
      <w:r>
        <w:t>Señal AC</w:t>
      </w:r>
      <w:bookmarkEnd w:id="201"/>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18" type="#_x0000_t75" style="width:26.25pt;height:15.75pt" o:ole="">
            <v:imagedata r:id="rId563" o:title=""/>
          </v:shape>
          <o:OLEObject Type="Embed" ProgID="Equation.DSMT4" ShapeID="_x0000_i1318" DrawAspect="Content" ObjectID="_1393430463" r:id="rId564"/>
        </w:object>
      </w:r>
      <w:r>
        <w:t xml:space="preserve">hasta </w:t>
      </w:r>
      <w:r w:rsidRPr="009456CB">
        <w:rPr>
          <w:position w:val="-6"/>
        </w:rPr>
        <w:object w:dxaOrig="340" w:dyaOrig="279">
          <v:shape id="_x0000_i1319" type="#_x0000_t75" style="width:17.25pt;height:14.25pt" o:ole="">
            <v:imagedata r:id="rId565" o:title=""/>
          </v:shape>
          <o:OLEObject Type="Embed" ProgID="Equation.DSMT4" ShapeID="_x0000_i1319" DrawAspect="Content" ObjectID="_1393430464" r:id="rId566"/>
        </w:object>
      </w:r>
      <w:r>
        <w:t xml:space="preserve"> </w:t>
      </w:r>
      <w:r w:rsidR="00997FD1">
        <w:t xml:space="preserve">con pasos de </w:t>
      </w:r>
      <w:r w:rsidR="00997FD1" w:rsidRPr="00997FD1">
        <w:rPr>
          <w:position w:val="-10"/>
        </w:rPr>
        <w:object w:dxaOrig="520" w:dyaOrig="320">
          <v:shape id="_x0000_i1320" type="#_x0000_t75" style="width:26.25pt;height:15.75pt" o:ole="">
            <v:imagedata r:id="rId567" o:title=""/>
          </v:shape>
          <o:OLEObject Type="Embed" ProgID="Equation.DSMT4" ShapeID="_x0000_i1320" DrawAspect="Content" ObjectID="_1393430465" r:id="rId568"/>
        </w:object>
      </w:r>
      <w:r>
        <w:t xml:space="preserve">comenzando a tomar las primeras imágenes desde los </w:t>
      </w:r>
      <w:r w:rsidRPr="009456CB">
        <w:rPr>
          <w:position w:val="-6"/>
        </w:rPr>
        <w:object w:dxaOrig="620" w:dyaOrig="279">
          <v:shape id="_x0000_i1321" type="#_x0000_t75" style="width:30.75pt;height:14.25pt" o:ole="">
            <v:imagedata r:id="rId569" o:title=""/>
          </v:shape>
          <o:OLEObject Type="Embed" ProgID="Equation.DSMT4" ShapeID="_x0000_i1321" DrawAspect="Content" ObjectID="_1393430466" r:id="rId570"/>
        </w:object>
      </w:r>
      <w:r>
        <w:t xml:space="preserve">, de esta forma la última imagen del último paso se tomará con un voltaje de </w:t>
      </w:r>
      <w:r w:rsidRPr="009456CB">
        <w:rPr>
          <w:position w:val="-6"/>
        </w:rPr>
        <w:object w:dxaOrig="460" w:dyaOrig="279">
          <v:shape id="_x0000_i1322" type="#_x0000_t75" style="width:23.25pt;height:14.25pt" o:ole="">
            <v:imagedata r:id="rId571" o:title=""/>
          </v:shape>
          <o:OLEObject Type="Embed" ProgID="Equation.DSMT4" ShapeID="_x0000_i1322" DrawAspect="Content" ObjectID="_1393430467" r:id="rId572"/>
        </w:object>
      </w:r>
      <w:r>
        <w:t xml:space="preserve">. Cada desplazamiento se repitió 5 veces y entre cada imagen obtenida se hacia espera de </w:t>
      </w:r>
      <w:r w:rsidRPr="009456CB">
        <w:rPr>
          <w:position w:val="-6"/>
        </w:rPr>
        <w:object w:dxaOrig="300" w:dyaOrig="279">
          <v:shape id="_x0000_i1323" type="#_x0000_t75" style="width:15pt;height:14.25pt" o:ole="">
            <v:imagedata r:id="rId573" o:title=""/>
          </v:shape>
          <o:OLEObject Type="Embed" ProgID="Equation.DSMT4" ShapeID="_x0000_i1323" DrawAspect="Content" ObjectID="_1393430468" r:id="rId574"/>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4939FD">
        <w:t xml:space="preserve">Figura </w:t>
      </w:r>
      <w:r w:rsidR="004939FD">
        <w:rPr>
          <w:noProof/>
        </w:rPr>
        <w:t>5</w:t>
      </w:r>
      <w:r w:rsidR="004939FD">
        <w:t>.</w:t>
      </w:r>
      <w:r w:rsidR="004939FD">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2D1D1A" w:rsidP="009C78F8">
            <w:pPr>
              <w:pStyle w:val="Imagenes"/>
            </w:pPr>
            <w:r>
              <w:lastRenderedPageBreak/>
              <w:pict>
                <v:shape id="_x0000_i1324" type="#_x0000_t75" style="width:454.5pt;height:278.25pt">
                  <v:imagedata r:id="rId575" o:title="sitios de red AC" cropbottom="4955f" cropleft="6038f" cropright="4542f"/>
                </v:shape>
              </w:pict>
            </w:r>
          </w:p>
          <w:p w:rsidR="009456CB" w:rsidRDefault="002D1D1A" w:rsidP="009456CB">
            <w:pPr>
              <w:pStyle w:val="Imagenes"/>
            </w:pPr>
            <w:r>
              <w:pict>
                <v:shape id="_x0000_i1325" type="#_x0000_t75" style="width:149.25pt;height:94.5pt;mso-position-vertical:absolute">
                  <v:imagedata r:id="rId576" o:title="sitios de red AC2" croptop="1366f" cropbottom="43554f" cropleft="6038f" cropright="41483f"/>
                </v:shape>
              </w:pict>
            </w:r>
          </w:p>
          <w:p w:rsidR="00427E14" w:rsidRDefault="009456CB" w:rsidP="009456CB">
            <w:pPr>
              <w:pStyle w:val="Epgrafe"/>
            </w:pPr>
            <w:bookmarkStart w:id="202" w:name="_Ref318727325"/>
            <w:r>
              <w:t xml:space="preserve">Figura </w:t>
            </w:r>
            <w:fldSimple w:instr=" STYLEREF 1 \s ">
              <w:r w:rsidR="004939FD">
                <w:rPr>
                  <w:noProof/>
                </w:rPr>
                <w:t>5</w:t>
              </w:r>
            </w:fldSimple>
            <w:r w:rsidR="001F202F">
              <w:t>.</w:t>
            </w:r>
            <w:fldSimple w:instr=" SEQ Figura \* ARABIC \s 1 ">
              <w:r w:rsidR="004939FD">
                <w:rPr>
                  <w:noProof/>
                </w:rPr>
                <w:t>5</w:t>
              </w:r>
            </w:fldSimple>
            <w:bookmarkEnd w:id="202"/>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E333EF">
        <w:instrText xml:space="preserve"> ADDIN EN.CITE &lt;EndNote&gt;&lt;Cite&gt;&lt;Author&gt;Gutmann&lt;/Author&gt;&lt;Year&gt;1998&lt;/Year&gt;&lt;RecNum&gt;46&lt;/RecNum&gt;&lt;DisplayText&gt;[33]&lt;/DisplayText&gt;&lt;record&gt;&lt;rec-number&gt;46&lt;/rec-number&gt;&lt;foreign-keys&gt;&lt;key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E333EF">
        <w:rPr>
          <w:noProof/>
        </w:rPr>
        <w:t>[</w:t>
      </w:r>
      <w:hyperlink w:anchor="_ENREF_33" w:tooltip="Gutmann, 1998 #60" w:history="1">
        <w:r w:rsidR="00E333EF">
          <w:rPr>
            <w:noProof/>
          </w:rPr>
          <w:t>33</w:t>
        </w:r>
      </w:hyperlink>
      <w:r w:rsidR="00E333EF">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4939FD">
        <w:t xml:space="preserve">Figura </w:t>
      </w:r>
      <w:r w:rsidR="004939FD">
        <w:rPr>
          <w:noProof/>
        </w:rPr>
        <w:t>5</w:t>
      </w:r>
      <w:r w:rsidR="004939FD">
        <w:t>.</w:t>
      </w:r>
      <w:r w:rsidR="004939FD">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4939FD">
        <w:t xml:space="preserve">Figura </w:t>
      </w:r>
      <w:r w:rsidR="004939FD">
        <w:rPr>
          <w:noProof/>
        </w:rPr>
        <w:t>5</w:t>
      </w:r>
      <w:r w:rsidR="004939FD">
        <w:t>.</w:t>
      </w:r>
      <w:r w:rsidR="004939FD">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2D1D1A" w:rsidP="00997FD1">
            <w:pPr>
              <w:pStyle w:val="Imagenes"/>
            </w:pPr>
            <w:r>
              <w:lastRenderedPageBreak/>
              <w:pict>
                <v:shape id="_x0000_i1326" type="#_x0000_t75" style="width:420pt;height:315pt">
                  <v:imagedata r:id="rId577" o:title="linealidadSitiosAC2"/>
                </v:shape>
              </w:pict>
            </w:r>
          </w:p>
          <w:p w:rsidR="007751A9" w:rsidRDefault="00997FD1" w:rsidP="002E7367">
            <w:pPr>
              <w:pStyle w:val="Epgrafe"/>
            </w:pPr>
            <w:bookmarkStart w:id="203" w:name="_Ref318730014"/>
            <w:r>
              <w:t xml:space="preserve">Figura </w:t>
            </w:r>
            <w:fldSimple w:instr=" STYLEREF 1 \s ">
              <w:r w:rsidR="004939FD">
                <w:rPr>
                  <w:noProof/>
                </w:rPr>
                <w:t>5</w:t>
              </w:r>
            </w:fldSimple>
            <w:r w:rsidR="001F202F">
              <w:t>.</w:t>
            </w:r>
            <w:fldSimple w:instr=" SEQ Figura \* ARABIC \s 1 ">
              <w:r w:rsidR="004939FD">
                <w:rPr>
                  <w:noProof/>
                </w:rPr>
                <w:t>6</w:t>
              </w:r>
            </w:fldSimple>
            <w:bookmarkEnd w:id="203"/>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27" type="#_x0000_t75" style="width:15.75pt;height:14.25pt" o:ole="">
            <v:imagedata r:id="rId578" o:title=""/>
          </v:shape>
          <o:OLEObject Type="Embed" ProgID="Equation.DSMT4" ShapeID="_x0000_i1327" DrawAspect="Content" ObjectID="_1393430469" r:id="rId579"/>
        </w:object>
      </w:r>
      <w:r>
        <w:t xml:space="preserve"> hasta aproximadamente </w:t>
      </w:r>
      <w:r w:rsidRPr="002E7367">
        <w:rPr>
          <w:position w:val="-10"/>
        </w:rPr>
        <w:object w:dxaOrig="560" w:dyaOrig="320">
          <v:shape id="_x0000_i1328" type="#_x0000_t75" style="width:27.75pt;height:15.75pt" o:ole="">
            <v:imagedata r:id="rId580" o:title=""/>
          </v:shape>
          <o:OLEObject Type="Embed" ProgID="Equation.DSMT4" ShapeID="_x0000_i1328" DrawAspect="Content" ObjectID="_1393430470" r:id="rId581"/>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4939FD">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29" type="#_x0000_t75" style="width:155.25pt;height:18pt" o:ole="">
            <v:imagedata r:id="rId582" o:title=""/>
          </v:shape>
          <o:OLEObject Type="Embed" ProgID="Equation.DSMT4" ShapeID="_x0000_i1329" DrawAspect="Content" ObjectID="_1393430471" r:id="rId583"/>
        </w:object>
      </w:r>
      <w:r>
        <w:tab/>
      </w:r>
      <w:r>
        <w:fldChar w:fldCharType="begin"/>
      </w:r>
      <w:r>
        <w:instrText xml:space="preserve"> MACROBUTTON MTPlaceRef \* MERGEFORMAT </w:instrText>
      </w:r>
      <w:r w:rsidR="00954783">
        <w:fldChar w:fldCharType="begin"/>
      </w:r>
      <w:r w:rsidR="00954783">
        <w:instrText xml:space="preserve"> SEQ MTEqn \h \* MERGEFORMAT </w:instrText>
      </w:r>
      <w:r w:rsidR="00954783">
        <w:fldChar w:fldCharType="end"/>
      </w:r>
      <w:bookmarkStart w:id="204" w:name="ZEqnNum234149"/>
      <w:r>
        <w:instrText>(</w:instrText>
      </w:r>
      <w:fldSimple w:instr=" SEQ MTChap \c \* Arabic \* MERGEFORMAT ">
        <w:r w:rsidR="004939FD">
          <w:rPr>
            <w:noProof/>
          </w:rPr>
          <w:instrText>5</w:instrText>
        </w:r>
      </w:fldSimple>
      <w:r>
        <w:instrText>.</w:instrText>
      </w:r>
      <w:fldSimple w:instr=" SEQ MTEqn \c \* Arabic \* MERGEFORMAT ">
        <w:r w:rsidR="004939FD">
          <w:rPr>
            <w:noProof/>
          </w:rPr>
          <w:instrText>4</w:instrText>
        </w:r>
      </w:fldSimple>
      <w:r>
        <w:instrText>)</w:instrText>
      </w:r>
      <w:bookmarkEnd w:id="204"/>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30" type="#_x0000_t75" style="width:60.75pt;height:17.25pt" o:ole="">
            <v:imagedata r:id="rId584" o:title=""/>
          </v:shape>
          <o:OLEObject Type="Embed" ProgID="Equation.DSMT4" ShapeID="_x0000_i1330" DrawAspect="Content" ObjectID="_1393430472" r:id="rId585"/>
        </w:object>
      </w:r>
      <w:r w:rsidR="002E7367">
        <w:t xml:space="preserve"> lo que equivale a </w:t>
      </w:r>
      <w:r w:rsidR="002E7367" w:rsidRPr="002E7367">
        <w:rPr>
          <w:position w:val="-10"/>
        </w:rPr>
        <w:object w:dxaOrig="1320" w:dyaOrig="340">
          <v:shape id="_x0000_i1331" type="#_x0000_t75" style="width:66pt;height:17.25pt" o:ole="">
            <v:imagedata r:id="rId586" o:title=""/>
          </v:shape>
          <o:OLEObject Type="Embed" ProgID="Equation.DSMT4" ShapeID="_x0000_i1331" DrawAspect="Content" ObjectID="_1393430473" r:id="rId587"/>
        </w:object>
      </w:r>
      <w:r w:rsidR="002E7367">
        <w:t xml:space="preserve">con un offset de </w:t>
      </w:r>
      <w:r w:rsidR="002E7367" w:rsidRPr="002E7367">
        <w:rPr>
          <w:position w:val="-10"/>
        </w:rPr>
        <w:object w:dxaOrig="780" w:dyaOrig="320">
          <v:shape id="_x0000_i1332" type="#_x0000_t75" style="width:39pt;height:15.75pt" o:ole="">
            <v:imagedata r:id="rId588" o:title=""/>
          </v:shape>
          <o:OLEObject Type="Embed" ProgID="Equation.DSMT4" ShapeID="_x0000_i1332" DrawAspect="Content" ObjectID="_1393430474" r:id="rId589"/>
        </w:object>
      </w:r>
      <w:r w:rsidR="002E7367">
        <w:t xml:space="preserve"> que equivale a </w:t>
      </w:r>
      <w:r w:rsidR="002E7367" w:rsidRPr="002E7367">
        <w:rPr>
          <w:position w:val="-10"/>
        </w:rPr>
        <w:object w:dxaOrig="940" w:dyaOrig="320">
          <v:shape id="_x0000_i1333" type="#_x0000_t75" style="width:47.25pt;height:15.75pt" o:ole="">
            <v:imagedata r:id="rId590" o:title=""/>
          </v:shape>
          <o:OLEObject Type="Embed" ProgID="Equation.DSMT4" ShapeID="_x0000_i1333" DrawAspect="Content" ObjectID="_1393430475" r:id="rId591"/>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34" type="#_x0000_t75" style="width:14.25pt;height:14.25pt" o:ole="">
            <v:imagedata r:id="rId592" o:title=""/>
          </v:shape>
          <o:OLEObject Type="Embed" ProgID="Equation.DSMT4" ShapeID="_x0000_i1334" DrawAspect="Content" ObjectID="_1393430476" r:id="rId593"/>
        </w:object>
      </w:r>
      <w:r w:rsidR="00F46D6A">
        <w:t xml:space="preserve">hasta una fase </w:t>
      </w:r>
      <w:r w:rsidR="00F46D6A">
        <w:lastRenderedPageBreak/>
        <w:t xml:space="preserve">de </w:t>
      </w:r>
      <w:r w:rsidR="00F46D6A" w:rsidRPr="00F46D6A">
        <w:rPr>
          <w:position w:val="-6"/>
        </w:rPr>
        <w:object w:dxaOrig="499" w:dyaOrig="279">
          <v:shape id="_x0000_i1335" type="#_x0000_t75" style="width:24.75pt;height:14.25pt" o:ole="">
            <v:imagedata r:id="rId594" o:title=""/>
          </v:shape>
          <o:OLEObject Type="Embed" ProgID="Equation.DSMT4" ShapeID="_x0000_i1335" DrawAspect="Content" ObjectID="_1393430477" r:id="rId595"/>
        </w:object>
      </w:r>
      <w:r w:rsidR="00F46D6A">
        <w:t xml:space="preserve"> con pasos de </w:t>
      </w:r>
      <w:r w:rsidR="00F46D6A" w:rsidRPr="00F46D6A">
        <w:rPr>
          <w:position w:val="-6"/>
        </w:rPr>
        <w:object w:dxaOrig="279" w:dyaOrig="279">
          <v:shape id="_x0000_i1336" type="#_x0000_t75" style="width:14.25pt;height:14.25pt" o:ole="">
            <v:imagedata r:id="rId596" o:title=""/>
          </v:shape>
          <o:OLEObject Type="Embed" ProgID="Equation.DSMT4" ShapeID="_x0000_i1336" DrawAspect="Content" ObjectID="_1393430478" r:id="rId597"/>
        </w:object>
      </w:r>
      <w:r w:rsidR="00F46D6A">
        <w:t xml:space="preserve">, repitiendo 10 veces el proceso para cada paso. La fuente utilizada fue una fuente gaussiana centrada en </w:t>
      </w:r>
      <w:r w:rsidR="00F46D6A" w:rsidRPr="00F46D6A">
        <w:rPr>
          <w:position w:val="-10"/>
        </w:rPr>
        <w:object w:dxaOrig="880" w:dyaOrig="320">
          <v:shape id="_x0000_i1337" type="#_x0000_t75" style="width:44.25pt;height:15.75pt" o:ole="">
            <v:imagedata r:id="rId598" o:title=""/>
          </v:shape>
          <o:OLEObject Type="Embed" ProgID="Equation.DSMT4" ShapeID="_x0000_i1337" DrawAspect="Content" ObjectID="_1393430479" r:id="rId599"/>
        </w:object>
      </w:r>
      <w:r w:rsidR="00F46D6A">
        <w:t xml:space="preserve"> y con ancho espectral de </w:t>
      </w:r>
      <w:r w:rsidR="00F46D6A" w:rsidRPr="00F46D6A">
        <w:rPr>
          <w:position w:val="-6"/>
        </w:rPr>
        <w:object w:dxaOrig="580" w:dyaOrig="279">
          <v:shape id="_x0000_i1338" type="#_x0000_t75" style="width:29.25pt;height:14.25pt" o:ole="">
            <v:imagedata r:id="rId600" o:title=""/>
          </v:shape>
          <o:OLEObject Type="Embed" ProgID="Equation.DSMT4" ShapeID="_x0000_i1338" DrawAspect="Content" ObjectID="_1393430480" r:id="rId601"/>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4939FD">
        <w:t xml:space="preserve">Figura </w:t>
      </w:r>
      <w:r w:rsidR="004939FD">
        <w:rPr>
          <w:noProof/>
        </w:rPr>
        <w:t>2</w:t>
      </w:r>
      <w:r w:rsidR="004939FD">
        <w:t>.</w:t>
      </w:r>
      <w:r w:rsidR="004939FD">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4939FD">
        <w:t xml:space="preserve">Figura </w:t>
      </w:r>
      <w:r w:rsidR="004939FD">
        <w:rPr>
          <w:noProof/>
        </w:rPr>
        <w:t>5</w:t>
      </w:r>
      <w:r w:rsidR="004939FD">
        <w:t>.</w:t>
      </w:r>
      <w:r w:rsidR="004939FD">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2D1D1A" w:rsidP="00F46D6A">
            <w:pPr>
              <w:pStyle w:val="Imagenes"/>
            </w:pPr>
            <w:r>
              <w:pict>
                <v:shape id="_x0000_i1339" type="#_x0000_t75" style="width:420pt;height:315pt">
                  <v:imagedata r:id="rId602" o:title="simnoruido1"/>
                </v:shape>
              </w:pict>
            </w:r>
          </w:p>
          <w:p w:rsidR="00F46D6A" w:rsidRDefault="00F46D6A" w:rsidP="00F46D6A">
            <w:pPr>
              <w:pStyle w:val="Epgrafe"/>
            </w:pPr>
            <w:bookmarkStart w:id="205" w:name="_Ref318736263"/>
            <w:r>
              <w:t xml:space="preserve">Figura </w:t>
            </w:r>
            <w:fldSimple w:instr=" STYLEREF 1 \s ">
              <w:r w:rsidR="004939FD">
                <w:rPr>
                  <w:noProof/>
                </w:rPr>
                <w:t>5</w:t>
              </w:r>
            </w:fldSimple>
            <w:r w:rsidR="001F202F">
              <w:t>.</w:t>
            </w:r>
            <w:fldSimple w:instr=" SEQ Figura \* ARABIC \s 1 ">
              <w:r w:rsidR="004939FD">
                <w:rPr>
                  <w:noProof/>
                </w:rPr>
                <w:t>7</w:t>
              </w:r>
            </w:fldSimple>
            <w:bookmarkEnd w:id="205"/>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40" type="#_x0000_t75" style="width:27pt;height:14.25pt" o:ole="">
            <v:imagedata r:id="rId603" o:title=""/>
          </v:shape>
          <o:OLEObject Type="Embed" ProgID="Equation.DSMT4" ShapeID="_x0000_i1340" DrawAspect="Content" ObjectID="_1393430481" r:id="rId604"/>
        </w:object>
      </w:r>
      <w:r>
        <w:t xml:space="preserve"> y </w:t>
      </w:r>
      <w:r w:rsidRPr="008A52FA">
        <w:rPr>
          <w:position w:val="-6"/>
        </w:rPr>
        <w:object w:dxaOrig="540" w:dyaOrig="279">
          <v:shape id="_x0000_i1341" type="#_x0000_t75" style="width:27pt;height:14.25pt" o:ole="">
            <v:imagedata r:id="rId605" o:title=""/>
          </v:shape>
          <o:OLEObject Type="Embed" ProgID="Equation.DSMT4" ShapeID="_x0000_i1341" DrawAspect="Content" ObjectID="_1393430482" r:id="rId606"/>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2D1D1A" w:rsidP="008A52FA">
            <w:pPr>
              <w:pStyle w:val="Imagenes"/>
            </w:pPr>
            <w:r>
              <w:lastRenderedPageBreak/>
              <w:pict>
                <v:shape id="_x0000_i1342" type="#_x0000_t75" style="width:420pt;height:315pt">
                  <v:imagedata r:id="rId607" o:title="simruido30"/>
                </v:shape>
              </w:pict>
            </w:r>
          </w:p>
          <w:p w:rsidR="008A52FA" w:rsidRDefault="008A52FA" w:rsidP="008A52FA">
            <w:pPr>
              <w:pStyle w:val="Epgrafe"/>
            </w:pPr>
            <w:bookmarkStart w:id="206" w:name="_Ref318736750"/>
            <w:r>
              <w:t xml:space="preserve">Figura </w:t>
            </w:r>
            <w:fldSimple w:instr=" STYLEREF 1 \s ">
              <w:r w:rsidR="004939FD">
                <w:rPr>
                  <w:noProof/>
                </w:rPr>
                <w:t>5</w:t>
              </w:r>
            </w:fldSimple>
            <w:r w:rsidR="001F202F">
              <w:t>.</w:t>
            </w:r>
            <w:fldSimple w:instr=" SEQ Figura \* ARABIC \s 1 ">
              <w:r w:rsidR="004939FD">
                <w:rPr>
                  <w:noProof/>
                </w:rPr>
                <w:t>8</w:t>
              </w:r>
            </w:fldSimple>
            <w:bookmarkEnd w:id="206"/>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4939FD">
        <w:t xml:space="preserve">Figura </w:t>
      </w:r>
      <w:r w:rsidR="004939FD">
        <w:rPr>
          <w:noProof/>
        </w:rPr>
        <w:t>5</w:t>
      </w:r>
      <w:r w:rsidR="004939FD">
        <w:t>.</w:t>
      </w:r>
      <w:r w:rsidR="004939FD">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43" type="#_x0000_t75" style="width:27pt;height:14.25pt" o:ole="">
            <v:imagedata r:id="rId608" o:title=""/>
          </v:shape>
          <o:OLEObject Type="Embed" ProgID="Equation.DSMT4" ShapeID="_x0000_i1343" DrawAspect="Content" ObjectID="_1393430483" r:id="rId609"/>
        </w:object>
      </w:r>
      <w:r>
        <w:t xml:space="preserve"> y </w:t>
      </w:r>
      <w:r w:rsidRPr="008A52FA">
        <w:rPr>
          <w:position w:val="-6"/>
        </w:rPr>
        <w:object w:dxaOrig="540" w:dyaOrig="279">
          <v:shape id="_x0000_i1344" type="#_x0000_t75" style="width:27pt;height:14.25pt" o:ole="">
            <v:imagedata r:id="rId610" o:title=""/>
          </v:shape>
          <o:OLEObject Type="Embed" ProgID="Equation.DSMT4" ShapeID="_x0000_i1344" DrawAspect="Content" ObjectID="_1393430484" r:id="rId611"/>
        </w:object>
      </w:r>
      <w:r>
        <w:t xml:space="preserve">. La gráfica obtenida se muestra en la </w:t>
      </w:r>
      <w:r>
        <w:fldChar w:fldCharType="begin"/>
      </w:r>
      <w:r>
        <w:instrText xml:space="preserve"> REF _Ref318737037 \h </w:instrText>
      </w:r>
      <w:r>
        <w:fldChar w:fldCharType="separate"/>
      </w:r>
      <w:r w:rsidR="004939FD">
        <w:t xml:space="preserve">Figura </w:t>
      </w:r>
      <w:r w:rsidR="004939FD">
        <w:rPr>
          <w:noProof/>
        </w:rPr>
        <w:t>5</w:t>
      </w:r>
      <w:r w:rsidR="004939FD">
        <w:t>.</w:t>
      </w:r>
      <w:r w:rsidR="004939FD">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2D1D1A" w:rsidP="008A52FA">
            <w:pPr>
              <w:pStyle w:val="Imagenes"/>
            </w:pPr>
            <w:r>
              <w:lastRenderedPageBreak/>
              <w:pict>
                <v:shape id="_x0000_i1345" type="#_x0000_t75" style="width:420pt;height:315pt">
                  <v:imagedata r:id="rId612" o:title="simruido60"/>
                </v:shape>
              </w:pict>
            </w:r>
          </w:p>
          <w:p w:rsidR="008A52FA" w:rsidRDefault="008A52FA" w:rsidP="008A52FA">
            <w:pPr>
              <w:pStyle w:val="Epgrafe"/>
            </w:pPr>
            <w:bookmarkStart w:id="207" w:name="_Ref318737037"/>
            <w:r>
              <w:t xml:space="preserve">Figura </w:t>
            </w:r>
            <w:fldSimple w:instr=" STYLEREF 1 \s ">
              <w:r w:rsidR="004939FD">
                <w:rPr>
                  <w:noProof/>
                </w:rPr>
                <w:t>5</w:t>
              </w:r>
            </w:fldSimple>
            <w:r w:rsidR="001F202F">
              <w:t>.</w:t>
            </w:r>
            <w:fldSimple w:instr=" SEQ Figura \* ARABIC \s 1 ">
              <w:r w:rsidR="004939FD">
                <w:rPr>
                  <w:noProof/>
                </w:rPr>
                <w:t>9</w:t>
              </w:r>
            </w:fldSimple>
            <w:bookmarkEnd w:id="207"/>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bookmarkStart w:id="208" w:name="_Toc319497163"/>
      <w:r w:rsidR="00742507">
        <w:lastRenderedPageBreak/>
        <w:t>Prueba funcional del sistema de control</w:t>
      </w:r>
      <w:bookmarkEnd w:id="208"/>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46" type="#_x0000_t75" style="width:33.75pt;height:15.75pt" o:ole="">
            <v:imagedata r:id="rId613" o:title=""/>
          </v:shape>
          <o:OLEObject Type="Embed" ProgID="Equation.DSMT4" ShapeID="_x0000_i1346" DrawAspect="Content" ObjectID="_1393430485" r:id="rId614"/>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w:t>
      </w:r>
      <w:r w:rsidR="00C17FDC">
        <w:t xml:space="preserve"> </w:t>
      </w:r>
      <w:r>
        <w:t>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47" type="#_x0000_t75" style="width:29.25pt;height:14.25pt" o:ole="">
            <v:imagedata r:id="rId615" o:title=""/>
          </v:shape>
          <o:OLEObject Type="Embed" ProgID="Equation.DSMT4" ShapeID="_x0000_i1347" DrawAspect="Content" ObjectID="_1393430486" r:id="rId616"/>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48" type="#_x0000_t75" style="width:27pt;height:14.25pt" o:ole="">
            <v:imagedata r:id="rId617" o:title=""/>
          </v:shape>
          <o:OLEObject Type="Embed" ProgID="Equation.DSMT4" ShapeID="_x0000_i1348" DrawAspect="Content" ObjectID="_1393430487" r:id="rId618"/>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4939FD">
        <w:t xml:space="preserve">Figura </w:t>
      </w:r>
      <w:r w:rsidR="004939FD">
        <w:rPr>
          <w:noProof/>
        </w:rPr>
        <w:t>5</w:t>
      </w:r>
      <w:r w:rsidR="004939FD">
        <w:t>.</w:t>
      </w:r>
      <w:r w:rsidR="004939FD">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337"/>
      </w:tblGrid>
      <w:tr w:rsidR="00DD6E78" w:rsidTr="00B608A9">
        <w:tc>
          <w:tcPr>
            <w:tcW w:w="9261" w:type="dxa"/>
            <w:shd w:val="clear" w:color="auto" w:fill="auto"/>
          </w:tcPr>
          <w:p w:rsidR="009D4D97" w:rsidRDefault="002D1D1A" w:rsidP="009D4D97">
            <w:pPr>
              <w:pStyle w:val="Imagenes"/>
            </w:pPr>
            <w:r>
              <w:pict>
                <v:shape id="_x0000_i1349" type="#_x0000_t75" style="width:456.75pt;height:235.5pt">
                  <v:imagedata r:id="rId619" o:title="evolucion contraste" cropleft="4751f" cropright="5722f"/>
                </v:shape>
              </w:pict>
            </w:r>
          </w:p>
          <w:p w:rsidR="009D4D97" w:rsidRDefault="009D4D97" w:rsidP="00DD6E78">
            <w:pPr>
              <w:pStyle w:val="Epgrafe"/>
            </w:pPr>
            <w:bookmarkStart w:id="209" w:name="_Ref318818747"/>
            <w:r>
              <w:t xml:space="preserve">Figura </w:t>
            </w:r>
            <w:fldSimple w:instr=" STYLEREF 1 \s ">
              <w:r w:rsidR="004939FD">
                <w:rPr>
                  <w:noProof/>
                </w:rPr>
                <w:t>5</w:t>
              </w:r>
            </w:fldSimple>
            <w:r w:rsidR="001F202F">
              <w:t>.</w:t>
            </w:r>
            <w:fldSimple w:instr=" SEQ Figura \* ARABIC \s 1 ">
              <w:r w:rsidR="004939FD">
                <w:rPr>
                  <w:noProof/>
                </w:rPr>
                <w:t>10</w:t>
              </w:r>
            </w:fldSimple>
            <w:bookmarkEnd w:id="209"/>
            <w:r>
              <w:rPr>
                <w:noProof/>
              </w:rPr>
              <w:t>: Evolución del contraste en el tiempo</w:t>
            </w:r>
          </w:p>
        </w:tc>
      </w:tr>
    </w:tbl>
    <w:p w:rsidR="009D4D97" w:rsidRDefault="00E15F83" w:rsidP="00F34A05">
      <w:r>
        <w:t xml:space="preserve">El contraste inicial medido fue de </w:t>
      </w:r>
      <w:r w:rsidR="00131100" w:rsidRPr="00E15F83">
        <w:rPr>
          <w:position w:val="-10"/>
        </w:rPr>
        <w:object w:dxaOrig="1620" w:dyaOrig="320">
          <v:shape id="_x0000_i1350" type="#_x0000_t75" style="width:81pt;height:15.75pt" o:ole="">
            <v:imagedata r:id="rId620" o:title=""/>
          </v:shape>
          <o:OLEObject Type="Embed" ProgID="Equation.DSMT4" ShapeID="_x0000_i1350" DrawAspect="Content" ObjectID="_1393430488" r:id="rId621"/>
        </w:object>
      </w:r>
      <w:r>
        <w:t>, y s</w:t>
      </w:r>
      <w:r w:rsidR="001111A7">
        <w:t xml:space="preserve">e puede observar que luego de casi 500 segundos, se logra obtener </w:t>
      </w:r>
      <w:r>
        <w:t xml:space="preserve">una mejora de aproximadamente </w:t>
      </w:r>
      <w:r w:rsidR="00131100" w:rsidRPr="00E15F83">
        <w:rPr>
          <w:position w:val="-10"/>
        </w:rPr>
        <w:object w:dxaOrig="800" w:dyaOrig="320">
          <v:shape id="_x0000_i1351" type="#_x0000_t75" style="width:39.75pt;height:15.75pt" o:ole="">
            <v:imagedata r:id="rId622" o:title=""/>
          </v:shape>
          <o:OLEObject Type="Embed" ProgID="Equation.DSMT4" ShapeID="_x0000_i1351" DrawAspect="Content" ObjectID="_1393430489" r:id="rId623"/>
        </w:object>
      </w:r>
      <w:r>
        <w:t xml:space="preserve"> al obtener un contraste promedio de </w:t>
      </w:r>
      <w:r w:rsidR="00131100" w:rsidRPr="00E15F83">
        <w:rPr>
          <w:position w:val="-10"/>
        </w:rPr>
        <w:object w:dxaOrig="1620" w:dyaOrig="320">
          <v:shape id="_x0000_i1352" type="#_x0000_t75" style="width:81pt;height:15.75pt" o:ole="">
            <v:imagedata r:id="rId624" o:title=""/>
          </v:shape>
          <o:OLEObject Type="Embed" ProgID="Equation.DSMT4" ShapeID="_x0000_i1352" DrawAspect="Content" ObjectID="_1393430490" r:id="rId625"/>
        </w:object>
      </w:r>
      <w:r>
        <w:t xml:space="preserve">. </w:t>
      </w:r>
      <w:r w:rsidR="00131100">
        <w:t xml:space="preserve">Cabe destacar que un contraste de </w:t>
      </w:r>
      <w:r w:rsidR="00131100" w:rsidRPr="00B608A9">
        <w:rPr>
          <w:position w:val="-10"/>
        </w:rPr>
        <w:object w:dxaOrig="740" w:dyaOrig="320">
          <v:shape id="_x0000_i1353" type="#_x0000_t75" style="width:36.75pt;height:15.75pt" o:ole="">
            <v:imagedata r:id="rId626" o:title=""/>
          </v:shape>
          <o:OLEObject Type="Embed" ProgID="Equation.DSMT4" ShapeID="_x0000_i1353" DrawAspect="Content" ObjectID="_1393430491" r:id="rId627"/>
        </w:object>
      </w:r>
      <w:r w:rsidR="00131100">
        <w:t xml:space="preserve"> corresponde aproximadamente a </w:t>
      </w:r>
      <w:r w:rsidR="00131100" w:rsidRPr="007226C0">
        <w:rPr>
          <w:position w:val="-6"/>
        </w:rPr>
        <w:object w:dxaOrig="300" w:dyaOrig="279">
          <v:shape id="_x0000_i1354" type="#_x0000_t75" style="width:15pt;height:14.25pt" o:ole="">
            <v:imagedata r:id="rId628" o:title=""/>
          </v:shape>
          <o:OLEObject Type="Embed" ProgID="Equation.DSMT4" ShapeID="_x0000_i1354" DrawAspect="Content" ObjectID="_1393430492" r:id="rId629"/>
        </w:object>
      </w:r>
      <w:r w:rsidR="00131100">
        <w:t xml:space="preserve"> niveles de intensidad en 8 bits, mientras que un contraste de </w:t>
      </w:r>
      <w:r w:rsidR="00131100" w:rsidRPr="00B608A9">
        <w:rPr>
          <w:position w:val="-10"/>
        </w:rPr>
        <w:object w:dxaOrig="740" w:dyaOrig="320">
          <v:shape id="_x0000_i1355" type="#_x0000_t75" style="width:36.75pt;height:15.75pt" o:ole="">
            <v:imagedata r:id="rId630" o:title=""/>
          </v:shape>
          <o:OLEObject Type="Embed" ProgID="Equation.DSMT4" ShapeID="_x0000_i1355" DrawAspect="Content" ObjectID="_1393430493" r:id="rId631"/>
        </w:object>
      </w:r>
      <w:r w:rsidR="00131100">
        <w:t xml:space="preserve"> corresponde aproximadamente a </w:t>
      </w:r>
      <w:r w:rsidR="00131100" w:rsidRPr="00B608A9">
        <w:rPr>
          <w:position w:val="-6"/>
        </w:rPr>
        <w:object w:dxaOrig="300" w:dyaOrig="279">
          <v:shape id="_x0000_i1356" type="#_x0000_t75" style="width:15pt;height:14.25pt" o:ole="">
            <v:imagedata r:id="rId632" o:title=""/>
          </v:shape>
          <o:OLEObject Type="Embed" ProgID="Equation.DSMT4" ShapeID="_x0000_i1356" DrawAspect="Content" ObjectID="_1393430494" r:id="rId633"/>
        </w:object>
      </w:r>
      <w:r w:rsidR="00131100">
        <w:t xml:space="preserve"> niveles. Estas cantidades de niveles de intensidad se encuentran por debajo de lo que habitualmente se debería utilizar para mediciones con sistemas </w:t>
      </w:r>
      <w:r w:rsidR="005B08C4">
        <w:t>interferenciales</w:t>
      </w:r>
      <w:r w:rsidR="00131100">
        <w:t xml:space="preserve">, incluso se ha reportado que el promedio en el </w:t>
      </w:r>
      <w:r w:rsidR="00131100">
        <w:lastRenderedPageBreak/>
        <w:t xml:space="preserve">laboratorio es de </w:t>
      </w:r>
      <w:r w:rsidR="00131100" w:rsidRPr="00B608A9">
        <w:rPr>
          <w:position w:val="-6"/>
        </w:rPr>
        <w:object w:dxaOrig="400" w:dyaOrig="279">
          <v:shape id="_x0000_i1357" type="#_x0000_t75" style="width:20.25pt;height:14.25pt" o:ole="">
            <v:imagedata r:id="rId634" o:title=""/>
          </v:shape>
          <o:OLEObject Type="Embed" ProgID="Equation.DSMT4" ShapeID="_x0000_i1357" DrawAspect="Content" ObjectID="_1393430495" r:id="rId635"/>
        </w:object>
      </w:r>
      <w:r w:rsidR="00131100">
        <w:t xml:space="preserve"> niveles de intensidad </w:t>
      </w:r>
      <w:r w:rsidR="00131100">
        <w:fldChar w:fldCharType="begin"/>
      </w:r>
      <w:r w:rsidR="00E333EF">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131100">
        <w:fldChar w:fldCharType="separate"/>
      </w:r>
      <w:r w:rsidR="00E333EF">
        <w:rPr>
          <w:noProof/>
        </w:rPr>
        <w:t>[</w:t>
      </w:r>
      <w:hyperlink w:anchor="_ENREF_34" w:tooltip="González-Laprea, 2011 #48" w:history="1">
        <w:r w:rsidR="00E333EF">
          <w:rPr>
            <w:noProof/>
          </w:rPr>
          <w:t>34</w:t>
        </w:r>
      </w:hyperlink>
      <w:r w:rsidR="00E333EF">
        <w:rPr>
          <w:noProof/>
        </w:rPr>
        <w:t>]</w:t>
      </w:r>
      <w:r w:rsidR="00131100">
        <w:fldChar w:fldCharType="end"/>
      </w:r>
      <w:r w:rsidR="00131100">
        <w:t>. La disminución se debe a las condiciones experimentales de la lámpara explicadas</w:t>
      </w:r>
      <w:r w:rsidR="005B08C4">
        <w:t xml:space="preserve"> anteriormente</w:t>
      </w:r>
      <w:r w:rsidR="006522A0">
        <w:t>.</w:t>
      </w:r>
      <w:r w:rsidR="00953E1E">
        <w:t xml:space="preserve"> </w:t>
      </w:r>
      <w:r>
        <w:t xml:space="preserve">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4939FD">
        <w:t xml:space="preserve">Figura </w:t>
      </w:r>
      <w:r w:rsidR="004939FD">
        <w:rPr>
          <w:noProof/>
        </w:rPr>
        <w:t>5</w:t>
      </w:r>
      <w:r w:rsidR="004939FD">
        <w:t>.</w:t>
      </w:r>
      <w:r w:rsidR="004939FD">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2D1D1A" w:rsidP="009D4D97">
            <w:pPr>
              <w:pStyle w:val="Imagenes"/>
            </w:pPr>
            <w:r>
              <w:pict>
                <v:shape id="_x0000_i1358" type="#_x0000_t75" style="width:233.25pt;height:189pt">
                  <v:imagedata r:id="rId636" o:title="señal"/>
                </v:shape>
              </w:pict>
            </w:r>
          </w:p>
          <w:p w:rsidR="009D4D97" w:rsidRDefault="009D4D97" w:rsidP="00DD6E78">
            <w:pPr>
              <w:pStyle w:val="Epgrafe"/>
            </w:pPr>
            <w:bookmarkStart w:id="210" w:name="_Ref318818960"/>
            <w:r>
              <w:t xml:space="preserve">Figura </w:t>
            </w:r>
            <w:fldSimple w:instr=" STYLEREF 1 \s ">
              <w:r w:rsidR="004939FD">
                <w:rPr>
                  <w:noProof/>
                </w:rPr>
                <w:t>5</w:t>
              </w:r>
            </w:fldSimple>
            <w:r w:rsidR="001F202F">
              <w:t>.</w:t>
            </w:r>
            <w:fldSimple w:instr=" SEQ Figura \* ARABIC \s 1 ">
              <w:r w:rsidR="004939FD">
                <w:rPr>
                  <w:noProof/>
                </w:rPr>
                <w:t>11</w:t>
              </w:r>
            </w:fldSimple>
            <w:bookmarkEnd w:id="210"/>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4939FD">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4939FD">
        <w:t xml:space="preserve">Figura </w:t>
      </w:r>
      <w:r w:rsidR="004939FD">
        <w:rPr>
          <w:noProof/>
        </w:rPr>
        <w:t>5</w:t>
      </w:r>
      <w:r w:rsidR="004939FD">
        <w:t>.</w:t>
      </w:r>
      <w:r w:rsidR="004939FD">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59" type="#_x0000_t75" style="width:41.25pt;height:15.75pt" o:ole="">
            <v:imagedata r:id="rId637" o:title=""/>
          </v:shape>
          <o:OLEObject Type="Embed" ProgID="Equation.DSMT4" ShapeID="_x0000_i1359" DrawAspect="Content" ObjectID="_1393430496" r:id="rId638"/>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60" type="#_x0000_t75" style="width:24.75pt;height:14.25pt" o:ole="">
            <v:imagedata r:id="rId639" o:title=""/>
          </v:shape>
          <o:OLEObject Type="Embed" ProgID="Equation.DSMT4" ShapeID="_x0000_i1360" DrawAspect="Content" ObjectID="_1393430497" r:id="rId640"/>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2D1D1A" w:rsidP="00C3484B">
            <w:pPr>
              <w:pStyle w:val="Imagenes"/>
            </w:pPr>
            <w:r>
              <w:lastRenderedPageBreak/>
              <w:pict>
                <v:shape id="_x0000_i1361" type="#_x0000_t75" style="width:299.25pt;height:257.25pt">
                  <v:imagedata r:id="rId641" o:title="fasecontrol" cropleft="3522f" cropright="5518f"/>
                </v:shape>
              </w:pict>
            </w:r>
          </w:p>
          <w:p w:rsidR="00C3484B" w:rsidRDefault="00C3484B" w:rsidP="00B608A9">
            <w:pPr>
              <w:pStyle w:val="Epgrafe"/>
            </w:pPr>
            <w:bookmarkStart w:id="211" w:name="_Ref318972189"/>
            <w:r>
              <w:t xml:space="preserve">Figura </w:t>
            </w:r>
            <w:fldSimple w:instr=" STYLEREF 1 \s ">
              <w:r w:rsidR="004939FD">
                <w:rPr>
                  <w:noProof/>
                </w:rPr>
                <w:t>5</w:t>
              </w:r>
            </w:fldSimple>
            <w:r w:rsidR="001F202F">
              <w:t>.</w:t>
            </w:r>
            <w:fldSimple w:instr=" SEQ Figura \* ARABIC \s 1 ">
              <w:r w:rsidR="004939FD">
                <w:rPr>
                  <w:noProof/>
                </w:rPr>
                <w:t>12</w:t>
              </w:r>
            </w:fldSimple>
            <w:bookmarkEnd w:id="211"/>
            <w:r>
              <w:t>: Fase introducida al interferograma a través de la señal de control</w:t>
            </w:r>
          </w:p>
        </w:tc>
      </w:tr>
    </w:tbl>
    <w:p w:rsidR="00C3484B" w:rsidRDefault="00700B7F" w:rsidP="00F34A05">
      <w:r>
        <w:t xml:space="preserve">Sin embargo, como en el sistema real, la lámpara no tiene un espectro puntual, sino que tiene un ancho espectral de </w:t>
      </w:r>
      <w:r w:rsidRPr="00700B7F">
        <w:rPr>
          <w:position w:val="-6"/>
        </w:rPr>
        <w:object w:dxaOrig="580" w:dyaOrig="279">
          <v:shape id="_x0000_i1362" type="#_x0000_t75" style="width:29.25pt;height:14.25pt" o:ole="">
            <v:imagedata r:id="rId642" o:title=""/>
          </v:shape>
          <o:OLEObject Type="Embed" ProgID="Equation.DSMT4" ShapeID="_x0000_i1362" DrawAspect="Content" ObjectID="_1393430498" r:id="rId643"/>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4939FD">
        <w:t xml:space="preserve">Figura </w:t>
      </w:r>
      <w:r w:rsidR="004939FD">
        <w:rPr>
          <w:noProof/>
        </w:rPr>
        <w:t>5</w:t>
      </w:r>
      <w:r w:rsidR="004939FD">
        <w:t>.</w:t>
      </w:r>
      <w:r w:rsidR="004939FD">
        <w:rPr>
          <w:noProof/>
        </w:rPr>
        <w:t>13</w:t>
      </w:r>
      <w:r w:rsidR="0016022A">
        <w:fldChar w:fldCharType="end"/>
      </w:r>
      <w:r w:rsidR="00EF7841">
        <w:t>.</w:t>
      </w:r>
    </w:p>
    <w:p w:rsidR="005B08C4" w:rsidRDefault="005B08C4"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5B08C4" w:rsidRDefault="005B08C4" w:rsidP="00F34A05"/>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2D1D1A" w:rsidP="00700B7F">
            <w:pPr>
              <w:pStyle w:val="Imagenes"/>
            </w:pPr>
            <w:r>
              <w:lastRenderedPageBreak/>
              <w:pict>
                <v:shape id="_x0000_i1363" type="#_x0000_t75" style="width:459.75pt;height:283.5pt">
                  <v:imagedata r:id="rId644" o:title="patroninterf" croptop="2139f" cropbottom="3306f" cropleft="5615f" cropright="5713f"/>
                </v:shape>
              </w:pict>
            </w:r>
          </w:p>
          <w:p w:rsidR="00700B7F" w:rsidRDefault="00700B7F" w:rsidP="00700B7F">
            <w:pPr>
              <w:pStyle w:val="Epgrafe"/>
            </w:pPr>
            <w:bookmarkStart w:id="212" w:name="_Ref318986252"/>
            <w:r>
              <w:t xml:space="preserve">Figura </w:t>
            </w:r>
            <w:fldSimple w:instr=" STYLEREF 1 \s ">
              <w:r w:rsidR="004939FD">
                <w:rPr>
                  <w:noProof/>
                </w:rPr>
                <w:t>5</w:t>
              </w:r>
            </w:fldSimple>
            <w:r w:rsidR="001F202F">
              <w:t>.</w:t>
            </w:r>
            <w:fldSimple w:instr=" SEQ Figura \* ARABIC \s 1 ">
              <w:r w:rsidR="004939FD">
                <w:rPr>
                  <w:noProof/>
                </w:rPr>
                <w:t>13</w:t>
              </w:r>
            </w:fldSimple>
            <w:bookmarkEnd w:id="212"/>
            <w:r>
              <w:t>: Patrón de interferencia de una lámpara con línea central de 546,1nm con ancho espectral de 10nm</w:t>
            </w:r>
          </w:p>
        </w:tc>
      </w:tr>
    </w:tbl>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64" type="#_x0000_t75" style="width:24.75pt;height:14.25pt" o:ole="">
            <v:imagedata r:id="rId645" o:title=""/>
          </v:shape>
          <o:OLEObject Type="Embed" ProgID="Equation.DSMT4" ShapeID="_x0000_i1364" DrawAspect="Content" ObjectID="_1393430499" r:id="rId646"/>
        </w:object>
      </w:r>
      <w:r w:rsidR="009C1B89">
        <w:t xml:space="preserve"> obtenga una mejora del </w:t>
      </w:r>
      <w:r w:rsidR="009C1B89" w:rsidRPr="009C1B89">
        <w:rPr>
          <w:position w:val="-6"/>
        </w:rPr>
        <w:object w:dxaOrig="499" w:dyaOrig="279">
          <v:shape id="_x0000_i1365" type="#_x0000_t75" style="width:24.75pt;height:14.25pt" o:ole="">
            <v:imagedata r:id="rId647" o:title=""/>
          </v:shape>
          <o:OLEObject Type="Embed" ProgID="Equation.DSMT4" ShapeID="_x0000_i1365" DrawAspect="Content" ObjectID="_1393430500" r:id="rId648"/>
        </w:object>
      </w:r>
      <w:r w:rsidR="009C1B89">
        <w:t xml:space="preserve"> en el contraste.</w:t>
      </w:r>
    </w:p>
    <w:p w:rsidR="0051491A" w:rsidRDefault="0051491A"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66" type="#_x0000_t75" style="width:27.75pt;height:14.25pt" o:ole="">
            <v:imagedata r:id="rId649" o:title=""/>
          </v:shape>
          <o:OLEObject Type="Embed" ProgID="Equation.DSMT4" ShapeID="_x0000_i1366" DrawAspect="Content" ObjectID="_1393430501" r:id="rId650"/>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4939FD">
        <w:t xml:space="preserve">Figura </w:t>
      </w:r>
      <w:r w:rsidR="004939FD">
        <w:rPr>
          <w:noProof/>
        </w:rPr>
        <w:t>5</w:t>
      </w:r>
      <w:r w:rsidR="004939FD">
        <w:t>.</w:t>
      </w:r>
      <w:r w:rsidR="004939FD">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2D1D1A" w:rsidP="008F5C1D">
            <w:pPr>
              <w:pStyle w:val="Imagenes"/>
            </w:pPr>
            <w:r>
              <w:lastRenderedPageBreak/>
              <w:pict>
                <v:shape id="_x0000_i1367" type="#_x0000_t75" style="width:321pt;height:271.5pt">
                  <v:imagedata r:id="rId651" o:title="contraste vs posicion" cropleft="2224f" cropright="5149f"/>
                </v:shape>
              </w:pict>
            </w:r>
          </w:p>
          <w:p w:rsidR="0051491A" w:rsidRDefault="008F5C1D" w:rsidP="008F5C1D">
            <w:pPr>
              <w:pStyle w:val="Epgrafe"/>
            </w:pPr>
            <w:bookmarkStart w:id="213" w:name="_Ref318996389"/>
            <w:r>
              <w:t xml:space="preserve">Figura </w:t>
            </w:r>
            <w:fldSimple w:instr=" STYLEREF 1 \s ">
              <w:r w:rsidR="004939FD">
                <w:rPr>
                  <w:noProof/>
                </w:rPr>
                <w:t>5</w:t>
              </w:r>
            </w:fldSimple>
            <w:r w:rsidR="001F202F">
              <w:t>.</w:t>
            </w:r>
            <w:fldSimple w:instr=" SEQ Figura \* ARABIC \s 1 ">
              <w:r w:rsidR="004939FD">
                <w:rPr>
                  <w:noProof/>
                </w:rPr>
                <w:t>14</w:t>
              </w:r>
            </w:fldSimple>
            <w:bookmarkEnd w:id="213"/>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4939FD">
        <w:t xml:space="preserve">Figura </w:t>
      </w:r>
      <w:r w:rsidR="004939FD">
        <w:rPr>
          <w:noProof/>
        </w:rPr>
        <w:t>5</w:t>
      </w:r>
      <w:r w:rsidR="004939FD">
        <w:t>.</w:t>
      </w:r>
      <w:r w:rsidR="004939FD">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2D1D1A" w:rsidP="008F5C1D">
            <w:pPr>
              <w:pStyle w:val="Imagenes"/>
            </w:pPr>
            <w:r>
              <w:lastRenderedPageBreak/>
              <w:pict>
                <v:shape id="_x0000_i1368" type="#_x0000_t75" style="width:456pt;height:257.25pt">
                  <v:imagedata r:id="rId652" o:title="mejora vs posicion"/>
                </v:shape>
              </w:pict>
            </w:r>
          </w:p>
          <w:p w:rsidR="008F5C1D" w:rsidRDefault="008F5C1D" w:rsidP="008F5C1D">
            <w:pPr>
              <w:pStyle w:val="Epgrafe"/>
            </w:pPr>
            <w:bookmarkStart w:id="214" w:name="_Ref318996568"/>
            <w:r>
              <w:t xml:space="preserve">Figura </w:t>
            </w:r>
            <w:fldSimple w:instr=" STYLEREF 1 \s ">
              <w:r w:rsidR="004939FD">
                <w:rPr>
                  <w:noProof/>
                </w:rPr>
                <w:t>5</w:t>
              </w:r>
            </w:fldSimple>
            <w:r w:rsidR="001F202F">
              <w:t>.</w:t>
            </w:r>
            <w:fldSimple w:instr=" SEQ Figura \* ARABIC \s 1 ">
              <w:r w:rsidR="004939FD">
                <w:rPr>
                  <w:noProof/>
                </w:rPr>
                <w:t>15</w:t>
              </w:r>
            </w:fldSimple>
            <w:bookmarkEnd w:id="214"/>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rsidR="004939FD">
        <w:t xml:space="preserve">Figura </w:t>
      </w:r>
      <w:r w:rsidR="004939FD">
        <w:rPr>
          <w:noProof/>
        </w:rPr>
        <w:t>5</w:t>
      </w:r>
      <w:r w:rsidR="004939FD">
        <w:t>.</w:t>
      </w:r>
      <w:r w:rsidR="004939FD">
        <w:rPr>
          <w:noProof/>
        </w:rPr>
        <w:t>15</w:t>
      </w:r>
      <w:r>
        <w:fldChar w:fldCharType="end"/>
      </w:r>
      <w:r>
        <w:t xml:space="preserve">, la posición del piezoeléctrico que permitiría una mejora del 12% esta casi en los </w:t>
      </w:r>
      <w:r w:rsidRPr="008E2656">
        <w:rPr>
          <w:position w:val="-10"/>
        </w:rPr>
        <w:object w:dxaOrig="520" w:dyaOrig="320">
          <v:shape id="_x0000_i1369" type="#_x0000_t75" style="width:26.25pt;height:15.75pt" o:ole="">
            <v:imagedata r:id="rId653" o:title=""/>
          </v:shape>
          <o:OLEObject Type="Embed" ProgID="Equation.DSMT4" ShapeID="_x0000_i1369" DrawAspect="Content" ObjectID="_1393430502" r:id="rId654"/>
        </w:object>
      </w:r>
      <w:r>
        <w:t xml:space="preserve">, específicamente una mejora del </w:t>
      </w:r>
      <w:r w:rsidRPr="008E2656">
        <w:rPr>
          <w:position w:val="-10"/>
        </w:rPr>
        <w:object w:dxaOrig="820" w:dyaOrig="320">
          <v:shape id="_x0000_i1370" type="#_x0000_t75" style="width:41.25pt;height:15.75pt" o:ole="">
            <v:imagedata r:id="rId655" o:title=""/>
          </v:shape>
          <o:OLEObject Type="Embed" ProgID="Equation.DSMT4" ShapeID="_x0000_i1370" DrawAspect="Content" ObjectID="_1393430503" r:id="rId656"/>
        </w:object>
      </w:r>
      <w:r>
        <w:t xml:space="preserve"> corresponde a </w:t>
      </w:r>
      <w:r w:rsidRPr="008E2656">
        <w:rPr>
          <w:position w:val="-10"/>
        </w:rPr>
        <w:object w:dxaOrig="980" w:dyaOrig="320">
          <v:shape id="_x0000_i1371" type="#_x0000_t75" style="width:48.75pt;height:15.75pt" o:ole="">
            <v:imagedata r:id="rId657" o:title=""/>
          </v:shape>
          <o:OLEObject Type="Embed" ProgID="Equation.DSMT4" ShapeID="_x0000_i1371" DrawAspect="Content" ObjectID="_1393430504" r:id="rId658"/>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72" type="#_x0000_t75" style="width:26.25pt;height:15.75pt" o:ole="">
            <v:imagedata r:id="rId659" o:title=""/>
          </v:shape>
          <o:OLEObject Type="Embed" ProgID="Equation.DSMT4" ShapeID="_x0000_i1372" DrawAspect="Content" ObjectID="_1393430505" r:id="rId660"/>
        </w:object>
      </w:r>
      <w:r w:rsidR="001D714B">
        <w:t xml:space="preserve"> ya que se realiza un barrido tratando de ubicar el máximo y a </w:t>
      </w:r>
      <w:r w:rsidR="007A440F" w:rsidRPr="001D714B">
        <w:rPr>
          <w:position w:val="-10"/>
        </w:rPr>
        <w:object w:dxaOrig="520" w:dyaOrig="320">
          <v:shape id="_x0000_i1373" type="#_x0000_t75" style="width:26.25pt;height:15.75pt" o:ole="">
            <v:imagedata r:id="rId661" o:title=""/>
          </v:shape>
          <o:OLEObject Type="Embed" ProgID="Equation.DSMT4" ShapeID="_x0000_i1373" DrawAspect="Content" ObjectID="_1393430506" r:id="rId662"/>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2D1D1A" w:rsidP="00C55E3A">
            <w:pPr>
              <w:pStyle w:val="Imagenes"/>
            </w:pPr>
            <w:r>
              <w:lastRenderedPageBreak/>
              <w:pict>
                <v:shape id="_x0000_i1374" type="#_x0000_t75" style="width:375.75pt;height:282pt">
                  <v:imagedata r:id="rId663" o:title="espectro control"/>
                </v:shape>
              </w:pict>
            </w:r>
          </w:p>
          <w:p w:rsidR="00C55E3A" w:rsidRDefault="00C55E3A" w:rsidP="00C55E3A">
            <w:pPr>
              <w:pStyle w:val="Epgrafe"/>
            </w:pPr>
            <w:bookmarkStart w:id="215" w:name="_Ref318998461"/>
            <w:r>
              <w:t xml:space="preserve">Figura </w:t>
            </w:r>
            <w:fldSimple w:instr=" STYLEREF 1 \s ">
              <w:r w:rsidR="004939FD">
                <w:rPr>
                  <w:noProof/>
                </w:rPr>
                <w:t>5</w:t>
              </w:r>
            </w:fldSimple>
            <w:r w:rsidR="001F202F">
              <w:t>.</w:t>
            </w:r>
            <w:fldSimple w:instr=" SEQ Figura \* ARABIC \s 1 ">
              <w:r w:rsidR="004939FD">
                <w:rPr>
                  <w:noProof/>
                </w:rPr>
                <w:t>16</w:t>
              </w:r>
            </w:fldSimple>
            <w:bookmarkEnd w:id="215"/>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4939FD">
        <w:t xml:space="preserve">Figura </w:t>
      </w:r>
      <w:r w:rsidR="004939FD">
        <w:rPr>
          <w:noProof/>
        </w:rPr>
        <w:t>5</w:t>
      </w:r>
      <w:r w:rsidR="004939FD">
        <w:t>.</w:t>
      </w:r>
      <w:r w:rsidR="004939FD">
        <w:rPr>
          <w:noProof/>
        </w:rPr>
        <w:t>16</w:t>
      </w:r>
      <w:r w:rsidR="00265CC6">
        <w:fldChar w:fldCharType="end"/>
      </w:r>
      <w:r w:rsidR="00265CC6">
        <w:t xml:space="preserve"> se observa un pico a los </w:t>
      </w:r>
      <w:r w:rsidR="00265CC6" w:rsidRPr="00265CC6">
        <w:rPr>
          <w:position w:val="-6"/>
        </w:rPr>
        <w:object w:dxaOrig="580" w:dyaOrig="279">
          <v:shape id="_x0000_i1375" type="#_x0000_t75" style="width:29.25pt;height:14.25pt" o:ole="">
            <v:imagedata r:id="rId664" o:title=""/>
          </v:shape>
          <o:OLEObject Type="Embed" ProgID="Equation.DSMT4" ShapeID="_x0000_i1375" DrawAspect="Content" ObjectID="_1393430507" r:id="rId665"/>
        </w:object>
      </w:r>
      <w:r w:rsidR="00265CC6">
        <w:t xml:space="preserve"> que es de esperarse porque la frecuencia de repetición de la señal es precisamente </w:t>
      </w:r>
      <w:r w:rsidR="00265CC6" w:rsidRPr="00265CC6">
        <w:rPr>
          <w:position w:val="-6"/>
        </w:rPr>
        <w:object w:dxaOrig="580" w:dyaOrig="279">
          <v:shape id="_x0000_i1376" type="#_x0000_t75" style="width:29.25pt;height:14.25pt" o:ole="">
            <v:imagedata r:id="rId666" o:title=""/>
          </v:shape>
          <o:OLEObject Type="Embed" ProgID="Equation.DSMT4" ShapeID="_x0000_i1376" DrawAspect="Content" ObjectID="_1393430508" r:id="rId667"/>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77" type="#_x0000_t75" style="width:24.75pt;height:14.25pt" o:ole="">
            <v:imagedata r:id="rId668" o:title=""/>
          </v:shape>
          <o:OLEObject Type="Embed" ProgID="Equation.DSMT4" ShapeID="_x0000_i1377" DrawAspect="Content" ObjectID="_1393430509" r:id="rId669"/>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rsidR="004939FD">
        <w:t xml:space="preserve">Figura </w:t>
      </w:r>
      <w:r w:rsidR="004939FD">
        <w:rPr>
          <w:noProof/>
        </w:rPr>
        <w:t>5</w:t>
      </w:r>
      <w:r w:rsidR="004939FD">
        <w:t>.</w:t>
      </w:r>
      <w:r w:rsidR="004939FD">
        <w:rPr>
          <w:noProof/>
        </w:rPr>
        <w:t>17</w:t>
      </w:r>
      <w:r>
        <w:fldChar w:fldCharType="end"/>
      </w:r>
      <w:r>
        <w:t xml:space="preserve"> donde se vuelven a observar componentes a </w:t>
      </w:r>
      <w:r w:rsidRPr="00265CC6">
        <w:rPr>
          <w:position w:val="-6"/>
        </w:rPr>
        <w:object w:dxaOrig="580" w:dyaOrig="279">
          <v:shape id="_x0000_i1378" type="#_x0000_t75" style="width:29.25pt;height:14.25pt" o:ole="">
            <v:imagedata r:id="rId670" o:title=""/>
          </v:shape>
          <o:OLEObject Type="Embed" ProgID="Equation.DSMT4" ShapeID="_x0000_i1378" DrawAspect="Content" ObjectID="_1393430510" r:id="rId671"/>
        </w:object>
      </w:r>
      <w:r>
        <w:t xml:space="preserve"> y sus múltiplos, sin embargo, ya los múltiplos a </w:t>
      </w:r>
      <w:r w:rsidRPr="00265CC6">
        <w:rPr>
          <w:position w:val="-6"/>
        </w:rPr>
        <w:object w:dxaOrig="600" w:dyaOrig="279">
          <v:shape id="_x0000_i1379" type="#_x0000_t75" style="width:30pt;height:14.25pt" o:ole="">
            <v:imagedata r:id="rId672" o:title=""/>
          </v:shape>
          <o:OLEObject Type="Embed" ProgID="Equation.DSMT4" ShapeID="_x0000_i1379" DrawAspect="Content" ObjectID="_1393430511" r:id="rId673"/>
        </w:object>
      </w:r>
      <w:r>
        <w:t xml:space="preserve"> y </w:t>
      </w:r>
      <w:r w:rsidRPr="00265CC6">
        <w:rPr>
          <w:position w:val="-6"/>
        </w:rPr>
        <w:object w:dxaOrig="600" w:dyaOrig="279">
          <v:shape id="_x0000_i1380" type="#_x0000_t75" style="width:30pt;height:14.25pt" o:ole="">
            <v:imagedata r:id="rId674" o:title=""/>
          </v:shape>
          <o:OLEObject Type="Embed" ProgID="Equation.DSMT4" ShapeID="_x0000_i1380" DrawAspect="Content" ObjectID="_1393430512" r:id="rId675"/>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4939FD">
        <w:t xml:space="preserve">Figura </w:t>
      </w:r>
      <w:r w:rsidR="004939FD">
        <w:rPr>
          <w:noProof/>
        </w:rPr>
        <w:t>3</w:t>
      </w:r>
      <w:r w:rsidR="004939FD">
        <w:t>.</w:t>
      </w:r>
      <w:r w:rsidR="004939FD">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2D1D1A" w:rsidP="00265CC6">
            <w:pPr>
              <w:pStyle w:val="Imagenes"/>
            </w:pPr>
            <w:r>
              <w:lastRenderedPageBreak/>
              <w:pict>
                <v:shape id="_x0000_i1381" type="#_x0000_t75" style="width:348.75pt;height:261.75pt">
                  <v:imagedata r:id="rId676" o:title="espectro control equivalente"/>
                </v:shape>
              </w:pict>
            </w:r>
          </w:p>
          <w:p w:rsidR="00265CC6" w:rsidRDefault="00265CC6" w:rsidP="00265CC6">
            <w:pPr>
              <w:pStyle w:val="Epgrafe"/>
            </w:pPr>
            <w:bookmarkStart w:id="216" w:name="_Ref318998662"/>
            <w:r>
              <w:t xml:space="preserve">Figura </w:t>
            </w:r>
            <w:fldSimple w:instr=" STYLEREF 1 \s ">
              <w:r w:rsidR="004939FD">
                <w:rPr>
                  <w:noProof/>
                </w:rPr>
                <w:t>5</w:t>
              </w:r>
            </w:fldSimple>
            <w:r w:rsidR="001F202F">
              <w:t>.</w:t>
            </w:r>
            <w:fldSimple w:instr=" SEQ Figura \* ARABIC \s 1 ">
              <w:r w:rsidR="004939FD">
                <w:rPr>
                  <w:noProof/>
                </w:rPr>
                <w:t>17</w:t>
              </w:r>
            </w:fldSimple>
            <w:bookmarkEnd w:id="216"/>
            <w:r>
              <w:t>: Espectro de la señal de control equivalente</w:t>
            </w:r>
          </w:p>
        </w:tc>
      </w:tr>
    </w:tbl>
    <w:p w:rsidR="00265CC6" w:rsidRDefault="009C1D32" w:rsidP="009C1D32">
      <w:pPr>
        <w:pStyle w:val="Ttulo2"/>
      </w:pPr>
      <w:bookmarkStart w:id="217" w:name="_Toc319497164"/>
      <w:r>
        <w:t>Conclusiones</w:t>
      </w:r>
      <w:bookmarkEnd w:id="217"/>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DE5FFB" w:rsidRPr="00734014" w:rsidRDefault="00B23C79" w:rsidP="00734014">
      <w:r>
        <w:t xml:space="preserve"> </w:t>
      </w:r>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Default="000F4F41" w:rsidP="003C2ECC">
      <w:pPr>
        <w:pStyle w:val="Ttulo1"/>
      </w:pPr>
      <w:bookmarkStart w:id="218" w:name="_Toc319497165"/>
      <w:r w:rsidRPr="003C2ECC">
        <w:t xml:space="preserve">CAPITULO </w:t>
      </w:r>
      <w:r w:rsidR="003C2ECC">
        <w:t>VI</w:t>
      </w:r>
      <w:r w:rsidRPr="003C2ECC">
        <w:br/>
      </w:r>
      <w:r w:rsidR="00825AF9" w:rsidRPr="003C2ECC">
        <w:br/>
        <w:t>Conclusiones y recomendaciones</w:t>
      </w:r>
      <w:bookmarkEnd w:id="218"/>
    </w:p>
    <w:p w:rsidR="003B38BC" w:rsidRDefault="003B38BC" w:rsidP="003C2ECC"/>
    <w:p w:rsidR="003C2ECC" w:rsidRDefault="003C2ECC" w:rsidP="003C2ECC">
      <w:r>
        <w:t>En este trabajo se desarrolló un algoritmo de control que permite compensar el efecto de las vibraciones mecánicas en un sistema de interferometr</w:t>
      </w:r>
      <w:r w:rsidR="00507DDC">
        <w:t xml:space="preserve">ía, en específico se trata de compensar la disminución del contraste en un interferograma debido a las vibraciones mecánicas que puedan perturbar la diferencia de camino óptico de los haces en el interferómetro. El planteamiento del problema exigía que la compensación se </w:t>
      </w:r>
      <w:r w:rsidR="00E64DAE">
        <w:t>logre</w:t>
      </w:r>
      <w:r w:rsidR="00507DDC">
        <w:t xml:space="preserve"> utilizando como único sensor la misma cámara que se utiliza para obtener los interferogramas.</w:t>
      </w:r>
    </w:p>
    <w:p w:rsidR="00E64DAE" w:rsidRDefault="00507DDC" w:rsidP="003C2ECC">
      <w:r>
        <w:t xml:space="preserve">Para el cumplimiento de los objetivos planteados se desarrollaron una serie de software y hardware para el análisis del sistema y la implementación del algoritmo de control. </w:t>
      </w:r>
    </w:p>
    <w:p w:rsidR="00E64DAE" w:rsidRDefault="00507DDC" w:rsidP="00E64DAE">
      <w:r>
        <w:t xml:space="preserve">Para </w:t>
      </w:r>
      <w:r w:rsidR="00E64DAE">
        <w:t>analiza</w:t>
      </w:r>
      <w:r>
        <w:t>r y realizar pruebas teóricas de</w:t>
      </w:r>
      <w:r w:rsidR="00E64DAE">
        <w:t>l</w:t>
      </w:r>
      <w:r w:rsidR="005E27CC">
        <w:t xml:space="preserve"> comportamiento del sistema e</w:t>
      </w:r>
      <w:r w:rsidR="00E64DAE">
        <w:t xml:space="preserve"> implementar </w:t>
      </w:r>
      <w:r>
        <w:t xml:space="preserve">posibles algoritmos de control se desarrolló un simulador de interferometría en lenguaje C++ que permite de una manera modular y configurable </w:t>
      </w:r>
      <w:r w:rsidR="00E64DAE">
        <w:t xml:space="preserve">realizar simulaciones de interferogramas generados a partir de fuentes de iluminación de espectro arbitrario y tomando en cuenta los </w:t>
      </w:r>
      <w:r w:rsidR="003B38BC">
        <w:t xml:space="preserve">espectros de absorción, los </w:t>
      </w:r>
      <w:r w:rsidR="00E64DAE">
        <w:t>tiempos de exposici</w:t>
      </w:r>
      <w:r w:rsidR="003B38BC">
        <w:t xml:space="preserve">ón y de procesamiento de las cámaras </w:t>
      </w:r>
      <w:r w:rsidR="00E64DAE">
        <w:t xml:space="preserve">para obtener la imagen. </w:t>
      </w:r>
    </w:p>
    <w:p w:rsidR="005E27CC" w:rsidRDefault="005E27CC" w:rsidP="00E64DAE">
      <w:r>
        <w:t xml:space="preserve">En base a observaciones iniciales del comportamiento del sistema y de mediciones del espectro de las vibraciones registrado, se diseño un algoritmo de control en el cual se busca que la señal de control compense las componentes principales de las vibraciones. Ésta señal de control se genera de manera </w:t>
      </w:r>
      <w:del w:id="219" w:author="veloz" w:date="2012-03-16T18:44:00Z">
        <w:r w:rsidDel="00EC4D83">
          <w:delText>eurística</w:delText>
        </w:r>
      </w:del>
      <w:ins w:id="220" w:author="veloz" w:date="2012-03-16T18:44:00Z">
        <w:r w:rsidR="00EC4D83">
          <w:t>heurística</w:t>
        </w:r>
      </w:ins>
      <w:r>
        <w:t xml:space="preserve">, inicialmente se prueban señales </w:t>
      </w:r>
      <w:del w:id="221" w:author="veloz" w:date="2012-03-16T18:44:00Z">
        <w:r w:rsidDel="00EC4D83">
          <w:delText>aleatoreas</w:delText>
        </w:r>
      </w:del>
      <w:ins w:id="222" w:author="veloz" w:date="2012-03-16T18:44:00Z">
        <w:r w:rsidR="00EC4D83">
          <w:t>aleatorias</w:t>
        </w:r>
      </w:ins>
      <w:r>
        <w:t xml:space="preserve"> y de acuerdo a la respuesta que estas obtengan en el contraste, se van modificando hasta obtener una señal que mejore el contraste de las imágenes. Utilizando el </w:t>
      </w:r>
      <w:del w:id="223" w:author="veloz" w:date="2012-03-16T18:44:00Z">
        <w:r w:rsidDel="00EC4D83">
          <w:delText>siumlador</w:delText>
        </w:r>
      </w:del>
      <w:ins w:id="224" w:author="veloz" w:date="2012-03-16T18:44:00Z">
        <w:r w:rsidR="00EC4D83">
          <w:t>simulador</w:t>
        </w:r>
      </w:ins>
      <w:r>
        <w:t xml:space="preserve"> desarrollado se implementó </w:t>
      </w:r>
      <w:r>
        <w:lastRenderedPageBreak/>
        <w:t>el algoritmo de control y se obtuvieron resultados positivos lo que permitieron la implementación del algoritmo en el sistema real.</w:t>
      </w:r>
    </w:p>
    <w:p w:rsidR="005E27CC" w:rsidRDefault="005E27CC" w:rsidP="00E64DAE">
      <w:r>
        <w:t xml:space="preserve">Para la implementación del algoritmo en el sistema real se desarrollaron diversos circuitos para filtrar y ajustar las señales de control generadas a partir de una tarjeta de adquisición de National Instrument </w:t>
      </w:r>
      <w:r w:rsidR="003C4DFB">
        <w:t xml:space="preserve">(NI-6023E) </w:t>
      </w:r>
      <w:r>
        <w:t>que son inyectadas al amplificador de alto voltaje</w:t>
      </w:r>
      <w:r w:rsidR="003C4DFB">
        <w:t xml:space="preserve"> (PI E-662)</w:t>
      </w:r>
      <w:r>
        <w:t xml:space="preserve"> del piezoeléctrico</w:t>
      </w:r>
      <w:r w:rsidR="003C4DFB">
        <w:t xml:space="preserve"> de </w:t>
      </w:r>
      <w:proofErr w:type="spellStart"/>
      <w:r w:rsidR="003C4DFB">
        <w:t>Physics</w:t>
      </w:r>
      <w:proofErr w:type="spellEnd"/>
      <w:r w:rsidR="003C4DFB">
        <w:t xml:space="preserve"> Instrument (PIFOC PI-720)</w:t>
      </w:r>
      <w:r>
        <w:t>. Adicionalmente se incluy</w:t>
      </w:r>
      <w:r w:rsidR="005B66E7">
        <w:t>ó en el diseño de los circuitos un con</w:t>
      </w:r>
      <w:r w:rsidR="003C4DFB">
        <w:t xml:space="preserve">vertidor frecuencia-voltaje que </w:t>
      </w:r>
      <w:r w:rsidR="005B66E7">
        <w:t>si bien no se utilizó en el desarrollo de este trabajo, permitiría el ajuste fino de la fase del interferograma sin interrumpir el sistema de control de vibraciones.</w:t>
      </w:r>
      <w:r w:rsidR="003C4DFB">
        <w:t xml:space="preserve"> Este convertidor frecuencia-voltaje fue implementado originalmente en </w:t>
      </w:r>
      <w:r w:rsidR="003C4DFB">
        <w:fldChar w:fldCharType="begin"/>
      </w:r>
      <w:r w:rsidR="00E333EF">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3C4DFB">
        <w:fldChar w:fldCharType="separate"/>
      </w:r>
      <w:r w:rsidR="00E333EF">
        <w:rPr>
          <w:noProof/>
        </w:rPr>
        <w:t>[</w:t>
      </w:r>
      <w:hyperlink w:anchor="_ENREF_24" w:tooltip="González-Laprea, 2011 #37" w:history="1">
        <w:r w:rsidR="00E333EF">
          <w:rPr>
            <w:noProof/>
          </w:rPr>
          <w:t>24</w:t>
        </w:r>
      </w:hyperlink>
      <w:r w:rsidR="00E333EF">
        <w:rPr>
          <w:noProof/>
        </w:rPr>
        <w:t>]</w:t>
      </w:r>
      <w:r w:rsidR="003C4DFB">
        <w:fldChar w:fldCharType="end"/>
      </w:r>
      <w:r w:rsidR="003C4DFB">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5A2E1C" w:rsidRDefault="003C4DFB" w:rsidP="005A2E1C">
      <w:r>
        <w:t>El algoritmo de control fue implementado en LabVi</w:t>
      </w:r>
      <w:r w:rsidR="005A2E1C">
        <w:t>ew, para lo cual se generaron má</w:t>
      </w:r>
      <w:r>
        <w:t xml:space="preserve">s de 60 VIs o subVIs que conforman una librería integral para el control de la cámara, la tarjeta de sonido, </w:t>
      </w:r>
      <w:r w:rsidR="005A2E1C">
        <w:t>la tarjeta de adquisición y funciones generales con las cuales se pueden realizar pruebas y calibraciones a los elementos del sistema de una forma independiente adicional a la interfaz del algoritmo de control que integra todos estos elementos.</w:t>
      </w:r>
    </w:p>
    <w:p w:rsidR="005A2E1C" w:rsidRDefault="005A2E1C" w:rsidP="005A2E1C">
      <w:r>
        <w:t xml:space="preserve">Luego de probar y caracterizar los circuitos y los programas realizados se realizaron </w:t>
      </w:r>
      <w:del w:id="225" w:author="veloz" w:date="2012-03-16T18:44:00Z">
        <w:r w:rsidDel="00EC4D83">
          <w:delText>multiples</w:delText>
        </w:r>
      </w:del>
      <w:ins w:id="226" w:author="veloz" w:date="2012-03-16T18:44:00Z">
        <w:r w:rsidR="00EC4D83">
          <w:t>múltiples</w:t>
        </w:r>
      </w:ins>
      <w:r>
        <w:t xml:space="preserve">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82" type="#_x0000_t75" style="width:24.75pt;height:14.25pt" o:ole="">
            <v:imagedata r:id="rId677" o:title=""/>
          </v:shape>
          <o:OLEObject Type="Embed" ProgID="Equation.DSMT4" ShapeID="_x0000_i1382" DrawAspect="Content" ObjectID="_1393430513" r:id="rId678"/>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83" type="#_x0000_t75" style="width:24.75pt;height:14.25pt" o:ole="">
            <v:imagedata r:id="rId679" o:title=""/>
          </v:shape>
          <o:OLEObject Type="Embed" ProgID="Equation.DSMT4" ShapeID="_x0000_i1383" DrawAspect="Content" ObjectID="_1393430514" r:id="rId680"/>
        </w:object>
      </w:r>
      <w:r>
        <w:t xml:space="preserve">de fase que es introducido en el interferograma, sin embargo, se demostró que no es posible que con este enfoque se obtenga una mejora del </w:t>
      </w:r>
      <w:r w:rsidRPr="005A2E1C">
        <w:rPr>
          <w:position w:val="-6"/>
        </w:rPr>
        <w:object w:dxaOrig="499" w:dyaOrig="279">
          <v:shape id="_x0000_i1384" type="#_x0000_t75" style="width:24.75pt;height:14.25pt" o:ole="">
            <v:imagedata r:id="rId681" o:title=""/>
          </v:shape>
          <o:OLEObject Type="Embed" ProgID="Equation.DSMT4" ShapeID="_x0000_i1384" DrawAspect="Content" ObjectID="_1393430515" r:id="rId682"/>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w:t>
      </w:r>
      <w:r w:rsidR="00BC7961">
        <w:t xml:space="preserve"> lo que se traduce en una mejora del contraste.</w:t>
      </w:r>
    </w:p>
    <w:p w:rsidR="00BC7961" w:rsidRDefault="00BC7961"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E64DAE" w:rsidRDefault="00BC7961" w:rsidP="00E64DAE">
      <w:pPr>
        <w:rPr>
          <w:position w:val="-24"/>
        </w:rPr>
      </w:pPr>
      <w:r>
        <w:rPr>
          <w:position w:val="-24"/>
        </w:rPr>
        <w:t xml:space="preserve">Para obtener mejores resultados </w:t>
      </w:r>
      <w:r w:rsidR="008443C4">
        <w:rPr>
          <w:position w:val="-24"/>
        </w:rPr>
        <w:t>basándose</w:t>
      </w:r>
      <w:r>
        <w:rPr>
          <w:position w:val="-24"/>
        </w:rPr>
        <w:t xml:space="preserve">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w:t>
      </w:r>
      <w:r w:rsidR="008443C4">
        <w:rPr>
          <w:position w:val="-24"/>
        </w:rPr>
        <w:t xml:space="preserve"> mas claras </w:t>
      </w:r>
      <w:r>
        <w:rPr>
          <w:position w:val="-24"/>
        </w:rPr>
        <w:t>a una frecuencia mas alta</w:t>
      </w:r>
      <w:r w:rsidR="008443C4">
        <w:rPr>
          <w:position w:val="-24"/>
        </w:rPr>
        <w:t>. Con este sistema ya el problema no sería la reducción del contraste sino el movimiento de las franjas, sin embargo, se podría real</w:t>
      </w:r>
      <w:r>
        <w:rPr>
          <w:position w:val="-24"/>
        </w:rPr>
        <w:t>izar un seguimiento de las franjas</w:t>
      </w:r>
      <w:r w:rsidR="008443C4">
        <w:rPr>
          <w:position w:val="-24"/>
        </w:rPr>
        <w:t xml:space="preserve"> y luego estimar el valor de la perturbación en el tiempo</w:t>
      </w:r>
      <w:r>
        <w:rPr>
          <w:position w:val="-24"/>
        </w:rPr>
        <w:t>. Con esta información se podría alimentar un predictor el cual estimar</w:t>
      </w:r>
      <w:r w:rsidR="008443C4">
        <w:rPr>
          <w:position w:val="-24"/>
        </w:rPr>
        <w:t>ía el posible nuevo valor de la perturbación y a través de un sistema de control clásico inyectar una señal al piezoeléctrico que compense esta perturbación.</w:t>
      </w:r>
    </w:p>
    <w:p w:rsidR="008443C4" w:rsidRPr="0091532D" w:rsidRDefault="008443C4" w:rsidP="008443C4">
      <w:pPr>
        <w:ind w:firstLine="0"/>
        <w:rPr>
          <w:position w:val="-24"/>
        </w:rPr>
      </w:pPr>
    </w:p>
    <w:p w:rsidR="00E64DAE" w:rsidRDefault="00E64DAE" w:rsidP="003C2ECC"/>
    <w:p w:rsidR="00E64DAE" w:rsidRDefault="00E64DAE" w:rsidP="003C2ECC"/>
    <w:p w:rsidR="003C2ECC" w:rsidRPr="003C2ECC" w:rsidRDefault="003C2ECC" w:rsidP="003C2ECC"/>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227"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B608A9" w:rsidRDefault="0091587C" w:rsidP="0091587C">
      <w:pPr>
        <w:pStyle w:val="Ttulo1"/>
        <w:numPr>
          <w:ilvl w:val="0"/>
          <w:numId w:val="0"/>
        </w:numPr>
        <w:rPr>
          <w:lang w:val="en-US"/>
        </w:rPr>
      </w:pPr>
      <w:bookmarkStart w:id="228" w:name="_Toc282134887"/>
      <w:bookmarkStart w:id="229" w:name="_Toc319497166"/>
      <w:r w:rsidRPr="00B608A9">
        <w:rPr>
          <w:lang w:val="en-US"/>
        </w:rPr>
        <w:t>Referencias</w:t>
      </w:r>
      <w:bookmarkEnd w:id="228"/>
      <w:bookmarkEnd w:id="229"/>
      <w:r w:rsidRPr="00B608A9">
        <w:rPr>
          <w:lang w:val="en-US"/>
        </w:rPr>
        <w:t xml:space="preserve"> </w:t>
      </w:r>
      <w:bookmarkEnd w:id="227"/>
    </w:p>
    <w:p w:rsidR="00E333EF" w:rsidRPr="00E333EF" w:rsidRDefault="007F7092" w:rsidP="00E333EF">
      <w:pPr>
        <w:spacing w:after="0" w:line="240" w:lineRule="auto"/>
        <w:ind w:left="720" w:hanging="720"/>
        <w:jc w:val="left"/>
        <w:rPr>
          <w:rFonts w:ascii="Calibri" w:hAnsi="Calibri" w:cs="Calibri"/>
          <w:noProof/>
          <w:sz w:val="22"/>
          <w:lang w:val="en-US"/>
        </w:rPr>
      </w:pPr>
      <w:r w:rsidRPr="008D2941">
        <w:fldChar w:fldCharType="begin"/>
      </w:r>
      <w:r w:rsidR="000735E9" w:rsidRPr="00B608A9">
        <w:rPr>
          <w:lang w:val="en-US"/>
        </w:rPr>
        <w:instrText xml:space="preserve"> ADDIN EN.REFLIST </w:instrText>
      </w:r>
      <w:r w:rsidRPr="008D2941">
        <w:fldChar w:fldCharType="separate"/>
      </w:r>
      <w:bookmarkStart w:id="230" w:name="_ENREF_1"/>
      <w:r w:rsidR="00E333EF" w:rsidRPr="00E333EF">
        <w:rPr>
          <w:rFonts w:ascii="Calibri" w:hAnsi="Calibri" w:cs="Calibri"/>
          <w:noProof/>
          <w:sz w:val="22"/>
          <w:lang w:val="en-US"/>
        </w:rPr>
        <w:t>1.</w:t>
      </w:r>
      <w:r w:rsidR="00E333EF" w:rsidRPr="00E333EF">
        <w:rPr>
          <w:rFonts w:ascii="Calibri" w:hAnsi="Calibri" w:cs="Calibri"/>
          <w:noProof/>
          <w:sz w:val="22"/>
          <w:lang w:val="en-US"/>
        </w:rPr>
        <w:tab/>
        <w:t xml:space="preserve">Hariharan, P., </w:t>
      </w:r>
      <w:r w:rsidR="00E333EF" w:rsidRPr="00E333EF">
        <w:rPr>
          <w:rFonts w:ascii="Calibri" w:hAnsi="Calibri" w:cs="Calibri"/>
          <w:i/>
          <w:noProof/>
          <w:sz w:val="22"/>
          <w:lang w:val="en-US"/>
        </w:rPr>
        <w:t>Basics of interferometry</w:t>
      </w:r>
      <w:r w:rsidR="00E333EF" w:rsidRPr="00E333EF">
        <w:rPr>
          <w:rFonts w:ascii="Calibri" w:hAnsi="Calibri" w:cs="Calibri"/>
          <w:noProof/>
          <w:sz w:val="22"/>
          <w:lang w:val="en-US"/>
        </w:rPr>
        <w:t>. 2007: Elsevier Academic Press.</w:t>
      </w:r>
      <w:bookmarkEnd w:id="230"/>
    </w:p>
    <w:p w:rsidR="00E333EF" w:rsidRPr="00E333EF" w:rsidRDefault="00E333EF" w:rsidP="00E333EF">
      <w:pPr>
        <w:spacing w:after="0" w:line="240" w:lineRule="auto"/>
        <w:ind w:left="720" w:hanging="720"/>
        <w:jc w:val="left"/>
        <w:rPr>
          <w:rFonts w:ascii="Calibri" w:hAnsi="Calibri" w:cs="Calibri"/>
          <w:noProof/>
          <w:sz w:val="22"/>
          <w:lang w:val="en-US"/>
        </w:rPr>
      </w:pPr>
      <w:bookmarkStart w:id="231" w:name="_ENREF_2"/>
      <w:r w:rsidRPr="00E333EF">
        <w:rPr>
          <w:rFonts w:ascii="Calibri" w:hAnsi="Calibri" w:cs="Calibri"/>
          <w:noProof/>
          <w:sz w:val="22"/>
          <w:lang w:val="en-US"/>
        </w:rPr>
        <w:t>2.</w:t>
      </w:r>
      <w:r w:rsidRPr="00E333EF">
        <w:rPr>
          <w:rFonts w:ascii="Calibri" w:hAnsi="Calibri" w:cs="Calibri"/>
          <w:noProof/>
          <w:sz w:val="22"/>
          <w:lang w:val="en-US"/>
        </w:rPr>
        <w:tab/>
        <w:t xml:space="preserve">van Wingerden, J., H.J. Frankena, and C. Smorenburg, </w:t>
      </w:r>
      <w:r w:rsidRPr="00E333EF">
        <w:rPr>
          <w:rFonts w:ascii="Calibri" w:hAnsi="Calibri" w:cs="Calibri"/>
          <w:i/>
          <w:noProof/>
          <w:sz w:val="22"/>
          <w:lang w:val="en-US"/>
        </w:rPr>
        <w:t>Linear approximation for measurement errors in phase shifting interferometry.</w:t>
      </w:r>
      <w:r w:rsidRPr="00E333EF">
        <w:rPr>
          <w:rFonts w:ascii="Calibri" w:hAnsi="Calibri" w:cs="Calibri"/>
          <w:noProof/>
          <w:sz w:val="22"/>
          <w:lang w:val="en-US"/>
        </w:rPr>
        <w:t xml:space="preserve"> Appl. Opt., 1991. </w:t>
      </w:r>
      <w:r w:rsidRPr="00E333EF">
        <w:rPr>
          <w:rFonts w:ascii="Calibri" w:hAnsi="Calibri" w:cs="Calibri"/>
          <w:b/>
          <w:noProof/>
          <w:sz w:val="22"/>
          <w:lang w:val="en-US"/>
        </w:rPr>
        <w:t>30</w:t>
      </w:r>
      <w:r w:rsidRPr="00E333EF">
        <w:rPr>
          <w:rFonts w:ascii="Calibri" w:hAnsi="Calibri" w:cs="Calibri"/>
          <w:noProof/>
          <w:sz w:val="22"/>
          <w:lang w:val="en-US"/>
        </w:rPr>
        <w:t>(19): p. 2718-2729.</w:t>
      </w:r>
      <w:bookmarkEnd w:id="231"/>
    </w:p>
    <w:p w:rsidR="00E333EF" w:rsidRPr="00E333EF" w:rsidRDefault="00E333EF" w:rsidP="00E333EF">
      <w:pPr>
        <w:spacing w:after="0" w:line="240" w:lineRule="auto"/>
        <w:ind w:left="720" w:hanging="720"/>
        <w:jc w:val="left"/>
        <w:rPr>
          <w:rFonts w:ascii="Calibri" w:hAnsi="Calibri" w:cs="Calibri"/>
          <w:noProof/>
          <w:sz w:val="22"/>
          <w:lang w:val="en-US"/>
        </w:rPr>
      </w:pPr>
      <w:bookmarkStart w:id="232" w:name="_ENREF_3"/>
      <w:r w:rsidRPr="00E333EF">
        <w:rPr>
          <w:rFonts w:ascii="Calibri" w:hAnsi="Calibri" w:cs="Calibri"/>
          <w:noProof/>
          <w:sz w:val="22"/>
          <w:lang w:val="en-US"/>
        </w:rPr>
        <w:t>3.</w:t>
      </w:r>
      <w:r w:rsidRPr="00E333EF">
        <w:rPr>
          <w:rFonts w:ascii="Calibri" w:hAnsi="Calibri" w:cs="Calibri"/>
          <w:noProof/>
          <w:sz w:val="22"/>
          <w:lang w:val="en-US"/>
        </w:rPr>
        <w:tab/>
        <w:t xml:space="preserve">North-Morris, M.B., J. VanDelden, and J.C. Wyant, </w:t>
      </w:r>
      <w:r w:rsidRPr="00E333EF">
        <w:rPr>
          <w:rFonts w:ascii="Calibri" w:hAnsi="Calibri" w:cs="Calibri"/>
          <w:i/>
          <w:noProof/>
          <w:sz w:val="22"/>
          <w:lang w:val="en-US"/>
        </w:rPr>
        <w:t>Phase-Shifting Birefringent Scatterplate Interferometer.</w:t>
      </w:r>
      <w:r w:rsidRPr="00E333EF">
        <w:rPr>
          <w:rFonts w:ascii="Calibri" w:hAnsi="Calibri" w:cs="Calibri"/>
          <w:noProof/>
          <w:sz w:val="22"/>
          <w:lang w:val="en-US"/>
        </w:rPr>
        <w:t xml:space="preserve"> Appl. Opt., 2002. </w:t>
      </w:r>
      <w:r w:rsidRPr="00E333EF">
        <w:rPr>
          <w:rFonts w:ascii="Calibri" w:hAnsi="Calibri" w:cs="Calibri"/>
          <w:b/>
          <w:noProof/>
          <w:sz w:val="22"/>
          <w:lang w:val="en-US"/>
        </w:rPr>
        <w:t>41</w:t>
      </w:r>
      <w:r w:rsidRPr="00E333EF">
        <w:rPr>
          <w:rFonts w:ascii="Calibri" w:hAnsi="Calibri" w:cs="Calibri"/>
          <w:noProof/>
          <w:sz w:val="22"/>
          <w:lang w:val="en-US"/>
        </w:rPr>
        <w:t>(4): p. 668-677.</w:t>
      </w:r>
      <w:bookmarkEnd w:id="232"/>
    </w:p>
    <w:p w:rsidR="00E333EF" w:rsidRPr="00E333EF" w:rsidRDefault="00E333EF" w:rsidP="00E333EF">
      <w:pPr>
        <w:spacing w:after="0" w:line="240" w:lineRule="auto"/>
        <w:ind w:left="720" w:hanging="720"/>
        <w:jc w:val="left"/>
        <w:rPr>
          <w:rFonts w:ascii="Calibri" w:hAnsi="Calibri" w:cs="Calibri"/>
          <w:noProof/>
          <w:sz w:val="22"/>
          <w:lang w:val="en-US"/>
        </w:rPr>
      </w:pPr>
      <w:bookmarkStart w:id="233" w:name="_ENREF_4"/>
      <w:r w:rsidRPr="00E333EF">
        <w:rPr>
          <w:rFonts w:ascii="Calibri" w:hAnsi="Calibri" w:cs="Calibri"/>
          <w:noProof/>
          <w:sz w:val="22"/>
          <w:lang w:val="en-US"/>
        </w:rPr>
        <w:t>4.</w:t>
      </w:r>
      <w:r w:rsidRPr="00E333EF">
        <w:rPr>
          <w:rFonts w:ascii="Calibri" w:hAnsi="Calibri" w:cs="Calibri"/>
          <w:noProof/>
          <w:sz w:val="22"/>
          <w:lang w:val="en-US"/>
        </w:rPr>
        <w:tab/>
        <w:t xml:space="preserve">Wyant, J.C., </w:t>
      </w:r>
      <w:r w:rsidRPr="00E333EF">
        <w:rPr>
          <w:rFonts w:ascii="Calibri" w:hAnsi="Calibri" w:cs="Calibri"/>
          <w:i/>
          <w:noProof/>
          <w:sz w:val="22"/>
          <w:lang w:val="en-US"/>
        </w:rPr>
        <w:t>Dynamic Interferometry.</w:t>
      </w:r>
      <w:r w:rsidRPr="00E333EF">
        <w:rPr>
          <w:rFonts w:ascii="Calibri" w:hAnsi="Calibri" w:cs="Calibri"/>
          <w:noProof/>
          <w:sz w:val="22"/>
          <w:lang w:val="en-US"/>
        </w:rPr>
        <w:t xml:space="preserve"> Opt. Photon. News, 2003. </w:t>
      </w:r>
      <w:r w:rsidRPr="00E333EF">
        <w:rPr>
          <w:rFonts w:ascii="Calibri" w:hAnsi="Calibri" w:cs="Calibri"/>
          <w:b/>
          <w:noProof/>
          <w:sz w:val="22"/>
          <w:lang w:val="en-US"/>
        </w:rPr>
        <w:t>14</w:t>
      </w:r>
      <w:r w:rsidRPr="00E333EF">
        <w:rPr>
          <w:rFonts w:ascii="Calibri" w:hAnsi="Calibri" w:cs="Calibri"/>
          <w:noProof/>
          <w:sz w:val="22"/>
          <w:lang w:val="en-US"/>
        </w:rPr>
        <w:t>(4): p. 36-41.</w:t>
      </w:r>
      <w:bookmarkEnd w:id="233"/>
    </w:p>
    <w:p w:rsidR="00E333EF" w:rsidRPr="00E333EF" w:rsidRDefault="00E333EF" w:rsidP="00E333EF">
      <w:pPr>
        <w:spacing w:after="0" w:line="240" w:lineRule="auto"/>
        <w:ind w:left="720" w:hanging="720"/>
        <w:jc w:val="left"/>
        <w:rPr>
          <w:rFonts w:ascii="Calibri" w:hAnsi="Calibri" w:cs="Calibri"/>
          <w:noProof/>
          <w:sz w:val="22"/>
          <w:lang w:val="en-US"/>
        </w:rPr>
      </w:pPr>
      <w:bookmarkStart w:id="234" w:name="_ENREF_5"/>
      <w:r w:rsidRPr="00E333EF">
        <w:rPr>
          <w:rFonts w:ascii="Calibri" w:hAnsi="Calibri" w:cs="Calibri"/>
          <w:noProof/>
          <w:sz w:val="22"/>
          <w:lang w:val="en-US"/>
        </w:rPr>
        <w:t>5.</w:t>
      </w:r>
      <w:r w:rsidRPr="00E333EF">
        <w:rPr>
          <w:rFonts w:ascii="Calibri" w:hAnsi="Calibri" w:cs="Calibri"/>
          <w:noProof/>
          <w:sz w:val="22"/>
          <w:lang w:val="en-US"/>
        </w:rPr>
        <w:tab/>
        <w:t xml:space="preserve">Freschi, A.A. and J. Frejlich, </w:t>
      </w:r>
      <w:r w:rsidRPr="00E333EF">
        <w:rPr>
          <w:rFonts w:ascii="Calibri" w:hAnsi="Calibri" w:cs="Calibri"/>
          <w:i/>
          <w:noProof/>
          <w:sz w:val="22"/>
          <w:lang w:val="en-US"/>
        </w:rPr>
        <w:t>Adjustable phase control in stabilized interferometry.</w:t>
      </w:r>
      <w:r w:rsidRPr="00E333EF">
        <w:rPr>
          <w:rFonts w:ascii="Calibri" w:hAnsi="Calibri" w:cs="Calibri"/>
          <w:noProof/>
          <w:sz w:val="22"/>
          <w:lang w:val="en-US"/>
        </w:rPr>
        <w:t xml:space="preserve"> Opt. Lett., 1995. </w:t>
      </w:r>
      <w:r w:rsidRPr="00E333EF">
        <w:rPr>
          <w:rFonts w:ascii="Calibri" w:hAnsi="Calibri" w:cs="Calibri"/>
          <w:b/>
          <w:noProof/>
          <w:sz w:val="22"/>
          <w:lang w:val="en-US"/>
        </w:rPr>
        <w:t>20</w:t>
      </w:r>
      <w:r w:rsidRPr="00E333EF">
        <w:rPr>
          <w:rFonts w:ascii="Calibri" w:hAnsi="Calibri" w:cs="Calibri"/>
          <w:noProof/>
          <w:sz w:val="22"/>
          <w:lang w:val="en-US"/>
        </w:rPr>
        <w:t>(6): p. 635-637.</w:t>
      </w:r>
      <w:bookmarkEnd w:id="234"/>
    </w:p>
    <w:p w:rsidR="00E333EF" w:rsidRPr="00E333EF" w:rsidRDefault="00E333EF" w:rsidP="00E333EF">
      <w:pPr>
        <w:spacing w:after="0" w:line="240" w:lineRule="auto"/>
        <w:ind w:left="720" w:hanging="720"/>
        <w:jc w:val="left"/>
        <w:rPr>
          <w:rFonts w:ascii="Calibri" w:hAnsi="Calibri" w:cs="Calibri"/>
          <w:noProof/>
          <w:sz w:val="22"/>
          <w:lang w:val="en-US"/>
        </w:rPr>
      </w:pPr>
      <w:bookmarkStart w:id="235" w:name="_ENREF_6"/>
      <w:r w:rsidRPr="00E333EF">
        <w:rPr>
          <w:rFonts w:ascii="Calibri" w:hAnsi="Calibri" w:cs="Calibri"/>
          <w:noProof/>
          <w:sz w:val="22"/>
          <w:lang w:val="en-US"/>
        </w:rPr>
        <w:t>6.</w:t>
      </w:r>
      <w:r w:rsidRPr="00E333EF">
        <w:rPr>
          <w:rFonts w:ascii="Calibri" w:hAnsi="Calibri" w:cs="Calibri"/>
          <w:noProof/>
          <w:sz w:val="22"/>
          <w:lang w:val="en-US"/>
        </w:rPr>
        <w:tab/>
        <w:t xml:space="preserve">Iwai, H., et al., </w:t>
      </w:r>
      <w:r w:rsidRPr="00E333EF">
        <w:rPr>
          <w:rFonts w:ascii="Calibri" w:hAnsi="Calibri" w:cs="Calibri"/>
          <w:i/>
          <w:noProof/>
          <w:sz w:val="22"/>
          <w:lang w:val="en-US"/>
        </w:rPr>
        <w:t>Quantitative phase imaging using actively stabilized phase-shiftinglow-coherence interferometry.</w:t>
      </w:r>
      <w:r w:rsidRPr="00E333EF">
        <w:rPr>
          <w:rFonts w:ascii="Calibri" w:hAnsi="Calibri" w:cs="Calibri"/>
          <w:noProof/>
          <w:sz w:val="22"/>
          <w:lang w:val="en-US"/>
        </w:rPr>
        <w:t xml:space="preserve"> Opt. Lett., 2004. </w:t>
      </w:r>
      <w:r w:rsidRPr="00E333EF">
        <w:rPr>
          <w:rFonts w:ascii="Calibri" w:hAnsi="Calibri" w:cs="Calibri"/>
          <w:b/>
          <w:noProof/>
          <w:sz w:val="22"/>
          <w:lang w:val="en-US"/>
        </w:rPr>
        <w:t>29</w:t>
      </w:r>
      <w:r w:rsidRPr="00E333EF">
        <w:rPr>
          <w:rFonts w:ascii="Calibri" w:hAnsi="Calibri" w:cs="Calibri"/>
          <w:noProof/>
          <w:sz w:val="22"/>
          <w:lang w:val="en-US"/>
        </w:rPr>
        <w:t>(20): p. 2399-2401.</w:t>
      </w:r>
      <w:bookmarkEnd w:id="235"/>
    </w:p>
    <w:p w:rsidR="00E333EF" w:rsidRPr="00E333EF" w:rsidRDefault="00E333EF" w:rsidP="00E333EF">
      <w:pPr>
        <w:spacing w:after="0" w:line="240" w:lineRule="auto"/>
        <w:ind w:left="720" w:hanging="720"/>
        <w:jc w:val="left"/>
        <w:rPr>
          <w:rFonts w:ascii="Calibri" w:hAnsi="Calibri" w:cs="Calibri"/>
          <w:noProof/>
          <w:sz w:val="22"/>
          <w:lang w:val="en-US"/>
        </w:rPr>
      </w:pPr>
      <w:bookmarkStart w:id="236" w:name="_ENREF_7"/>
      <w:r w:rsidRPr="00E333EF">
        <w:rPr>
          <w:rFonts w:ascii="Calibri" w:hAnsi="Calibri" w:cs="Calibri"/>
          <w:noProof/>
          <w:sz w:val="22"/>
          <w:lang w:val="en-US"/>
        </w:rPr>
        <w:t>7.</w:t>
      </w:r>
      <w:r w:rsidRPr="00E333EF">
        <w:rPr>
          <w:rFonts w:ascii="Calibri" w:hAnsi="Calibri" w:cs="Calibri"/>
          <w:noProof/>
          <w:sz w:val="22"/>
          <w:lang w:val="en-US"/>
        </w:rPr>
        <w:tab/>
        <w:t xml:space="preserve">Zhao, C. and J.H. Burge, </w:t>
      </w:r>
      <w:r w:rsidRPr="00E333EF">
        <w:rPr>
          <w:rFonts w:ascii="Calibri" w:hAnsi="Calibri" w:cs="Calibri"/>
          <w:i/>
          <w:noProof/>
          <w:sz w:val="22"/>
          <w:lang w:val="en-US"/>
        </w:rPr>
        <w:t>Vibration-Compensated Interferometer for Surface Metrology.</w:t>
      </w:r>
      <w:r w:rsidRPr="00E333EF">
        <w:rPr>
          <w:rFonts w:ascii="Calibri" w:hAnsi="Calibri" w:cs="Calibri"/>
          <w:noProof/>
          <w:sz w:val="22"/>
          <w:lang w:val="en-US"/>
        </w:rPr>
        <w:t xml:space="preserve"> Appl. Opt., 2001. </w:t>
      </w:r>
      <w:r w:rsidRPr="00E333EF">
        <w:rPr>
          <w:rFonts w:ascii="Calibri" w:hAnsi="Calibri" w:cs="Calibri"/>
          <w:b/>
          <w:noProof/>
          <w:sz w:val="22"/>
          <w:lang w:val="en-US"/>
        </w:rPr>
        <w:t>40</w:t>
      </w:r>
      <w:r w:rsidRPr="00E333EF">
        <w:rPr>
          <w:rFonts w:ascii="Calibri" w:hAnsi="Calibri" w:cs="Calibri"/>
          <w:noProof/>
          <w:sz w:val="22"/>
          <w:lang w:val="en-US"/>
        </w:rPr>
        <w:t>(34): p. 6215-6222.</w:t>
      </w:r>
      <w:bookmarkEnd w:id="236"/>
    </w:p>
    <w:p w:rsidR="00E333EF" w:rsidRPr="00EC4D83" w:rsidRDefault="00E333EF" w:rsidP="00E333EF">
      <w:pPr>
        <w:spacing w:after="0" w:line="240" w:lineRule="auto"/>
        <w:ind w:left="720" w:hanging="720"/>
        <w:jc w:val="left"/>
        <w:rPr>
          <w:rFonts w:ascii="Calibri" w:hAnsi="Calibri" w:cs="Calibri"/>
          <w:noProof/>
          <w:sz w:val="22"/>
          <w:rPrChange w:id="237" w:author="veloz" w:date="2012-03-16T18:41:00Z">
            <w:rPr>
              <w:rFonts w:ascii="Calibri" w:hAnsi="Calibri" w:cs="Calibri"/>
              <w:noProof/>
              <w:sz w:val="22"/>
              <w:lang w:val="en-US"/>
            </w:rPr>
          </w:rPrChange>
        </w:rPr>
      </w:pPr>
      <w:bookmarkStart w:id="238" w:name="_ENREF_8"/>
      <w:r w:rsidRPr="00E333EF">
        <w:rPr>
          <w:rFonts w:ascii="Calibri" w:hAnsi="Calibri" w:cs="Calibri"/>
          <w:noProof/>
          <w:sz w:val="22"/>
          <w:lang w:val="en-US"/>
        </w:rPr>
        <w:t>8.</w:t>
      </w:r>
      <w:r w:rsidRPr="00E333EF">
        <w:rPr>
          <w:rFonts w:ascii="Calibri" w:hAnsi="Calibri" w:cs="Calibri"/>
          <w:noProof/>
          <w:sz w:val="22"/>
          <w:lang w:val="en-US"/>
        </w:rPr>
        <w:tab/>
        <w:t xml:space="preserve">Koliopoulos, C.L. </w:t>
      </w:r>
      <w:r w:rsidRPr="00E333EF">
        <w:rPr>
          <w:rFonts w:ascii="Calibri" w:hAnsi="Calibri" w:cs="Calibri"/>
          <w:i/>
          <w:noProof/>
          <w:sz w:val="22"/>
          <w:lang w:val="en-US"/>
        </w:rPr>
        <w:t>Simultaneous phase-shift interferometer</w:t>
      </w:r>
      <w:r w:rsidRPr="00E333EF">
        <w:rPr>
          <w:rFonts w:ascii="Calibri" w:hAnsi="Calibri" w:cs="Calibri"/>
          <w:noProof/>
          <w:sz w:val="22"/>
          <w:lang w:val="en-US"/>
        </w:rPr>
        <w:t xml:space="preserve">. </w:t>
      </w:r>
      <w:r w:rsidRPr="00EC4D83">
        <w:rPr>
          <w:rFonts w:ascii="Calibri" w:hAnsi="Calibri" w:cs="Calibri"/>
          <w:noProof/>
          <w:sz w:val="22"/>
          <w:rPrChange w:id="239" w:author="veloz" w:date="2012-03-16T18:41:00Z">
            <w:rPr>
              <w:rFonts w:ascii="Calibri" w:hAnsi="Calibri" w:cs="Calibri"/>
              <w:noProof/>
              <w:sz w:val="22"/>
              <w:lang w:val="en-US"/>
            </w:rPr>
          </w:rPrChange>
        </w:rPr>
        <w:t>1992. San Diego, CA, USA: SPIE.</w:t>
      </w:r>
      <w:bookmarkEnd w:id="238"/>
    </w:p>
    <w:p w:rsidR="00E333EF" w:rsidRPr="00E333EF" w:rsidRDefault="00E333EF" w:rsidP="00E333EF">
      <w:pPr>
        <w:spacing w:after="0" w:line="240" w:lineRule="auto"/>
        <w:ind w:left="720" w:hanging="720"/>
        <w:jc w:val="left"/>
        <w:rPr>
          <w:rFonts w:ascii="Calibri" w:hAnsi="Calibri" w:cs="Calibri"/>
          <w:noProof/>
          <w:sz w:val="22"/>
          <w:lang w:val="en-US"/>
        </w:rPr>
      </w:pPr>
      <w:bookmarkStart w:id="240" w:name="_ENREF_9"/>
      <w:r w:rsidRPr="00E333EF">
        <w:rPr>
          <w:rFonts w:ascii="Calibri" w:hAnsi="Calibri" w:cs="Calibri"/>
          <w:noProof/>
          <w:sz w:val="22"/>
          <w:lang w:val="en-US"/>
        </w:rPr>
        <w:t>9.</w:t>
      </w:r>
      <w:r w:rsidRPr="00E333EF">
        <w:rPr>
          <w:rFonts w:ascii="Calibri" w:hAnsi="Calibri" w:cs="Calibri"/>
          <w:noProof/>
          <w:sz w:val="22"/>
          <w:lang w:val="en-US"/>
        </w:rPr>
        <w:tab/>
      </w:r>
      <w:r w:rsidRPr="00E333EF">
        <w:rPr>
          <w:rFonts w:ascii="Calibri" w:hAnsi="Calibri" w:cs="Calibri"/>
          <w:i/>
          <w:noProof/>
          <w:sz w:val="22"/>
          <w:lang w:val="en-US"/>
        </w:rPr>
        <w:t>PL-B776 Datasheet</w:t>
      </w:r>
      <w:r w:rsidRPr="00E333EF">
        <w:rPr>
          <w:rFonts w:ascii="Calibri" w:hAnsi="Calibri" w:cs="Calibri"/>
          <w:noProof/>
          <w:sz w:val="22"/>
          <w:lang w:val="en-US"/>
        </w:rPr>
        <w:t>. 2008, PixeLINK.</w:t>
      </w:r>
      <w:bookmarkEnd w:id="240"/>
    </w:p>
    <w:p w:rsidR="00E333EF" w:rsidRPr="00E333EF" w:rsidRDefault="00E333EF" w:rsidP="00E333EF">
      <w:pPr>
        <w:spacing w:after="0" w:line="240" w:lineRule="auto"/>
        <w:ind w:left="720" w:hanging="720"/>
        <w:jc w:val="left"/>
        <w:rPr>
          <w:rFonts w:ascii="Calibri" w:hAnsi="Calibri" w:cs="Calibri"/>
          <w:noProof/>
          <w:sz w:val="22"/>
          <w:lang w:val="en-US"/>
        </w:rPr>
      </w:pPr>
      <w:bookmarkStart w:id="241" w:name="_ENREF_10"/>
      <w:r w:rsidRPr="00E333EF">
        <w:rPr>
          <w:rFonts w:ascii="Calibri" w:hAnsi="Calibri" w:cs="Calibri"/>
          <w:noProof/>
          <w:sz w:val="22"/>
          <w:lang w:val="en-US"/>
        </w:rPr>
        <w:t>10.</w:t>
      </w:r>
      <w:r w:rsidRPr="00E333EF">
        <w:rPr>
          <w:rFonts w:ascii="Calibri" w:hAnsi="Calibri" w:cs="Calibri"/>
          <w:noProof/>
          <w:sz w:val="22"/>
          <w:lang w:val="en-US"/>
        </w:rPr>
        <w:tab/>
        <w:t xml:space="preserve">Jenkins, F.A. and H.E. White, </w:t>
      </w:r>
      <w:r w:rsidRPr="00E333EF">
        <w:rPr>
          <w:rFonts w:ascii="Calibri" w:hAnsi="Calibri" w:cs="Calibri"/>
          <w:i/>
          <w:noProof/>
          <w:sz w:val="22"/>
          <w:lang w:val="en-US"/>
        </w:rPr>
        <w:t>Fundamentals of Optics</w:t>
      </w:r>
      <w:r w:rsidRPr="00E333EF">
        <w:rPr>
          <w:rFonts w:ascii="Calibri" w:hAnsi="Calibri" w:cs="Calibri"/>
          <w:noProof/>
          <w:sz w:val="22"/>
          <w:lang w:val="en-US"/>
        </w:rPr>
        <w:t>. 2001: McGraw-Hill.</w:t>
      </w:r>
      <w:bookmarkEnd w:id="241"/>
    </w:p>
    <w:p w:rsidR="00E333EF" w:rsidRPr="00E333EF" w:rsidRDefault="00E333EF" w:rsidP="00E333EF">
      <w:pPr>
        <w:spacing w:after="0" w:line="240" w:lineRule="auto"/>
        <w:ind w:left="720" w:hanging="720"/>
        <w:jc w:val="left"/>
        <w:rPr>
          <w:rFonts w:ascii="Calibri" w:hAnsi="Calibri" w:cs="Calibri"/>
          <w:noProof/>
          <w:sz w:val="22"/>
          <w:lang w:val="en-US"/>
        </w:rPr>
      </w:pPr>
      <w:bookmarkStart w:id="242" w:name="_ENREF_11"/>
      <w:r w:rsidRPr="00E333EF">
        <w:rPr>
          <w:rFonts w:ascii="Calibri" w:hAnsi="Calibri" w:cs="Calibri"/>
          <w:noProof/>
          <w:sz w:val="22"/>
          <w:lang w:val="en-US"/>
        </w:rPr>
        <w:t>11.</w:t>
      </w:r>
      <w:r w:rsidRPr="00E333EF">
        <w:rPr>
          <w:rFonts w:ascii="Calibri" w:hAnsi="Calibri" w:cs="Calibri"/>
          <w:noProof/>
          <w:sz w:val="22"/>
          <w:lang w:val="en-US"/>
        </w:rPr>
        <w:tab/>
        <w:t xml:space="preserve">Gåsvik, K.J., </w:t>
      </w:r>
      <w:r w:rsidRPr="00E333EF">
        <w:rPr>
          <w:rFonts w:ascii="Calibri" w:hAnsi="Calibri" w:cs="Calibri"/>
          <w:i/>
          <w:noProof/>
          <w:sz w:val="22"/>
          <w:lang w:val="en-US"/>
        </w:rPr>
        <w:t>Optical metrology</w:t>
      </w:r>
      <w:r w:rsidRPr="00E333EF">
        <w:rPr>
          <w:rFonts w:ascii="Calibri" w:hAnsi="Calibri" w:cs="Calibri"/>
          <w:noProof/>
          <w:sz w:val="22"/>
          <w:lang w:val="en-US"/>
        </w:rPr>
        <w:t>. 2002: J. Wiley &amp; Sons.</w:t>
      </w:r>
      <w:bookmarkEnd w:id="242"/>
    </w:p>
    <w:p w:rsidR="00E333EF" w:rsidRPr="00E333EF" w:rsidRDefault="00E333EF" w:rsidP="00E333EF">
      <w:pPr>
        <w:spacing w:after="0" w:line="240" w:lineRule="auto"/>
        <w:ind w:left="720" w:hanging="720"/>
        <w:jc w:val="left"/>
        <w:rPr>
          <w:rFonts w:ascii="Calibri" w:hAnsi="Calibri" w:cs="Calibri"/>
          <w:noProof/>
          <w:sz w:val="22"/>
          <w:lang w:val="en-US"/>
        </w:rPr>
      </w:pPr>
      <w:bookmarkStart w:id="243" w:name="_ENREF_12"/>
      <w:r w:rsidRPr="00E333EF">
        <w:rPr>
          <w:rFonts w:ascii="Calibri" w:hAnsi="Calibri" w:cs="Calibri"/>
          <w:noProof/>
          <w:sz w:val="22"/>
          <w:lang w:val="en-US"/>
        </w:rPr>
        <w:t>12.</w:t>
      </w:r>
      <w:r w:rsidRPr="00E333EF">
        <w:rPr>
          <w:rFonts w:ascii="Calibri" w:hAnsi="Calibri" w:cs="Calibri"/>
          <w:noProof/>
          <w:sz w:val="22"/>
          <w:lang w:val="en-US"/>
        </w:rPr>
        <w:tab/>
        <w:t xml:space="preserve">Tkalčič, M., </w:t>
      </w:r>
      <w:r w:rsidRPr="00E333EF">
        <w:rPr>
          <w:rFonts w:ascii="Calibri" w:hAnsi="Calibri" w:cs="Calibri"/>
          <w:i/>
          <w:noProof/>
          <w:sz w:val="22"/>
          <w:lang w:val="en-US"/>
        </w:rPr>
        <w:t>Colour spaces - perceptual, historical and applicational background</w:t>
      </w:r>
      <w:r w:rsidRPr="00E333EF">
        <w:rPr>
          <w:rFonts w:ascii="Calibri" w:hAnsi="Calibri" w:cs="Calibri"/>
          <w:noProof/>
          <w:sz w:val="22"/>
          <w:lang w:val="en-US"/>
        </w:rPr>
        <w:t xml:space="preserve">, in </w:t>
      </w:r>
      <w:r w:rsidRPr="00E333EF">
        <w:rPr>
          <w:rFonts w:ascii="Calibri" w:hAnsi="Calibri" w:cs="Calibri"/>
          <w:i/>
          <w:noProof/>
          <w:sz w:val="22"/>
          <w:lang w:val="en-US"/>
        </w:rPr>
        <w:t>Faculty of electrical engineering</w:t>
      </w:r>
      <w:r w:rsidRPr="00E333EF">
        <w:rPr>
          <w:rFonts w:ascii="Calibri" w:hAnsi="Calibri" w:cs="Calibri"/>
          <w:noProof/>
          <w:sz w:val="22"/>
          <w:lang w:val="en-US"/>
        </w:rPr>
        <w:t>. 2003, University of Ljubljana: Ljubljana, Slovenia.</w:t>
      </w:r>
      <w:bookmarkEnd w:id="243"/>
    </w:p>
    <w:p w:rsidR="00E333EF" w:rsidRPr="00E333EF" w:rsidRDefault="00E333EF" w:rsidP="00E333EF">
      <w:pPr>
        <w:spacing w:after="0" w:line="240" w:lineRule="auto"/>
        <w:ind w:left="720" w:hanging="720"/>
        <w:jc w:val="left"/>
        <w:rPr>
          <w:rFonts w:ascii="Calibri" w:hAnsi="Calibri" w:cs="Calibri"/>
          <w:noProof/>
          <w:sz w:val="22"/>
          <w:lang w:val="en-US"/>
        </w:rPr>
      </w:pPr>
      <w:bookmarkStart w:id="244" w:name="_ENREF_13"/>
      <w:r w:rsidRPr="00E333EF">
        <w:rPr>
          <w:rFonts w:ascii="Calibri" w:hAnsi="Calibri" w:cs="Calibri"/>
          <w:noProof/>
          <w:sz w:val="22"/>
          <w:lang w:val="en-US"/>
        </w:rPr>
        <w:t>13.</w:t>
      </w:r>
      <w:r w:rsidRPr="00E333EF">
        <w:rPr>
          <w:rFonts w:ascii="Calibri" w:hAnsi="Calibri" w:cs="Calibri"/>
          <w:noProof/>
          <w:sz w:val="22"/>
          <w:lang w:val="en-US"/>
        </w:rPr>
        <w:tab/>
        <w:t xml:space="preserve">Hoffmann, G. (2000) </w:t>
      </w:r>
      <w:r w:rsidRPr="00E333EF">
        <w:rPr>
          <w:rFonts w:ascii="Calibri" w:hAnsi="Calibri" w:cs="Calibri"/>
          <w:i/>
          <w:noProof/>
          <w:sz w:val="22"/>
          <w:lang w:val="en-US"/>
        </w:rPr>
        <w:t>CIE Color Space</w:t>
      </w:r>
      <w:r w:rsidRPr="00E333EF">
        <w:rPr>
          <w:rFonts w:ascii="Calibri" w:hAnsi="Calibri" w:cs="Calibri"/>
          <w:noProof/>
          <w:sz w:val="22"/>
          <w:lang w:val="en-US"/>
        </w:rPr>
        <w:t>.</w:t>
      </w:r>
      <w:bookmarkEnd w:id="244"/>
    </w:p>
    <w:p w:rsidR="00E333EF" w:rsidRPr="00E333EF" w:rsidRDefault="00E333EF" w:rsidP="00E333EF">
      <w:pPr>
        <w:spacing w:after="0" w:line="240" w:lineRule="auto"/>
        <w:ind w:left="720" w:hanging="720"/>
        <w:jc w:val="left"/>
        <w:rPr>
          <w:rFonts w:ascii="Calibri" w:hAnsi="Calibri" w:cs="Calibri"/>
          <w:noProof/>
          <w:sz w:val="22"/>
          <w:lang w:val="en-US"/>
        </w:rPr>
      </w:pPr>
      <w:bookmarkStart w:id="245" w:name="_ENREF_14"/>
      <w:r w:rsidRPr="00E333EF">
        <w:rPr>
          <w:rFonts w:ascii="Calibri" w:hAnsi="Calibri" w:cs="Calibri"/>
          <w:noProof/>
          <w:sz w:val="22"/>
          <w:lang w:val="en-US"/>
        </w:rPr>
        <w:t>14.</w:t>
      </w:r>
      <w:r w:rsidRPr="00E333EF">
        <w:rPr>
          <w:rFonts w:ascii="Calibri" w:hAnsi="Calibri" w:cs="Calibri"/>
          <w:noProof/>
          <w:sz w:val="22"/>
          <w:lang w:val="en-US"/>
        </w:rPr>
        <w:tab/>
        <w:t xml:space="preserve">Hoffmann, G. (2003) </w:t>
      </w:r>
      <w:r w:rsidRPr="00E333EF">
        <w:rPr>
          <w:rFonts w:ascii="Calibri" w:hAnsi="Calibri" w:cs="Calibri"/>
          <w:i/>
          <w:noProof/>
          <w:sz w:val="22"/>
          <w:lang w:val="en-US"/>
        </w:rPr>
        <w:t>CIELab Color Space</w:t>
      </w:r>
      <w:r w:rsidRPr="00E333EF">
        <w:rPr>
          <w:rFonts w:ascii="Calibri" w:hAnsi="Calibri" w:cs="Calibri"/>
          <w:noProof/>
          <w:sz w:val="22"/>
          <w:lang w:val="en-US"/>
        </w:rPr>
        <w:t>.</w:t>
      </w:r>
      <w:bookmarkEnd w:id="245"/>
    </w:p>
    <w:p w:rsidR="00E333EF" w:rsidRPr="00E333EF" w:rsidRDefault="00E333EF" w:rsidP="00E333EF">
      <w:pPr>
        <w:spacing w:after="0" w:line="240" w:lineRule="auto"/>
        <w:ind w:left="720" w:hanging="720"/>
        <w:jc w:val="left"/>
        <w:rPr>
          <w:rFonts w:ascii="Calibri" w:hAnsi="Calibri" w:cs="Calibri"/>
          <w:noProof/>
          <w:sz w:val="22"/>
          <w:lang w:val="en-US"/>
        </w:rPr>
      </w:pPr>
      <w:bookmarkStart w:id="246" w:name="_ENREF_15"/>
      <w:r w:rsidRPr="00E333EF">
        <w:rPr>
          <w:rFonts w:ascii="Calibri" w:hAnsi="Calibri" w:cs="Calibri"/>
          <w:noProof/>
          <w:sz w:val="22"/>
          <w:lang w:val="en-US"/>
        </w:rPr>
        <w:t>15.</w:t>
      </w:r>
      <w:r w:rsidRPr="00E333EF">
        <w:rPr>
          <w:rFonts w:ascii="Calibri" w:hAnsi="Calibri" w:cs="Calibri"/>
          <w:noProof/>
          <w:sz w:val="22"/>
          <w:lang w:val="en-US"/>
        </w:rPr>
        <w:tab/>
        <w:t xml:space="preserve">Svaetichin, G., </w:t>
      </w:r>
      <w:r w:rsidRPr="00E333EF">
        <w:rPr>
          <w:rFonts w:ascii="Calibri" w:hAnsi="Calibri" w:cs="Calibri"/>
          <w:i/>
          <w:noProof/>
          <w:sz w:val="22"/>
          <w:lang w:val="en-US"/>
        </w:rPr>
        <w:t>Spectral response curves from single cones</w:t>
      </w:r>
      <w:r w:rsidRPr="00E333EF">
        <w:rPr>
          <w:rFonts w:ascii="Calibri" w:hAnsi="Calibri" w:cs="Calibri"/>
          <w:noProof/>
          <w:sz w:val="22"/>
          <w:lang w:val="en-US"/>
        </w:rPr>
        <w:t>. 1956: acta physiologica.</w:t>
      </w:r>
      <w:bookmarkEnd w:id="246"/>
    </w:p>
    <w:p w:rsidR="00E333EF" w:rsidRPr="00E333EF" w:rsidRDefault="00E333EF" w:rsidP="00E333EF">
      <w:pPr>
        <w:spacing w:after="0" w:line="240" w:lineRule="auto"/>
        <w:ind w:left="720" w:hanging="720"/>
        <w:jc w:val="left"/>
        <w:rPr>
          <w:rFonts w:ascii="Calibri" w:hAnsi="Calibri" w:cs="Calibri"/>
          <w:noProof/>
          <w:sz w:val="22"/>
          <w:lang w:val="en-US"/>
        </w:rPr>
      </w:pPr>
      <w:bookmarkStart w:id="247" w:name="_ENREF_16"/>
      <w:r w:rsidRPr="00E333EF">
        <w:rPr>
          <w:rFonts w:ascii="Calibri" w:hAnsi="Calibri" w:cs="Calibri"/>
          <w:noProof/>
          <w:sz w:val="22"/>
          <w:lang w:val="en-US"/>
        </w:rPr>
        <w:t>16.</w:t>
      </w:r>
      <w:r w:rsidRPr="00E333EF">
        <w:rPr>
          <w:rFonts w:ascii="Calibri" w:hAnsi="Calibri" w:cs="Calibri"/>
          <w:noProof/>
          <w:sz w:val="22"/>
          <w:lang w:val="en-US"/>
        </w:rPr>
        <w:tab/>
        <w:t xml:space="preserve">Yadid-Pecht, O. and R. Etienne-Cummings, </w:t>
      </w:r>
      <w:r w:rsidRPr="00E333EF">
        <w:rPr>
          <w:rFonts w:ascii="Calibri" w:hAnsi="Calibri" w:cs="Calibri"/>
          <w:i/>
          <w:noProof/>
          <w:sz w:val="22"/>
          <w:lang w:val="en-US"/>
        </w:rPr>
        <w:t>CMOS imagers: from phototransduction to image processing</w:t>
      </w:r>
      <w:r w:rsidRPr="00E333EF">
        <w:rPr>
          <w:rFonts w:ascii="Calibri" w:hAnsi="Calibri" w:cs="Calibri"/>
          <w:noProof/>
          <w:sz w:val="22"/>
          <w:lang w:val="en-US"/>
        </w:rPr>
        <w:t>. 2004: Kluwer Academic.</w:t>
      </w:r>
      <w:bookmarkEnd w:id="247"/>
    </w:p>
    <w:p w:rsidR="00E333EF" w:rsidRPr="00E333EF" w:rsidRDefault="00E333EF" w:rsidP="00E333EF">
      <w:pPr>
        <w:spacing w:after="0" w:line="240" w:lineRule="auto"/>
        <w:ind w:left="720" w:hanging="720"/>
        <w:jc w:val="left"/>
        <w:rPr>
          <w:rFonts w:ascii="Calibri" w:hAnsi="Calibri" w:cs="Calibri"/>
          <w:noProof/>
          <w:sz w:val="22"/>
          <w:lang w:val="en-US"/>
        </w:rPr>
      </w:pPr>
      <w:bookmarkStart w:id="248" w:name="_ENREF_17"/>
      <w:r w:rsidRPr="00E333EF">
        <w:rPr>
          <w:rFonts w:ascii="Calibri" w:hAnsi="Calibri" w:cs="Calibri"/>
          <w:noProof/>
          <w:sz w:val="22"/>
          <w:lang w:val="en-US"/>
        </w:rPr>
        <w:t>17.</w:t>
      </w:r>
      <w:r w:rsidRPr="00E333EF">
        <w:rPr>
          <w:rFonts w:ascii="Calibri" w:hAnsi="Calibri" w:cs="Calibri"/>
          <w:noProof/>
          <w:sz w:val="22"/>
          <w:lang w:val="en-US"/>
        </w:rPr>
        <w:tab/>
        <w:t xml:space="preserve">Turchetta, R., et al., </w:t>
      </w:r>
      <w:r w:rsidRPr="00E333EF">
        <w:rPr>
          <w:rFonts w:ascii="Calibri" w:hAnsi="Calibri" w:cs="Calibri"/>
          <w:i/>
          <w:noProof/>
          <w:sz w:val="22"/>
          <w:lang w:val="en-US"/>
        </w:rPr>
        <w:t>A monolithic active pixel sensor for charged particle tracking and imaging using standard VLSI CMOS technology.</w:t>
      </w:r>
      <w:r w:rsidRPr="00E333EF">
        <w:rPr>
          <w:rFonts w:ascii="Calibri" w:hAnsi="Calibri" w:cs="Calibri"/>
          <w:noProof/>
          <w:sz w:val="22"/>
          <w:lang w:val="en-US"/>
        </w:rPr>
        <w:t xml:space="preserve"> Nuclear Instruments and Methods in Physics Research </w:t>
      </w:r>
      <w:r w:rsidRPr="00E333EF">
        <w:rPr>
          <w:rFonts w:ascii="Calibri" w:hAnsi="Calibri" w:cs="Calibri"/>
          <w:noProof/>
          <w:sz w:val="22"/>
          <w:lang w:val="en-US"/>
        </w:rPr>
        <w:lastRenderedPageBreak/>
        <w:t xml:space="preserve">Section A: Accelerators, Spectrometers, Detectors and Associated Equipment, 2001. </w:t>
      </w:r>
      <w:r w:rsidRPr="00E333EF">
        <w:rPr>
          <w:rFonts w:ascii="Calibri" w:hAnsi="Calibri" w:cs="Calibri"/>
          <w:b/>
          <w:noProof/>
          <w:sz w:val="22"/>
          <w:lang w:val="en-US"/>
        </w:rPr>
        <w:t>458</w:t>
      </w:r>
      <w:r w:rsidRPr="00E333EF">
        <w:rPr>
          <w:rFonts w:ascii="Calibri" w:hAnsi="Calibri" w:cs="Calibri"/>
          <w:noProof/>
          <w:sz w:val="22"/>
          <w:lang w:val="en-US"/>
        </w:rPr>
        <w:t>(3): p. 677-689.</w:t>
      </w:r>
      <w:bookmarkEnd w:id="248"/>
    </w:p>
    <w:p w:rsidR="00E333EF" w:rsidRPr="00E333EF" w:rsidRDefault="00E333EF" w:rsidP="00E333EF">
      <w:pPr>
        <w:spacing w:after="0" w:line="240" w:lineRule="auto"/>
        <w:ind w:left="720" w:hanging="720"/>
        <w:jc w:val="left"/>
        <w:rPr>
          <w:rFonts w:ascii="Calibri" w:hAnsi="Calibri" w:cs="Calibri"/>
          <w:noProof/>
          <w:sz w:val="22"/>
          <w:lang w:val="en-US"/>
        </w:rPr>
      </w:pPr>
      <w:bookmarkStart w:id="249" w:name="_ENREF_18"/>
      <w:r w:rsidRPr="00E333EF">
        <w:rPr>
          <w:rFonts w:ascii="Calibri" w:hAnsi="Calibri" w:cs="Calibri"/>
          <w:noProof/>
          <w:sz w:val="22"/>
          <w:lang w:val="en-US"/>
        </w:rPr>
        <w:t>18.</w:t>
      </w:r>
      <w:r w:rsidRPr="00E333EF">
        <w:rPr>
          <w:rFonts w:ascii="Calibri" w:hAnsi="Calibri" w:cs="Calibri"/>
          <w:noProof/>
          <w:sz w:val="22"/>
          <w:lang w:val="en-US"/>
        </w:rPr>
        <w:tab/>
        <w:t xml:space="preserve">Murphy, D.B., </w:t>
      </w:r>
      <w:r w:rsidRPr="00E333EF">
        <w:rPr>
          <w:rFonts w:ascii="Calibri" w:hAnsi="Calibri" w:cs="Calibri"/>
          <w:i/>
          <w:noProof/>
          <w:sz w:val="22"/>
          <w:lang w:val="en-US"/>
        </w:rPr>
        <w:t>Fundamentals of light microscopy and electronic imaging</w:t>
      </w:r>
      <w:r w:rsidRPr="00E333EF">
        <w:rPr>
          <w:rFonts w:ascii="Calibri" w:hAnsi="Calibri" w:cs="Calibri"/>
          <w:noProof/>
          <w:sz w:val="22"/>
          <w:lang w:val="en-US"/>
        </w:rPr>
        <w:t>. 2001: Wiley-Liss.</w:t>
      </w:r>
      <w:bookmarkEnd w:id="249"/>
    </w:p>
    <w:p w:rsidR="00E333EF" w:rsidRPr="00E333EF" w:rsidRDefault="00E333EF" w:rsidP="00E333EF">
      <w:pPr>
        <w:spacing w:after="0" w:line="240" w:lineRule="auto"/>
        <w:ind w:left="720" w:hanging="720"/>
        <w:jc w:val="left"/>
        <w:rPr>
          <w:rFonts w:ascii="Calibri" w:hAnsi="Calibri" w:cs="Calibri"/>
          <w:noProof/>
          <w:sz w:val="22"/>
          <w:lang w:val="en-US"/>
        </w:rPr>
      </w:pPr>
      <w:bookmarkStart w:id="250" w:name="_ENREF_19"/>
      <w:r w:rsidRPr="00E333EF">
        <w:rPr>
          <w:rFonts w:ascii="Calibri" w:hAnsi="Calibri" w:cs="Calibri"/>
          <w:noProof/>
          <w:sz w:val="22"/>
          <w:lang w:val="en-US"/>
        </w:rPr>
        <w:t>19.</w:t>
      </w:r>
      <w:r w:rsidRPr="00E333EF">
        <w:rPr>
          <w:rFonts w:ascii="Calibri" w:hAnsi="Calibri" w:cs="Calibri"/>
          <w:noProof/>
          <w:sz w:val="22"/>
          <w:lang w:val="en-US"/>
        </w:rPr>
        <w:tab/>
        <w:t xml:space="preserve">Holst, G.C., </w:t>
      </w:r>
      <w:r w:rsidRPr="00E333EF">
        <w:rPr>
          <w:rFonts w:ascii="Calibri" w:hAnsi="Calibri" w:cs="Calibri"/>
          <w:i/>
          <w:noProof/>
          <w:sz w:val="22"/>
          <w:lang w:val="en-US"/>
        </w:rPr>
        <w:t>CCD arrays, cameras, and displays</w:t>
      </w:r>
      <w:r w:rsidRPr="00E333EF">
        <w:rPr>
          <w:rFonts w:ascii="Calibri" w:hAnsi="Calibri" w:cs="Calibri"/>
          <w:noProof/>
          <w:sz w:val="22"/>
          <w:lang w:val="en-US"/>
        </w:rPr>
        <w:t>. 1998: JCD Publishing.</w:t>
      </w:r>
      <w:bookmarkEnd w:id="250"/>
    </w:p>
    <w:p w:rsidR="00E333EF" w:rsidRPr="00E333EF" w:rsidRDefault="00E333EF" w:rsidP="00E333EF">
      <w:pPr>
        <w:spacing w:after="0" w:line="240" w:lineRule="auto"/>
        <w:ind w:left="720" w:hanging="720"/>
        <w:jc w:val="left"/>
        <w:rPr>
          <w:rFonts w:ascii="Calibri" w:hAnsi="Calibri" w:cs="Calibri"/>
          <w:noProof/>
          <w:sz w:val="22"/>
          <w:lang w:val="en-US"/>
        </w:rPr>
      </w:pPr>
      <w:bookmarkStart w:id="251" w:name="_ENREF_20"/>
      <w:r w:rsidRPr="00E333EF">
        <w:rPr>
          <w:rFonts w:ascii="Calibri" w:hAnsi="Calibri" w:cs="Calibri"/>
          <w:noProof/>
          <w:sz w:val="22"/>
          <w:lang w:val="en-US"/>
        </w:rPr>
        <w:t>20.</w:t>
      </w:r>
      <w:r w:rsidRPr="00E333EF">
        <w:rPr>
          <w:rFonts w:ascii="Calibri" w:hAnsi="Calibri" w:cs="Calibri"/>
          <w:noProof/>
          <w:sz w:val="22"/>
          <w:lang w:val="en-US"/>
        </w:rPr>
        <w:tab/>
        <w:t xml:space="preserve">Bradski, G. and A. Kaehler, </w:t>
      </w:r>
      <w:r w:rsidRPr="00E333EF">
        <w:rPr>
          <w:rFonts w:ascii="Calibri" w:hAnsi="Calibri" w:cs="Calibri"/>
          <w:i/>
          <w:noProof/>
          <w:sz w:val="22"/>
          <w:lang w:val="en-US"/>
        </w:rPr>
        <w:t>Learning OpenCV</w:t>
      </w:r>
      <w:r w:rsidRPr="00E333EF">
        <w:rPr>
          <w:rFonts w:ascii="Calibri" w:hAnsi="Calibri" w:cs="Calibri"/>
          <w:noProof/>
          <w:sz w:val="22"/>
          <w:lang w:val="en-US"/>
        </w:rPr>
        <w:t>. 2008, California: O’Reilly Media I.</w:t>
      </w:r>
      <w:bookmarkEnd w:id="251"/>
    </w:p>
    <w:p w:rsidR="00E333EF" w:rsidRPr="00E333EF" w:rsidRDefault="00E333EF" w:rsidP="00E333EF">
      <w:pPr>
        <w:spacing w:after="0" w:line="240" w:lineRule="auto"/>
        <w:ind w:left="720" w:hanging="720"/>
        <w:jc w:val="left"/>
        <w:rPr>
          <w:rFonts w:ascii="Calibri" w:hAnsi="Calibri" w:cs="Calibri"/>
          <w:noProof/>
          <w:sz w:val="22"/>
          <w:lang w:val="en-US"/>
        </w:rPr>
      </w:pPr>
      <w:bookmarkStart w:id="252" w:name="_ENREF_21"/>
      <w:r w:rsidRPr="00E333EF">
        <w:rPr>
          <w:rFonts w:ascii="Calibri" w:hAnsi="Calibri" w:cs="Calibri"/>
          <w:noProof/>
          <w:sz w:val="22"/>
          <w:lang w:val="en-US"/>
        </w:rPr>
        <w:t>21.</w:t>
      </w:r>
      <w:r w:rsidRPr="00E333EF">
        <w:rPr>
          <w:rFonts w:ascii="Calibri" w:hAnsi="Calibri" w:cs="Calibri"/>
          <w:noProof/>
          <w:sz w:val="22"/>
          <w:lang w:val="en-US"/>
        </w:rPr>
        <w:tab/>
        <w:t xml:space="preserve">Willow-Garage. </w:t>
      </w:r>
      <w:r w:rsidRPr="00E333EF">
        <w:rPr>
          <w:rFonts w:ascii="Calibri" w:hAnsi="Calibri" w:cs="Calibri"/>
          <w:i/>
          <w:noProof/>
          <w:sz w:val="22"/>
          <w:lang w:val="en-US"/>
        </w:rPr>
        <w:t>OpenCV 2.1 C++ Reference</w:t>
      </w:r>
      <w:r w:rsidRPr="00E333EF">
        <w:rPr>
          <w:rFonts w:ascii="Calibri" w:hAnsi="Calibri" w:cs="Calibri"/>
          <w:noProof/>
          <w:sz w:val="22"/>
          <w:lang w:val="en-US"/>
        </w:rPr>
        <w:t xml:space="preserve">. </w:t>
      </w:r>
      <w:r w:rsidR="00954783">
        <w:fldChar w:fldCharType="begin"/>
      </w:r>
      <w:r w:rsidR="00954783" w:rsidRPr="00EC4D83">
        <w:rPr>
          <w:lang w:val="en-US"/>
          <w:rPrChange w:id="253" w:author="veloz" w:date="2012-03-16T18:41:00Z">
            <w:rPr/>
          </w:rPrChange>
        </w:rPr>
        <w:instrText xml:space="preserve"> HYPERLINK "http://opencv.willowgarage.com/documentation/cpp/index.html" </w:instrText>
      </w:r>
      <w:r w:rsidR="00954783">
        <w:fldChar w:fldCharType="separate"/>
      </w:r>
      <w:r w:rsidRPr="00E333EF">
        <w:rPr>
          <w:rStyle w:val="Hipervnculo"/>
          <w:rFonts w:ascii="Calibri" w:hAnsi="Calibri" w:cs="Calibri"/>
          <w:noProof/>
          <w:sz w:val="22"/>
          <w:lang w:val="en-US"/>
        </w:rPr>
        <w:t>http://opencv.willowgarage.com/documentation/cpp/index.html</w:t>
      </w:r>
      <w:r w:rsidR="00954783">
        <w:rPr>
          <w:rStyle w:val="Hipervnculo"/>
          <w:rFonts w:ascii="Calibri" w:hAnsi="Calibri" w:cs="Calibri"/>
          <w:noProof/>
          <w:sz w:val="22"/>
          <w:lang w:val="en-US"/>
        </w:rPr>
        <w:fldChar w:fldCharType="end"/>
      </w:r>
      <w:r w:rsidRPr="00E333EF">
        <w:rPr>
          <w:rFonts w:ascii="Calibri" w:hAnsi="Calibri" w:cs="Calibri"/>
          <w:noProof/>
          <w:sz w:val="22"/>
          <w:lang w:val="en-US"/>
        </w:rPr>
        <w:t xml:space="preserve">  2010  [cited 2010 Junio].</w:t>
      </w:r>
      <w:bookmarkEnd w:id="252"/>
    </w:p>
    <w:p w:rsidR="00E333EF" w:rsidRPr="00E333EF" w:rsidRDefault="00E333EF" w:rsidP="00E333EF">
      <w:pPr>
        <w:spacing w:after="0" w:line="240" w:lineRule="auto"/>
        <w:ind w:left="720" w:hanging="720"/>
        <w:jc w:val="left"/>
        <w:rPr>
          <w:rFonts w:ascii="Calibri" w:hAnsi="Calibri" w:cs="Calibri"/>
          <w:noProof/>
          <w:sz w:val="22"/>
          <w:lang w:val="en-US"/>
        </w:rPr>
      </w:pPr>
      <w:bookmarkStart w:id="254" w:name="_ENREF_22"/>
      <w:r w:rsidRPr="00E333EF">
        <w:rPr>
          <w:rFonts w:ascii="Calibri" w:hAnsi="Calibri" w:cs="Calibri"/>
          <w:noProof/>
          <w:sz w:val="22"/>
          <w:lang w:val="en-US"/>
        </w:rPr>
        <w:t>22.</w:t>
      </w:r>
      <w:r w:rsidRPr="00E333EF">
        <w:rPr>
          <w:rFonts w:ascii="Calibri" w:hAnsi="Calibri" w:cs="Calibri"/>
          <w:noProof/>
          <w:sz w:val="22"/>
          <w:lang w:val="en-US"/>
        </w:rPr>
        <w:tab/>
        <w:t xml:space="preserve">Buil, C. </w:t>
      </w:r>
      <w:r w:rsidRPr="00E333EF">
        <w:rPr>
          <w:rFonts w:ascii="Calibri" w:hAnsi="Calibri" w:cs="Calibri"/>
          <w:i/>
          <w:noProof/>
          <w:sz w:val="22"/>
          <w:lang w:val="en-US"/>
        </w:rPr>
        <w:t>Comparison du Canon 10D et du Nikon D70 en Imagerie Astronomique Longue Pose</w:t>
      </w:r>
      <w:r w:rsidRPr="00E333EF">
        <w:rPr>
          <w:rFonts w:ascii="Calibri" w:hAnsi="Calibri" w:cs="Calibri"/>
          <w:noProof/>
          <w:sz w:val="22"/>
          <w:lang w:val="en-US"/>
        </w:rPr>
        <w:t>.  2004  [cited 2011 20-12-2011]; Available from</w:t>
      </w:r>
      <w:proofErr w:type="gramStart"/>
      <w:r w:rsidRPr="00E333EF">
        <w:rPr>
          <w:rFonts w:ascii="Calibri" w:hAnsi="Calibri" w:cs="Calibri"/>
          <w:noProof/>
          <w:sz w:val="22"/>
          <w:lang w:val="en-US"/>
        </w:rPr>
        <w:t xml:space="preserve">: </w:t>
      </w:r>
      <w:r w:rsidR="00954783">
        <w:fldChar w:fldCharType="begin"/>
      </w:r>
      <w:r w:rsidR="00954783" w:rsidRPr="00EC4D83">
        <w:rPr>
          <w:lang w:val="en-US"/>
          <w:rPrChange w:id="255" w:author="veloz" w:date="2012-03-16T18:41:00Z">
            <w:rPr/>
          </w:rPrChange>
        </w:rPr>
        <w:instrText xml:space="preserve"> HYPERLINK "http://www.astrosurf.com/buil/d70v10d/eval.htm" </w:instrText>
      </w:r>
      <w:r w:rsidR="00954783">
        <w:fldChar w:fldCharType="separate"/>
      </w:r>
      <w:r w:rsidRPr="00E333EF">
        <w:rPr>
          <w:rStyle w:val="Hipervnculo"/>
          <w:rFonts w:ascii="Calibri" w:hAnsi="Calibri" w:cs="Calibri"/>
          <w:noProof/>
          <w:sz w:val="22"/>
          <w:lang w:val="en-US"/>
        </w:rPr>
        <w:t>www.astrosurf.com/buil/d70v10d/eval.htm</w:t>
      </w:r>
      <w:r w:rsidR="00954783">
        <w:rPr>
          <w:rStyle w:val="Hipervnculo"/>
          <w:rFonts w:ascii="Calibri" w:hAnsi="Calibri" w:cs="Calibri"/>
          <w:noProof/>
          <w:sz w:val="22"/>
          <w:lang w:val="en-US"/>
        </w:rPr>
        <w:fldChar w:fldCharType="end"/>
      </w:r>
      <w:r w:rsidRPr="00E333EF">
        <w:rPr>
          <w:rFonts w:ascii="Calibri" w:hAnsi="Calibri" w:cs="Calibri"/>
          <w:noProof/>
          <w:sz w:val="22"/>
          <w:lang w:val="en-US"/>
        </w:rPr>
        <w:t>.</w:t>
      </w:r>
      <w:bookmarkEnd w:id="254"/>
      <w:proofErr w:type="gramEnd"/>
    </w:p>
    <w:p w:rsidR="00E333EF" w:rsidRPr="00E333EF" w:rsidRDefault="00E333EF" w:rsidP="00E333EF">
      <w:pPr>
        <w:spacing w:after="0" w:line="240" w:lineRule="auto"/>
        <w:ind w:left="720" w:hanging="720"/>
        <w:jc w:val="left"/>
        <w:rPr>
          <w:rFonts w:ascii="Calibri" w:hAnsi="Calibri" w:cs="Calibri"/>
          <w:noProof/>
          <w:sz w:val="22"/>
          <w:lang w:val="en-US"/>
        </w:rPr>
      </w:pPr>
      <w:bookmarkStart w:id="256" w:name="_ENREF_23"/>
      <w:r w:rsidRPr="00E333EF">
        <w:rPr>
          <w:rFonts w:ascii="Calibri" w:hAnsi="Calibri" w:cs="Calibri"/>
          <w:noProof/>
          <w:sz w:val="22"/>
          <w:lang w:val="en-US"/>
        </w:rPr>
        <w:t>23.</w:t>
      </w:r>
      <w:r w:rsidRPr="00E333EF">
        <w:rPr>
          <w:rFonts w:ascii="Calibri" w:hAnsi="Calibri" w:cs="Calibri"/>
          <w:noProof/>
          <w:sz w:val="22"/>
          <w:lang w:val="en-US"/>
        </w:rPr>
        <w:tab/>
      </w:r>
      <w:r w:rsidRPr="00E333EF">
        <w:rPr>
          <w:rFonts w:ascii="Calibri" w:hAnsi="Calibri" w:cs="Calibri"/>
          <w:i/>
          <w:noProof/>
          <w:sz w:val="22"/>
          <w:lang w:val="en-US"/>
        </w:rPr>
        <w:t>Joint ISO/CIE Standard ISO 10526:1999/CIE S 005/E-1998, CIE Standard illuminants for colorimetry.</w:t>
      </w:r>
      <w:r w:rsidRPr="00E333EF">
        <w:rPr>
          <w:rFonts w:ascii="Calibri" w:hAnsi="Calibri" w:cs="Calibri"/>
          <w:noProof/>
          <w:sz w:val="22"/>
          <w:lang w:val="en-US"/>
        </w:rPr>
        <w:t xml:space="preserve"> Color Research &amp; Application, 2000. </w:t>
      </w:r>
      <w:r w:rsidRPr="00E333EF">
        <w:rPr>
          <w:rFonts w:ascii="Calibri" w:hAnsi="Calibri" w:cs="Calibri"/>
          <w:b/>
          <w:noProof/>
          <w:sz w:val="22"/>
          <w:lang w:val="en-US"/>
        </w:rPr>
        <w:t>25</w:t>
      </w:r>
      <w:r w:rsidRPr="00E333EF">
        <w:rPr>
          <w:rFonts w:ascii="Calibri" w:hAnsi="Calibri" w:cs="Calibri"/>
          <w:noProof/>
          <w:sz w:val="22"/>
          <w:lang w:val="en-US"/>
        </w:rPr>
        <w:t>(5): p. 385-385.</w:t>
      </w:r>
      <w:bookmarkEnd w:id="256"/>
    </w:p>
    <w:p w:rsidR="00E333EF" w:rsidRPr="00E333EF" w:rsidRDefault="00E333EF" w:rsidP="00E333EF">
      <w:pPr>
        <w:spacing w:after="0" w:line="240" w:lineRule="auto"/>
        <w:ind w:left="720" w:hanging="720"/>
        <w:jc w:val="left"/>
        <w:rPr>
          <w:rFonts w:ascii="Calibri" w:hAnsi="Calibri" w:cs="Calibri"/>
          <w:noProof/>
          <w:sz w:val="22"/>
          <w:lang w:val="en-US"/>
        </w:rPr>
      </w:pPr>
      <w:bookmarkStart w:id="257" w:name="_ENREF_24"/>
      <w:r w:rsidRPr="00E333EF">
        <w:rPr>
          <w:rFonts w:ascii="Calibri" w:hAnsi="Calibri" w:cs="Calibri"/>
          <w:noProof/>
          <w:sz w:val="22"/>
          <w:lang w:val="en-US"/>
        </w:rPr>
        <w:t>24.</w:t>
      </w:r>
      <w:r w:rsidRPr="00E333EF">
        <w:rPr>
          <w:rFonts w:ascii="Calibri" w:hAnsi="Calibri" w:cs="Calibri"/>
          <w:noProof/>
          <w:sz w:val="22"/>
          <w:lang w:val="en-US"/>
        </w:rPr>
        <w:tab/>
        <w:t xml:space="preserve">González-Laprea, J., J. Cappelletto, and R. Escalona, </w:t>
      </w:r>
      <w:r w:rsidRPr="00E333EF">
        <w:rPr>
          <w:rFonts w:ascii="Calibri" w:hAnsi="Calibri" w:cs="Calibri"/>
          <w:i/>
          <w:noProof/>
          <w:sz w:val="22"/>
          <w:lang w:val="en-US"/>
        </w:rPr>
        <w:t>Frequency to Voltage Converter as a Phase Controller in Phase Shifting Interference Microscopy.</w:t>
      </w:r>
      <w:r w:rsidRPr="00E333EF">
        <w:rPr>
          <w:rFonts w:ascii="Calibri" w:hAnsi="Calibri" w:cs="Calibri"/>
          <w:noProof/>
          <w:sz w:val="22"/>
          <w:lang w:val="en-US"/>
        </w:rPr>
        <w:t xml:space="preserve"> International Journal of Optomechatronics, 2011. </w:t>
      </w:r>
      <w:r w:rsidRPr="00E333EF">
        <w:rPr>
          <w:rFonts w:ascii="Calibri" w:hAnsi="Calibri" w:cs="Calibri"/>
          <w:b/>
          <w:noProof/>
          <w:sz w:val="22"/>
          <w:lang w:val="en-US"/>
        </w:rPr>
        <w:t>5</w:t>
      </w:r>
      <w:r w:rsidRPr="00E333EF">
        <w:rPr>
          <w:rFonts w:ascii="Calibri" w:hAnsi="Calibri" w:cs="Calibri"/>
          <w:noProof/>
          <w:sz w:val="22"/>
          <w:lang w:val="en-US"/>
        </w:rPr>
        <w:t>(1): p. 68-79.</w:t>
      </w:r>
      <w:bookmarkEnd w:id="257"/>
    </w:p>
    <w:p w:rsidR="00E333EF" w:rsidRPr="00E333EF" w:rsidRDefault="00E333EF" w:rsidP="00E333EF">
      <w:pPr>
        <w:spacing w:after="0" w:line="240" w:lineRule="auto"/>
        <w:ind w:left="720" w:hanging="720"/>
        <w:jc w:val="left"/>
        <w:rPr>
          <w:rFonts w:ascii="Calibri" w:hAnsi="Calibri" w:cs="Calibri"/>
          <w:noProof/>
          <w:sz w:val="22"/>
          <w:lang w:val="en-US"/>
        </w:rPr>
      </w:pPr>
      <w:bookmarkStart w:id="258" w:name="_ENREF_25"/>
      <w:r w:rsidRPr="00E333EF">
        <w:rPr>
          <w:rFonts w:ascii="Calibri" w:hAnsi="Calibri" w:cs="Calibri"/>
          <w:noProof/>
          <w:sz w:val="22"/>
          <w:lang w:val="en-US"/>
        </w:rPr>
        <w:t>25.</w:t>
      </w:r>
      <w:r w:rsidRPr="00E333EF">
        <w:rPr>
          <w:rFonts w:ascii="Calibri" w:hAnsi="Calibri" w:cs="Calibri"/>
          <w:noProof/>
          <w:sz w:val="22"/>
          <w:lang w:val="en-US"/>
        </w:rPr>
        <w:tab/>
        <w:t xml:space="preserve">Oppenheim, A., A. Willsky, and S. Nawab, </w:t>
      </w:r>
      <w:r w:rsidRPr="00E333EF">
        <w:rPr>
          <w:rFonts w:ascii="Calibri" w:hAnsi="Calibri" w:cs="Calibri"/>
          <w:i/>
          <w:noProof/>
          <w:sz w:val="22"/>
          <w:lang w:val="en-US"/>
        </w:rPr>
        <w:t>Signals and systems</w:t>
      </w:r>
      <w:r w:rsidRPr="00E333EF">
        <w:rPr>
          <w:rFonts w:ascii="Calibri" w:hAnsi="Calibri" w:cs="Calibri"/>
          <w:noProof/>
          <w:sz w:val="22"/>
          <w:lang w:val="en-US"/>
        </w:rPr>
        <w:t>. 1997: Prentice Hall.</w:t>
      </w:r>
      <w:bookmarkEnd w:id="258"/>
    </w:p>
    <w:p w:rsidR="00E333EF" w:rsidRPr="00E333EF" w:rsidRDefault="00E333EF" w:rsidP="00E333EF">
      <w:pPr>
        <w:spacing w:after="0" w:line="240" w:lineRule="auto"/>
        <w:ind w:left="720" w:hanging="720"/>
        <w:jc w:val="left"/>
        <w:rPr>
          <w:rFonts w:ascii="Calibri" w:hAnsi="Calibri" w:cs="Calibri"/>
          <w:noProof/>
          <w:sz w:val="22"/>
          <w:lang w:val="en-US"/>
        </w:rPr>
      </w:pPr>
      <w:bookmarkStart w:id="259" w:name="_ENREF_26"/>
      <w:r w:rsidRPr="00E333EF">
        <w:rPr>
          <w:rFonts w:ascii="Calibri" w:hAnsi="Calibri" w:cs="Calibri"/>
          <w:noProof/>
          <w:sz w:val="22"/>
          <w:lang w:val="en-US"/>
        </w:rPr>
        <w:t>26.</w:t>
      </w:r>
      <w:r w:rsidRPr="00E333EF">
        <w:rPr>
          <w:rFonts w:ascii="Calibri" w:hAnsi="Calibri" w:cs="Calibri"/>
          <w:noProof/>
          <w:sz w:val="22"/>
          <w:lang w:val="en-US"/>
        </w:rPr>
        <w:tab/>
        <w:t xml:space="preserve">Dimitrov, S., </w:t>
      </w:r>
      <w:r w:rsidRPr="00E333EF">
        <w:rPr>
          <w:rFonts w:ascii="Calibri" w:hAnsi="Calibri" w:cs="Calibri"/>
          <w:i/>
          <w:noProof/>
          <w:sz w:val="22"/>
          <w:lang w:val="en-US"/>
        </w:rPr>
        <w:t>Extending the soundcard for use with generic DC sensors</w:t>
      </w:r>
      <w:r w:rsidRPr="00E333EF">
        <w:rPr>
          <w:rFonts w:ascii="Calibri" w:hAnsi="Calibri" w:cs="Calibri"/>
          <w:noProof/>
          <w:sz w:val="22"/>
          <w:lang w:val="en-US"/>
        </w:rPr>
        <w:t xml:space="preserve">, in </w:t>
      </w:r>
      <w:r w:rsidRPr="00E333EF">
        <w:rPr>
          <w:rFonts w:ascii="Calibri" w:hAnsi="Calibri" w:cs="Calibri"/>
          <w:i/>
          <w:noProof/>
          <w:sz w:val="22"/>
          <w:lang w:val="en-US"/>
        </w:rPr>
        <w:t>2010 Conference on New Interfaces for Musical Expression (NIME 2010)</w:t>
      </w:r>
      <w:r w:rsidRPr="00E333EF">
        <w:rPr>
          <w:rFonts w:ascii="Calibri" w:hAnsi="Calibri" w:cs="Calibri"/>
          <w:noProof/>
          <w:sz w:val="22"/>
          <w:lang w:val="en-US"/>
        </w:rPr>
        <w:t>. 2010, University of Technology, Sydney: Sydney, Australia. p. 303-308.</w:t>
      </w:r>
      <w:bookmarkEnd w:id="259"/>
    </w:p>
    <w:p w:rsidR="00E333EF" w:rsidRPr="00E333EF" w:rsidRDefault="00E333EF" w:rsidP="00E333EF">
      <w:pPr>
        <w:spacing w:after="0" w:line="240" w:lineRule="auto"/>
        <w:ind w:left="720" w:hanging="720"/>
        <w:jc w:val="left"/>
        <w:rPr>
          <w:rFonts w:ascii="Calibri" w:hAnsi="Calibri" w:cs="Calibri"/>
          <w:noProof/>
          <w:sz w:val="22"/>
          <w:lang w:val="en-US"/>
        </w:rPr>
      </w:pPr>
      <w:bookmarkStart w:id="260" w:name="_ENREF_27"/>
      <w:r w:rsidRPr="00E333EF">
        <w:rPr>
          <w:rFonts w:ascii="Calibri" w:hAnsi="Calibri" w:cs="Calibri"/>
          <w:noProof/>
          <w:sz w:val="22"/>
          <w:lang w:val="en-US"/>
        </w:rPr>
        <w:t>27.</w:t>
      </w:r>
      <w:r w:rsidRPr="00E333EF">
        <w:rPr>
          <w:rFonts w:ascii="Calibri" w:hAnsi="Calibri" w:cs="Calibri"/>
          <w:noProof/>
          <w:sz w:val="22"/>
          <w:lang w:val="en-US"/>
        </w:rPr>
        <w:tab/>
        <w:t xml:space="preserve">(2006) </w:t>
      </w:r>
      <w:r w:rsidRPr="00E333EF">
        <w:rPr>
          <w:rFonts w:ascii="Calibri" w:hAnsi="Calibri" w:cs="Calibri"/>
          <w:i/>
          <w:noProof/>
          <w:sz w:val="22"/>
          <w:lang w:val="en-US"/>
        </w:rPr>
        <w:t>Low-Cost E Series Multifunction DAQ – 12 or 16-Bit, 200 kS/s, 16 Analog Inputs</w:t>
      </w:r>
      <w:r w:rsidRPr="00E333EF">
        <w:rPr>
          <w:rFonts w:ascii="Calibri" w:hAnsi="Calibri" w:cs="Calibri"/>
          <w:noProof/>
          <w:sz w:val="22"/>
          <w:lang w:val="en-US"/>
        </w:rPr>
        <w:t>.</w:t>
      </w:r>
      <w:bookmarkEnd w:id="260"/>
    </w:p>
    <w:p w:rsidR="00E333EF" w:rsidRPr="00E333EF" w:rsidRDefault="00E333EF" w:rsidP="00E333EF">
      <w:pPr>
        <w:spacing w:after="0" w:line="240" w:lineRule="auto"/>
        <w:ind w:left="720" w:hanging="720"/>
        <w:jc w:val="left"/>
        <w:rPr>
          <w:rFonts w:ascii="Calibri" w:hAnsi="Calibri" w:cs="Calibri"/>
          <w:noProof/>
          <w:sz w:val="22"/>
          <w:lang w:val="en-US"/>
        </w:rPr>
      </w:pPr>
      <w:bookmarkStart w:id="261" w:name="_ENREF_28"/>
      <w:r w:rsidRPr="00E333EF">
        <w:rPr>
          <w:rFonts w:ascii="Calibri" w:hAnsi="Calibri" w:cs="Calibri"/>
          <w:noProof/>
          <w:sz w:val="22"/>
          <w:lang w:val="en-US"/>
        </w:rPr>
        <w:t>28.</w:t>
      </w:r>
      <w:r w:rsidRPr="00E333EF">
        <w:rPr>
          <w:rFonts w:ascii="Calibri" w:hAnsi="Calibri" w:cs="Calibri"/>
          <w:noProof/>
          <w:sz w:val="22"/>
          <w:lang w:val="en-US"/>
        </w:rPr>
        <w:tab/>
        <w:t xml:space="preserve">Semiconductor, N., </w:t>
      </w:r>
      <w:r w:rsidRPr="00E333EF">
        <w:rPr>
          <w:rFonts w:ascii="Calibri" w:hAnsi="Calibri" w:cs="Calibri"/>
          <w:i/>
          <w:noProof/>
          <w:sz w:val="22"/>
          <w:lang w:val="en-US"/>
        </w:rPr>
        <w:t>LM2907/LM2917 Frequency to Voltage Converter</w:t>
      </w:r>
      <w:r w:rsidRPr="00E333EF">
        <w:rPr>
          <w:rFonts w:ascii="Calibri" w:hAnsi="Calibri" w:cs="Calibri"/>
          <w:noProof/>
          <w:sz w:val="22"/>
          <w:lang w:val="en-US"/>
        </w:rPr>
        <w:t>. 2003.</w:t>
      </w:r>
      <w:bookmarkEnd w:id="261"/>
    </w:p>
    <w:p w:rsidR="00E333EF" w:rsidRPr="00E333EF" w:rsidRDefault="00E333EF" w:rsidP="00E333EF">
      <w:pPr>
        <w:spacing w:after="0" w:line="240" w:lineRule="auto"/>
        <w:ind w:left="720" w:hanging="720"/>
        <w:jc w:val="left"/>
        <w:rPr>
          <w:rFonts w:ascii="Calibri" w:hAnsi="Calibri" w:cs="Calibri"/>
          <w:noProof/>
          <w:sz w:val="22"/>
          <w:lang w:val="en-US"/>
        </w:rPr>
      </w:pPr>
      <w:bookmarkStart w:id="262" w:name="_ENREF_29"/>
      <w:r w:rsidRPr="00E333EF">
        <w:rPr>
          <w:rFonts w:ascii="Calibri" w:hAnsi="Calibri" w:cs="Calibri"/>
          <w:noProof/>
          <w:sz w:val="22"/>
          <w:lang w:val="en-US"/>
        </w:rPr>
        <w:t>29.</w:t>
      </w:r>
      <w:r w:rsidRPr="00E333EF">
        <w:rPr>
          <w:rFonts w:ascii="Calibri" w:hAnsi="Calibri" w:cs="Calibri"/>
          <w:noProof/>
          <w:sz w:val="22"/>
          <w:lang w:val="en-US"/>
        </w:rPr>
        <w:tab/>
        <w:t xml:space="preserve">Karki, J., </w:t>
      </w:r>
      <w:r w:rsidRPr="00E333EF">
        <w:rPr>
          <w:rFonts w:ascii="Calibri" w:hAnsi="Calibri" w:cs="Calibri"/>
          <w:i/>
          <w:noProof/>
          <w:sz w:val="22"/>
          <w:lang w:val="en-US"/>
        </w:rPr>
        <w:t>Active Low-Pass Filter Design</w:t>
      </w:r>
      <w:r w:rsidRPr="00E333EF">
        <w:rPr>
          <w:rFonts w:ascii="Calibri" w:hAnsi="Calibri" w:cs="Calibri"/>
          <w:noProof/>
          <w:sz w:val="22"/>
          <w:lang w:val="en-US"/>
        </w:rPr>
        <w:t>. 2000, Texas Instrument.</w:t>
      </w:r>
      <w:bookmarkEnd w:id="262"/>
    </w:p>
    <w:p w:rsidR="00E333EF" w:rsidRPr="00E333EF" w:rsidRDefault="00E333EF" w:rsidP="00E333EF">
      <w:pPr>
        <w:spacing w:after="0" w:line="240" w:lineRule="auto"/>
        <w:ind w:left="720" w:hanging="720"/>
        <w:jc w:val="left"/>
        <w:rPr>
          <w:rFonts w:ascii="Calibri" w:hAnsi="Calibri" w:cs="Calibri"/>
          <w:noProof/>
          <w:sz w:val="22"/>
          <w:lang w:val="en-US"/>
        </w:rPr>
      </w:pPr>
      <w:bookmarkStart w:id="263" w:name="_ENREF_30"/>
      <w:r w:rsidRPr="00E333EF">
        <w:rPr>
          <w:rFonts w:ascii="Calibri" w:hAnsi="Calibri" w:cs="Calibri"/>
          <w:noProof/>
          <w:sz w:val="22"/>
          <w:lang w:val="en-US"/>
        </w:rPr>
        <w:t>30.</w:t>
      </w:r>
      <w:r w:rsidRPr="00E333EF">
        <w:rPr>
          <w:rFonts w:ascii="Calibri" w:hAnsi="Calibri" w:cs="Calibri"/>
          <w:noProof/>
          <w:sz w:val="22"/>
          <w:lang w:val="en-US"/>
        </w:rPr>
        <w:tab/>
        <w:t xml:space="preserve">Peli, E., </w:t>
      </w:r>
      <w:r w:rsidRPr="00E333EF">
        <w:rPr>
          <w:rFonts w:ascii="Calibri" w:hAnsi="Calibri" w:cs="Calibri"/>
          <w:i/>
          <w:noProof/>
          <w:sz w:val="22"/>
          <w:lang w:val="en-US"/>
        </w:rPr>
        <w:t>Contrast in complex images.</w:t>
      </w:r>
      <w:r w:rsidRPr="00E333EF">
        <w:rPr>
          <w:rFonts w:ascii="Calibri" w:hAnsi="Calibri" w:cs="Calibri"/>
          <w:noProof/>
          <w:sz w:val="22"/>
          <w:lang w:val="en-US"/>
        </w:rPr>
        <w:t xml:space="preserve"> J. Opt. Soc. Am. A, 1990. </w:t>
      </w:r>
      <w:r w:rsidRPr="00E333EF">
        <w:rPr>
          <w:rFonts w:ascii="Calibri" w:hAnsi="Calibri" w:cs="Calibri"/>
          <w:b/>
          <w:noProof/>
          <w:sz w:val="22"/>
          <w:lang w:val="en-US"/>
        </w:rPr>
        <w:t>7</w:t>
      </w:r>
      <w:r w:rsidRPr="00E333EF">
        <w:rPr>
          <w:rFonts w:ascii="Calibri" w:hAnsi="Calibri" w:cs="Calibri"/>
          <w:noProof/>
          <w:sz w:val="22"/>
          <w:lang w:val="en-US"/>
        </w:rPr>
        <w:t>(10): p. 2032-2040.</w:t>
      </w:r>
      <w:bookmarkEnd w:id="263"/>
    </w:p>
    <w:p w:rsidR="00E333EF" w:rsidRPr="00E333EF" w:rsidRDefault="00E333EF" w:rsidP="00E333EF">
      <w:pPr>
        <w:spacing w:after="0" w:line="240" w:lineRule="auto"/>
        <w:ind w:left="720" w:hanging="720"/>
        <w:jc w:val="left"/>
        <w:rPr>
          <w:rFonts w:ascii="Calibri" w:hAnsi="Calibri" w:cs="Calibri"/>
          <w:noProof/>
          <w:sz w:val="22"/>
          <w:lang w:val="en-US"/>
        </w:rPr>
      </w:pPr>
      <w:bookmarkStart w:id="264" w:name="_ENREF_31"/>
      <w:r w:rsidRPr="00E333EF">
        <w:rPr>
          <w:rFonts w:ascii="Calibri" w:hAnsi="Calibri" w:cs="Calibri"/>
          <w:noProof/>
          <w:sz w:val="22"/>
          <w:lang w:val="en-US"/>
        </w:rPr>
        <w:t>31.</w:t>
      </w:r>
      <w:r w:rsidRPr="00E333EF">
        <w:rPr>
          <w:rFonts w:ascii="Calibri" w:hAnsi="Calibri" w:cs="Calibri"/>
          <w:noProof/>
          <w:sz w:val="22"/>
          <w:lang w:val="en-US"/>
        </w:rPr>
        <w:tab/>
        <w:t xml:space="preserve">Legge, G.E., et al., </w:t>
      </w:r>
      <w:r w:rsidRPr="00E333EF">
        <w:rPr>
          <w:rFonts w:ascii="Calibri" w:hAnsi="Calibri" w:cs="Calibri"/>
          <w:i/>
          <w:noProof/>
          <w:sz w:val="22"/>
          <w:lang w:val="en-US"/>
        </w:rPr>
        <w:t>Psychophysics of reading. XI. Comparing color contrast and luminance contrast.</w:t>
      </w:r>
      <w:r w:rsidRPr="00E333EF">
        <w:rPr>
          <w:rFonts w:ascii="Calibri" w:hAnsi="Calibri" w:cs="Calibri"/>
          <w:noProof/>
          <w:sz w:val="22"/>
          <w:lang w:val="en-US"/>
        </w:rPr>
        <w:t xml:space="preserve"> J. Opt. Soc. Am. A, 1990. </w:t>
      </w:r>
      <w:r w:rsidRPr="00E333EF">
        <w:rPr>
          <w:rFonts w:ascii="Calibri" w:hAnsi="Calibri" w:cs="Calibri"/>
          <w:b/>
          <w:noProof/>
          <w:sz w:val="22"/>
          <w:lang w:val="en-US"/>
        </w:rPr>
        <w:t>7</w:t>
      </w:r>
      <w:r w:rsidRPr="00E333EF">
        <w:rPr>
          <w:rFonts w:ascii="Calibri" w:hAnsi="Calibri" w:cs="Calibri"/>
          <w:noProof/>
          <w:sz w:val="22"/>
          <w:lang w:val="en-US"/>
        </w:rPr>
        <w:t>(10): p. 2002-2010.</w:t>
      </w:r>
      <w:bookmarkEnd w:id="264"/>
    </w:p>
    <w:p w:rsidR="00E333EF" w:rsidRPr="00E333EF" w:rsidRDefault="00E333EF" w:rsidP="00E333EF">
      <w:pPr>
        <w:spacing w:after="0" w:line="240" w:lineRule="auto"/>
        <w:ind w:left="720" w:hanging="720"/>
        <w:jc w:val="left"/>
        <w:rPr>
          <w:rFonts w:ascii="Calibri" w:hAnsi="Calibri" w:cs="Calibri"/>
          <w:noProof/>
          <w:sz w:val="22"/>
          <w:lang w:val="en-US"/>
        </w:rPr>
      </w:pPr>
      <w:bookmarkStart w:id="265" w:name="_ENREF_32"/>
      <w:r w:rsidRPr="00E333EF">
        <w:rPr>
          <w:rFonts w:ascii="Calibri" w:hAnsi="Calibri" w:cs="Calibri"/>
          <w:noProof/>
          <w:sz w:val="22"/>
          <w:lang w:val="en-US"/>
        </w:rPr>
        <w:t>32.</w:t>
      </w:r>
      <w:r w:rsidRPr="00E333EF">
        <w:rPr>
          <w:rFonts w:ascii="Calibri" w:hAnsi="Calibri" w:cs="Calibri"/>
          <w:noProof/>
          <w:sz w:val="22"/>
          <w:lang w:val="en-US"/>
        </w:rPr>
        <w:tab/>
        <w:t xml:space="preserve">Frazor, R.A. and W.S. Geisler, </w:t>
      </w:r>
      <w:r w:rsidRPr="00E333EF">
        <w:rPr>
          <w:rFonts w:ascii="Calibri" w:hAnsi="Calibri" w:cs="Calibri"/>
          <w:i/>
          <w:noProof/>
          <w:sz w:val="22"/>
          <w:lang w:val="en-US"/>
        </w:rPr>
        <w:t>Local luminance and contrast in natural images.</w:t>
      </w:r>
      <w:r w:rsidRPr="00E333EF">
        <w:rPr>
          <w:rFonts w:ascii="Calibri" w:hAnsi="Calibri" w:cs="Calibri"/>
          <w:noProof/>
          <w:sz w:val="22"/>
          <w:lang w:val="en-US"/>
        </w:rPr>
        <w:t xml:space="preserve"> Vision Research, 2006. </w:t>
      </w:r>
      <w:r w:rsidRPr="00E333EF">
        <w:rPr>
          <w:rFonts w:ascii="Calibri" w:hAnsi="Calibri" w:cs="Calibri"/>
          <w:b/>
          <w:noProof/>
          <w:sz w:val="22"/>
          <w:lang w:val="en-US"/>
        </w:rPr>
        <w:t>46</w:t>
      </w:r>
      <w:r w:rsidRPr="00E333EF">
        <w:rPr>
          <w:rFonts w:ascii="Calibri" w:hAnsi="Calibri" w:cs="Calibri"/>
          <w:noProof/>
          <w:sz w:val="22"/>
          <w:lang w:val="en-US"/>
        </w:rPr>
        <w:t>(10): p. 1585-1598.</w:t>
      </w:r>
      <w:bookmarkEnd w:id="265"/>
    </w:p>
    <w:p w:rsidR="00E333EF" w:rsidRPr="00EC4D83" w:rsidRDefault="00E333EF" w:rsidP="00E333EF">
      <w:pPr>
        <w:spacing w:after="0" w:line="240" w:lineRule="auto"/>
        <w:ind w:left="720" w:hanging="720"/>
        <w:jc w:val="left"/>
        <w:rPr>
          <w:rFonts w:ascii="Calibri" w:hAnsi="Calibri" w:cs="Calibri"/>
          <w:noProof/>
          <w:sz w:val="22"/>
          <w:rPrChange w:id="266" w:author="veloz" w:date="2012-03-16T18:41:00Z">
            <w:rPr>
              <w:rFonts w:ascii="Calibri" w:hAnsi="Calibri" w:cs="Calibri"/>
              <w:noProof/>
              <w:sz w:val="22"/>
              <w:lang w:val="en-US"/>
            </w:rPr>
          </w:rPrChange>
        </w:rPr>
      </w:pPr>
      <w:bookmarkStart w:id="267" w:name="_ENREF_33"/>
      <w:r w:rsidRPr="00E333EF">
        <w:rPr>
          <w:rFonts w:ascii="Calibri" w:hAnsi="Calibri" w:cs="Calibri"/>
          <w:noProof/>
          <w:sz w:val="22"/>
          <w:lang w:val="en-US"/>
        </w:rPr>
        <w:t>33.</w:t>
      </w:r>
      <w:r w:rsidRPr="00E333EF">
        <w:rPr>
          <w:rFonts w:ascii="Calibri" w:hAnsi="Calibri" w:cs="Calibri"/>
          <w:noProof/>
          <w:sz w:val="22"/>
          <w:lang w:val="en-US"/>
        </w:rPr>
        <w:tab/>
        <w:t xml:space="preserve">Gutmann, B. and H. Weber, </w:t>
      </w:r>
      <w:r w:rsidRPr="00E333EF">
        <w:rPr>
          <w:rFonts w:ascii="Calibri" w:hAnsi="Calibri" w:cs="Calibri"/>
          <w:i/>
          <w:noProof/>
          <w:sz w:val="22"/>
          <w:lang w:val="en-US"/>
        </w:rPr>
        <w:t>Phase-shifter calibration and error detection in phase-shifting applications: a new method.</w:t>
      </w:r>
      <w:r w:rsidRPr="00E333EF">
        <w:rPr>
          <w:rFonts w:ascii="Calibri" w:hAnsi="Calibri" w:cs="Calibri"/>
          <w:noProof/>
          <w:sz w:val="22"/>
          <w:lang w:val="en-US"/>
        </w:rPr>
        <w:t xml:space="preserve"> </w:t>
      </w:r>
      <w:r w:rsidRPr="00EC4D83">
        <w:rPr>
          <w:rFonts w:ascii="Calibri" w:hAnsi="Calibri" w:cs="Calibri"/>
          <w:noProof/>
          <w:sz w:val="22"/>
          <w:rPrChange w:id="268" w:author="veloz" w:date="2012-03-16T18:41:00Z">
            <w:rPr>
              <w:rFonts w:ascii="Calibri" w:hAnsi="Calibri" w:cs="Calibri"/>
              <w:noProof/>
              <w:sz w:val="22"/>
              <w:lang w:val="en-US"/>
            </w:rPr>
          </w:rPrChange>
        </w:rPr>
        <w:t xml:space="preserve">Applied Optics, 1998. </w:t>
      </w:r>
      <w:r w:rsidRPr="00EC4D83">
        <w:rPr>
          <w:rFonts w:ascii="Calibri" w:hAnsi="Calibri" w:cs="Calibri"/>
          <w:b/>
          <w:noProof/>
          <w:sz w:val="22"/>
          <w:rPrChange w:id="269" w:author="veloz" w:date="2012-03-16T18:41:00Z">
            <w:rPr>
              <w:rFonts w:ascii="Calibri" w:hAnsi="Calibri" w:cs="Calibri"/>
              <w:b/>
              <w:noProof/>
              <w:sz w:val="22"/>
              <w:lang w:val="en-US"/>
            </w:rPr>
          </w:rPrChange>
        </w:rPr>
        <w:t>37</w:t>
      </w:r>
      <w:r w:rsidRPr="00EC4D83">
        <w:rPr>
          <w:rFonts w:ascii="Calibri" w:hAnsi="Calibri" w:cs="Calibri"/>
          <w:noProof/>
          <w:sz w:val="22"/>
          <w:rPrChange w:id="270" w:author="veloz" w:date="2012-03-16T18:41:00Z">
            <w:rPr>
              <w:rFonts w:ascii="Calibri" w:hAnsi="Calibri" w:cs="Calibri"/>
              <w:noProof/>
              <w:sz w:val="22"/>
              <w:lang w:val="en-US"/>
            </w:rPr>
          </w:rPrChange>
        </w:rPr>
        <w:t>(32): p. 7625-7631.</w:t>
      </w:r>
      <w:bookmarkEnd w:id="267"/>
    </w:p>
    <w:p w:rsidR="00E333EF" w:rsidRPr="00E333EF" w:rsidRDefault="00E333EF" w:rsidP="00E333EF">
      <w:pPr>
        <w:spacing w:line="240" w:lineRule="auto"/>
        <w:ind w:left="720" w:hanging="720"/>
        <w:jc w:val="left"/>
        <w:rPr>
          <w:rFonts w:ascii="Calibri" w:hAnsi="Calibri" w:cs="Calibri"/>
          <w:noProof/>
          <w:sz w:val="22"/>
          <w:lang w:val="en-US"/>
        </w:rPr>
      </w:pPr>
      <w:bookmarkStart w:id="271" w:name="_ENREF_34"/>
      <w:r w:rsidRPr="00EC4D83">
        <w:rPr>
          <w:rFonts w:ascii="Calibri" w:hAnsi="Calibri" w:cs="Calibri"/>
          <w:noProof/>
          <w:sz w:val="22"/>
          <w:rPrChange w:id="272" w:author="veloz" w:date="2012-03-16T18:41:00Z">
            <w:rPr>
              <w:rFonts w:ascii="Calibri" w:hAnsi="Calibri" w:cs="Calibri"/>
              <w:noProof/>
              <w:sz w:val="22"/>
              <w:lang w:val="en-US"/>
            </w:rPr>
          </w:rPrChange>
        </w:rPr>
        <w:t>34.</w:t>
      </w:r>
      <w:r w:rsidRPr="00EC4D83">
        <w:rPr>
          <w:rFonts w:ascii="Calibri" w:hAnsi="Calibri" w:cs="Calibri"/>
          <w:noProof/>
          <w:sz w:val="22"/>
          <w:rPrChange w:id="273" w:author="veloz" w:date="2012-03-16T18:41:00Z">
            <w:rPr>
              <w:rFonts w:ascii="Calibri" w:hAnsi="Calibri" w:cs="Calibri"/>
              <w:noProof/>
              <w:sz w:val="22"/>
              <w:lang w:val="en-US"/>
            </w:rPr>
          </w:rPrChange>
        </w:rPr>
        <w:tab/>
        <w:t xml:space="preserve">González-Laprea, J., </w:t>
      </w:r>
      <w:r w:rsidRPr="00EC4D83">
        <w:rPr>
          <w:rFonts w:ascii="Calibri" w:hAnsi="Calibri" w:cs="Calibri"/>
          <w:i/>
          <w:noProof/>
          <w:sz w:val="22"/>
          <w:rPrChange w:id="274" w:author="veloz" w:date="2012-03-16T18:41:00Z">
            <w:rPr>
              <w:rFonts w:ascii="Calibri" w:hAnsi="Calibri" w:cs="Calibri"/>
              <w:i/>
              <w:noProof/>
              <w:sz w:val="22"/>
              <w:lang w:val="en-US"/>
            </w:rPr>
          </w:rPrChange>
        </w:rPr>
        <w:t>Aplicación de técnicas en microscopía para el estudio cuantitativo de fase óptica de células tipo osteoblasto.</w:t>
      </w:r>
      <w:r w:rsidRPr="00EC4D83">
        <w:rPr>
          <w:rFonts w:ascii="Calibri" w:hAnsi="Calibri" w:cs="Calibri"/>
          <w:noProof/>
          <w:sz w:val="22"/>
          <w:rPrChange w:id="275" w:author="veloz" w:date="2012-03-16T18:41:00Z">
            <w:rPr>
              <w:rFonts w:ascii="Calibri" w:hAnsi="Calibri" w:cs="Calibri"/>
              <w:noProof/>
              <w:sz w:val="22"/>
              <w:lang w:val="en-US"/>
            </w:rPr>
          </w:rPrChange>
        </w:rPr>
        <w:t xml:space="preserve">, in </w:t>
      </w:r>
      <w:r w:rsidRPr="00EC4D83">
        <w:rPr>
          <w:rFonts w:ascii="Calibri" w:hAnsi="Calibri" w:cs="Calibri"/>
          <w:i/>
          <w:noProof/>
          <w:sz w:val="22"/>
          <w:rPrChange w:id="276" w:author="veloz" w:date="2012-03-16T18:41:00Z">
            <w:rPr>
              <w:rFonts w:ascii="Calibri" w:hAnsi="Calibri" w:cs="Calibri"/>
              <w:i/>
              <w:noProof/>
              <w:sz w:val="22"/>
              <w:lang w:val="en-US"/>
            </w:rPr>
          </w:rPrChange>
        </w:rPr>
        <w:t>Coordinación de Física</w:t>
      </w:r>
      <w:r w:rsidRPr="00EC4D83">
        <w:rPr>
          <w:rFonts w:ascii="Calibri" w:hAnsi="Calibri" w:cs="Calibri"/>
          <w:noProof/>
          <w:sz w:val="22"/>
          <w:rPrChange w:id="277" w:author="veloz" w:date="2012-03-16T18:41:00Z">
            <w:rPr>
              <w:rFonts w:ascii="Calibri" w:hAnsi="Calibri" w:cs="Calibri"/>
              <w:noProof/>
              <w:sz w:val="22"/>
              <w:lang w:val="en-US"/>
            </w:rPr>
          </w:rPrChange>
        </w:rPr>
        <w:t xml:space="preserve">. </w:t>
      </w:r>
      <w:r w:rsidRPr="00E333EF">
        <w:rPr>
          <w:rFonts w:ascii="Calibri" w:hAnsi="Calibri" w:cs="Calibri"/>
          <w:noProof/>
          <w:sz w:val="22"/>
          <w:lang w:val="en-US"/>
        </w:rPr>
        <w:t>2011, Universidad Simón Bolívar: Caracas.</w:t>
      </w:r>
      <w:bookmarkEnd w:id="271"/>
    </w:p>
    <w:p w:rsidR="00E333EF" w:rsidRDefault="00E333EF" w:rsidP="00E333EF">
      <w:pPr>
        <w:spacing w:line="240" w:lineRule="auto"/>
        <w:jc w:val="left"/>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278" w:name="_Toc319497167"/>
      <w:r w:rsidRPr="008D2941">
        <w:t>Anexo a</w:t>
      </w:r>
      <w:bookmarkEnd w:id="278"/>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6CB3" w:rsidRDefault="00846CB3" w:rsidP="00413BAF">
      <w:pPr>
        <w:spacing w:before="0" w:after="0" w:line="240" w:lineRule="auto"/>
      </w:pPr>
      <w:r>
        <w:separator/>
      </w:r>
    </w:p>
  </w:endnote>
  <w:endnote w:type="continuationSeparator" w:id="0">
    <w:p w:rsidR="00846CB3" w:rsidRDefault="00846CB3"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2D1D1A" w:rsidRDefault="002D1D1A"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2D1D1A" w:rsidRDefault="002D1D1A"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Pr="00DF5442" w:rsidRDefault="002D1D1A"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Pr="00DF5442" w:rsidRDefault="002D1D1A"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6CB3" w:rsidRDefault="00846CB3" w:rsidP="00413BAF">
      <w:pPr>
        <w:spacing w:before="0" w:after="0" w:line="240" w:lineRule="auto"/>
      </w:pPr>
      <w:r>
        <w:separator/>
      </w:r>
    </w:p>
  </w:footnote>
  <w:footnote w:type="continuationSeparator" w:id="0">
    <w:p w:rsidR="00846CB3" w:rsidRDefault="00846CB3"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rsidP="00BF1090">
    <w:pPr>
      <w:pStyle w:val="Encabezado"/>
      <w:jc w:val="right"/>
    </w:pPr>
    <w:r>
      <w:fldChar w:fldCharType="begin"/>
    </w:r>
    <w:r>
      <w:instrText xml:space="preserve"> PAGE   \* MERGEFORMAT </w:instrText>
    </w:r>
    <w:r>
      <w:fldChar w:fldCharType="separate"/>
    </w:r>
    <w:r w:rsidR="00A73244">
      <w:rPr>
        <w:noProof/>
      </w:rPr>
      <w:t>v</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Pr="00966DAD" w:rsidRDefault="002D1D1A"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1D1A" w:rsidRDefault="002D1D1A">
    <w:pPr>
      <w:pStyle w:val="Encabezado"/>
      <w:jc w:val="right"/>
    </w:pPr>
    <w:r>
      <w:fldChar w:fldCharType="begin"/>
    </w:r>
    <w:r>
      <w:instrText xml:space="preserve"> PAGE   \* MERGEFORMAT </w:instrText>
    </w:r>
    <w:r>
      <w:fldChar w:fldCharType="separate"/>
    </w:r>
    <w:r>
      <w:rPr>
        <w:noProof/>
      </w:rPr>
      <w:t>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trackRevisions/>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7&lt;/item&gt;&lt;item&gt;18&lt;/item&gt;&lt;item&gt;19&lt;/item&gt;&lt;item&gt;20&lt;/item&gt;&lt;item&gt;21&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record-ids&gt;&lt;/item&gt;&lt;/Libraries&gt;"/>
  </w:docVars>
  <w:rsids>
    <w:rsidRoot w:val="00331690"/>
    <w:rsid w:val="0000108B"/>
    <w:rsid w:val="00002DFF"/>
    <w:rsid w:val="00004405"/>
    <w:rsid w:val="00010A0E"/>
    <w:rsid w:val="00014FD8"/>
    <w:rsid w:val="00020432"/>
    <w:rsid w:val="00020529"/>
    <w:rsid w:val="0002167C"/>
    <w:rsid w:val="00024F61"/>
    <w:rsid w:val="000271E4"/>
    <w:rsid w:val="00031678"/>
    <w:rsid w:val="000326E8"/>
    <w:rsid w:val="00037090"/>
    <w:rsid w:val="00045CE9"/>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B2A"/>
    <w:rsid w:val="001111A7"/>
    <w:rsid w:val="0011156E"/>
    <w:rsid w:val="00121B56"/>
    <w:rsid w:val="0012591D"/>
    <w:rsid w:val="00131100"/>
    <w:rsid w:val="001315B0"/>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82D84"/>
    <w:rsid w:val="00286CFC"/>
    <w:rsid w:val="00287FF2"/>
    <w:rsid w:val="00293FF6"/>
    <w:rsid w:val="0029627E"/>
    <w:rsid w:val="002A157D"/>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504F"/>
    <w:rsid w:val="002E0899"/>
    <w:rsid w:val="002E1BB2"/>
    <w:rsid w:val="002E7367"/>
    <w:rsid w:val="002F15E1"/>
    <w:rsid w:val="00300001"/>
    <w:rsid w:val="00301519"/>
    <w:rsid w:val="00303C90"/>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595F"/>
    <w:rsid w:val="003561A3"/>
    <w:rsid w:val="00361190"/>
    <w:rsid w:val="00364DFE"/>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2C53"/>
    <w:rsid w:val="00413BAF"/>
    <w:rsid w:val="00414397"/>
    <w:rsid w:val="00415F83"/>
    <w:rsid w:val="0042651E"/>
    <w:rsid w:val="00427E14"/>
    <w:rsid w:val="00427EBA"/>
    <w:rsid w:val="004434DB"/>
    <w:rsid w:val="00465A14"/>
    <w:rsid w:val="00471B5A"/>
    <w:rsid w:val="00471BA0"/>
    <w:rsid w:val="004841F5"/>
    <w:rsid w:val="004871A6"/>
    <w:rsid w:val="004939FD"/>
    <w:rsid w:val="00493A19"/>
    <w:rsid w:val="00495037"/>
    <w:rsid w:val="00495EE3"/>
    <w:rsid w:val="00497158"/>
    <w:rsid w:val="004A3C28"/>
    <w:rsid w:val="004A6EE8"/>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A2E1C"/>
    <w:rsid w:val="005B08C4"/>
    <w:rsid w:val="005B66E7"/>
    <w:rsid w:val="005C11B7"/>
    <w:rsid w:val="005C13E7"/>
    <w:rsid w:val="005C73DB"/>
    <w:rsid w:val="005D1EB2"/>
    <w:rsid w:val="005D5D9E"/>
    <w:rsid w:val="005D6A42"/>
    <w:rsid w:val="005E27CC"/>
    <w:rsid w:val="005F4A77"/>
    <w:rsid w:val="005F51D5"/>
    <w:rsid w:val="00611D10"/>
    <w:rsid w:val="006148B6"/>
    <w:rsid w:val="0062084E"/>
    <w:rsid w:val="00630A57"/>
    <w:rsid w:val="00635A11"/>
    <w:rsid w:val="00640170"/>
    <w:rsid w:val="00646F26"/>
    <w:rsid w:val="006522A0"/>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C6ED6"/>
    <w:rsid w:val="006D0D06"/>
    <w:rsid w:val="006E0ECA"/>
    <w:rsid w:val="006E24C6"/>
    <w:rsid w:val="006E6291"/>
    <w:rsid w:val="006E78EA"/>
    <w:rsid w:val="00700182"/>
    <w:rsid w:val="00700B01"/>
    <w:rsid w:val="00700B7F"/>
    <w:rsid w:val="0070729D"/>
    <w:rsid w:val="007131C9"/>
    <w:rsid w:val="0071742F"/>
    <w:rsid w:val="00720700"/>
    <w:rsid w:val="00724B32"/>
    <w:rsid w:val="00727B63"/>
    <w:rsid w:val="00734014"/>
    <w:rsid w:val="00736755"/>
    <w:rsid w:val="0074195A"/>
    <w:rsid w:val="00742507"/>
    <w:rsid w:val="007431CE"/>
    <w:rsid w:val="0074457B"/>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3C4"/>
    <w:rsid w:val="008449F7"/>
    <w:rsid w:val="00844FB1"/>
    <w:rsid w:val="00846CB3"/>
    <w:rsid w:val="00851201"/>
    <w:rsid w:val="00852F3B"/>
    <w:rsid w:val="00854235"/>
    <w:rsid w:val="00855D7E"/>
    <w:rsid w:val="00862C5A"/>
    <w:rsid w:val="0086651B"/>
    <w:rsid w:val="0086683B"/>
    <w:rsid w:val="008668FE"/>
    <w:rsid w:val="00867DDA"/>
    <w:rsid w:val="0088438F"/>
    <w:rsid w:val="0088529E"/>
    <w:rsid w:val="008943D4"/>
    <w:rsid w:val="008A004F"/>
    <w:rsid w:val="008A16F0"/>
    <w:rsid w:val="008A1939"/>
    <w:rsid w:val="008A52FA"/>
    <w:rsid w:val="008B0A23"/>
    <w:rsid w:val="008B53A2"/>
    <w:rsid w:val="008C2D29"/>
    <w:rsid w:val="008C651F"/>
    <w:rsid w:val="008D2941"/>
    <w:rsid w:val="008D3915"/>
    <w:rsid w:val="008D5001"/>
    <w:rsid w:val="008D6A22"/>
    <w:rsid w:val="008E2656"/>
    <w:rsid w:val="008E3419"/>
    <w:rsid w:val="008E6B26"/>
    <w:rsid w:val="008F0862"/>
    <w:rsid w:val="008F2BB2"/>
    <w:rsid w:val="008F40C8"/>
    <w:rsid w:val="008F5C1D"/>
    <w:rsid w:val="00900878"/>
    <w:rsid w:val="0091532D"/>
    <w:rsid w:val="0091587C"/>
    <w:rsid w:val="00917121"/>
    <w:rsid w:val="00917DA2"/>
    <w:rsid w:val="00920F34"/>
    <w:rsid w:val="009212AF"/>
    <w:rsid w:val="00926E4E"/>
    <w:rsid w:val="00941AE0"/>
    <w:rsid w:val="009456CB"/>
    <w:rsid w:val="00945E7A"/>
    <w:rsid w:val="00953E1E"/>
    <w:rsid w:val="00954783"/>
    <w:rsid w:val="00955D73"/>
    <w:rsid w:val="009566B4"/>
    <w:rsid w:val="00957FAC"/>
    <w:rsid w:val="00965510"/>
    <w:rsid w:val="00965F81"/>
    <w:rsid w:val="0097073C"/>
    <w:rsid w:val="00981576"/>
    <w:rsid w:val="00992125"/>
    <w:rsid w:val="00992E39"/>
    <w:rsid w:val="00997FD1"/>
    <w:rsid w:val="009A2277"/>
    <w:rsid w:val="009A72C7"/>
    <w:rsid w:val="009B208D"/>
    <w:rsid w:val="009B2C49"/>
    <w:rsid w:val="009C153E"/>
    <w:rsid w:val="009C1B89"/>
    <w:rsid w:val="009C1D32"/>
    <w:rsid w:val="009C31ED"/>
    <w:rsid w:val="009C72C0"/>
    <w:rsid w:val="009C78F8"/>
    <w:rsid w:val="009D01F6"/>
    <w:rsid w:val="009D4D97"/>
    <w:rsid w:val="009F3C40"/>
    <w:rsid w:val="009F434C"/>
    <w:rsid w:val="009F47EA"/>
    <w:rsid w:val="00A030EB"/>
    <w:rsid w:val="00A12A89"/>
    <w:rsid w:val="00A312D1"/>
    <w:rsid w:val="00A37F18"/>
    <w:rsid w:val="00A43DB6"/>
    <w:rsid w:val="00A44CF6"/>
    <w:rsid w:val="00A46FF0"/>
    <w:rsid w:val="00A47840"/>
    <w:rsid w:val="00A5524A"/>
    <w:rsid w:val="00A55636"/>
    <w:rsid w:val="00A572E8"/>
    <w:rsid w:val="00A60019"/>
    <w:rsid w:val="00A600F4"/>
    <w:rsid w:val="00A62AA1"/>
    <w:rsid w:val="00A62CF8"/>
    <w:rsid w:val="00A73244"/>
    <w:rsid w:val="00A76539"/>
    <w:rsid w:val="00A76AB4"/>
    <w:rsid w:val="00A76D33"/>
    <w:rsid w:val="00A810AC"/>
    <w:rsid w:val="00A817B0"/>
    <w:rsid w:val="00A835B2"/>
    <w:rsid w:val="00A879FB"/>
    <w:rsid w:val="00A97389"/>
    <w:rsid w:val="00AA4836"/>
    <w:rsid w:val="00AB1EE0"/>
    <w:rsid w:val="00AB656A"/>
    <w:rsid w:val="00AB6633"/>
    <w:rsid w:val="00AC1E64"/>
    <w:rsid w:val="00AD04F7"/>
    <w:rsid w:val="00AE3D6A"/>
    <w:rsid w:val="00AE45B7"/>
    <w:rsid w:val="00AF0007"/>
    <w:rsid w:val="00AF1BEB"/>
    <w:rsid w:val="00B005DF"/>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5190"/>
    <w:rsid w:val="00C16C43"/>
    <w:rsid w:val="00C17CC0"/>
    <w:rsid w:val="00C17FDC"/>
    <w:rsid w:val="00C2207C"/>
    <w:rsid w:val="00C2330D"/>
    <w:rsid w:val="00C235F7"/>
    <w:rsid w:val="00C3484B"/>
    <w:rsid w:val="00C36496"/>
    <w:rsid w:val="00C44B66"/>
    <w:rsid w:val="00C45BA7"/>
    <w:rsid w:val="00C45BAF"/>
    <w:rsid w:val="00C47B4B"/>
    <w:rsid w:val="00C54627"/>
    <w:rsid w:val="00C55A5D"/>
    <w:rsid w:val="00C55E3A"/>
    <w:rsid w:val="00C6058A"/>
    <w:rsid w:val="00C62B99"/>
    <w:rsid w:val="00C70ECC"/>
    <w:rsid w:val="00C80795"/>
    <w:rsid w:val="00C841D6"/>
    <w:rsid w:val="00C91524"/>
    <w:rsid w:val="00C91BFB"/>
    <w:rsid w:val="00C97D6E"/>
    <w:rsid w:val="00CA183F"/>
    <w:rsid w:val="00CA333D"/>
    <w:rsid w:val="00CA7C6B"/>
    <w:rsid w:val="00CB283A"/>
    <w:rsid w:val="00CB2C57"/>
    <w:rsid w:val="00CB3349"/>
    <w:rsid w:val="00CB76CC"/>
    <w:rsid w:val="00CC2C9A"/>
    <w:rsid w:val="00CC38DC"/>
    <w:rsid w:val="00CC521A"/>
    <w:rsid w:val="00CD6F00"/>
    <w:rsid w:val="00CF033C"/>
    <w:rsid w:val="00CF2C7B"/>
    <w:rsid w:val="00CF3D55"/>
    <w:rsid w:val="00CF6CC5"/>
    <w:rsid w:val="00D03236"/>
    <w:rsid w:val="00D03F1F"/>
    <w:rsid w:val="00D1546D"/>
    <w:rsid w:val="00D22B11"/>
    <w:rsid w:val="00D30B33"/>
    <w:rsid w:val="00D37229"/>
    <w:rsid w:val="00D37C0F"/>
    <w:rsid w:val="00D465B3"/>
    <w:rsid w:val="00D5690A"/>
    <w:rsid w:val="00D76767"/>
    <w:rsid w:val="00D872CE"/>
    <w:rsid w:val="00D900B6"/>
    <w:rsid w:val="00D919E6"/>
    <w:rsid w:val="00D91FBF"/>
    <w:rsid w:val="00D933B8"/>
    <w:rsid w:val="00D96E4A"/>
    <w:rsid w:val="00DA4FAE"/>
    <w:rsid w:val="00DB08F8"/>
    <w:rsid w:val="00DB358B"/>
    <w:rsid w:val="00DD6E78"/>
    <w:rsid w:val="00DE1E7E"/>
    <w:rsid w:val="00DE2FC3"/>
    <w:rsid w:val="00DE5FFB"/>
    <w:rsid w:val="00DF1160"/>
    <w:rsid w:val="00DF228D"/>
    <w:rsid w:val="00DF4E2C"/>
    <w:rsid w:val="00DF5072"/>
    <w:rsid w:val="00E14B35"/>
    <w:rsid w:val="00E15F83"/>
    <w:rsid w:val="00E17FEA"/>
    <w:rsid w:val="00E241C3"/>
    <w:rsid w:val="00E25112"/>
    <w:rsid w:val="00E30205"/>
    <w:rsid w:val="00E32E85"/>
    <w:rsid w:val="00E333EF"/>
    <w:rsid w:val="00E33F8C"/>
    <w:rsid w:val="00E34DB9"/>
    <w:rsid w:val="00E35606"/>
    <w:rsid w:val="00E40248"/>
    <w:rsid w:val="00E451A7"/>
    <w:rsid w:val="00E61566"/>
    <w:rsid w:val="00E61B7D"/>
    <w:rsid w:val="00E64DAE"/>
    <w:rsid w:val="00E674D0"/>
    <w:rsid w:val="00E77BC5"/>
    <w:rsid w:val="00E81E3E"/>
    <w:rsid w:val="00E83718"/>
    <w:rsid w:val="00E85DFB"/>
    <w:rsid w:val="00E93268"/>
    <w:rsid w:val="00EB426B"/>
    <w:rsid w:val="00EB6636"/>
    <w:rsid w:val="00EB6BBC"/>
    <w:rsid w:val="00EC4D83"/>
    <w:rsid w:val="00ED646C"/>
    <w:rsid w:val="00ED7049"/>
    <w:rsid w:val="00EE154F"/>
    <w:rsid w:val="00EE263D"/>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CDF"/>
    <w:rsid w:val="00F86F56"/>
    <w:rsid w:val="00F9658D"/>
    <w:rsid w:val="00FA4589"/>
    <w:rsid w:val="00FA7C39"/>
    <w:rsid w:val="00FB2BA4"/>
    <w:rsid w:val="00FB36EC"/>
    <w:rsid w:val="00FB5D58"/>
    <w:rsid w:val="00FD3B1D"/>
    <w:rsid w:val="00FD6A00"/>
    <w:rsid w:val="00FD7C40"/>
    <w:rsid w:val="00FE2EB9"/>
    <w:rsid w:val="00FE3DDB"/>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oleObject" Target="embeddings/oleObject302.bin"/><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image" Target="media/image73.wmf"/><Relationship Id="rId324" Type="http://schemas.openxmlformats.org/officeDocument/2006/relationships/oleObject" Target="embeddings/oleObject150.bin"/><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image" Target="media/image296.wmf"/><Relationship Id="rId629" Type="http://schemas.openxmlformats.org/officeDocument/2006/relationships/oleObject" Target="embeddings/oleObject284.bin"/><Relationship Id="rId170" Type="http://schemas.openxmlformats.org/officeDocument/2006/relationships/oleObject" Target="embeddings/oleObject74.bin"/><Relationship Id="rId226" Type="http://schemas.openxmlformats.org/officeDocument/2006/relationships/oleObject" Target="embeddings/oleObject102.bin"/><Relationship Id="rId433" Type="http://schemas.openxmlformats.org/officeDocument/2006/relationships/image" Target="media/image221.emf"/><Relationship Id="rId268" Type="http://schemas.openxmlformats.org/officeDocument/2006/relationships/oleObject" Target="embeddings/oleObject123.bin"/><Relationship Id="rId475" Type="http://schemas.openxmlformats.org/officeDocument/2006/relationships/oleObject" Target="embeddings/oleObject212.bin"/><Relationship Id="rId640" Type="http://schemas.openxmlformats.org/officeDocument/2006/relationships/oleObject" Target="embeddings/oleObject289.bin"/><Relationship Id="rId682" Type="http://schemas.openxmlformats.org/officeDocument/2006/relationships/oleObject" Target="embeddings/oleObject307.bin"/><Relationship Id="rId32" Type="http://schemas.openxmlformats.org/officeDocument/2006/relationships/image" Target="media/image9.wmf"/><Relationship Id="rId74" Type="http://schemas.openxmlformats.org/officeDocument/2006/relationships/image" Target="media/image31.wmf"/><Relationship Id="rId128" Type="http://schemas.openxmlformats.org/officeDocument/2006/relationships/oleObject" Target="embeddings/oleObject53.bin"/><Relationship Id="rId335" Type="http://schemas.openxmlformats.org/officeDocument/2006/relationships/image" Target="media/image163.wmf"/><Relationship Id="rId377" Type="http://schemas.openxmlformats.org/officeDocument/2006/relationships/image" Target="media/image185.wmf"/><Relationship Id="rId500" Type="http://schemas.openxmlformats.org/officeDocument/2006/relationships/image" Target="media/image258.wmf"/><Relationship Id="rId542" Type="http://schemas.openxmlformats.org/officeDocument/2006/relationships/image" Target="media/image279.wmf"/><Relationship Id="rId584" Type="http://schemas.openxmlformats.org/officeDocument/2006/relationships/image" Target="media/image303.wmf"/><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image" Target="media/image112.wmf"/><Relationship Id="rId402" Type="http://schemas.openxmlformats.org/officeDocument/2006/relationships/image" Target="media/image202.emf"/><Relationship Id="rId279" Type="http://schemas.openxmlformats.org/officeDocument/2006/relationships/image" Target="media/image133.wmf"/><Relationship Id="rId444" Type="http://schemas.openxmlformats.org/officeDocument/2006/relationships/image" Target="media/image227.wmf"/><Relationship Id="rId486" Type="http://schemas.openxmlformats.org/officeDocument/2006/relationships/image" Target="media/image251.wmf"/><Relationship Id="rId651" Type="http://schemas.openxmlformats.org/officeDocument/2006/relationships/image" Target="media/image340.png"/><Relationship Id="rId43" Type="http://schemas.openxmlformats.org/officeDocument/2006/relationships/oleObject" Target="embeddings/oleObject13.bin"/><Relationship Id="rId139" Type="http://schemas.openxmlformats.org/officeDocument/2006/relationships/image" Target="media/image63.wmf"/><Relationship Id="rId290" Type="http://schemas.openxmlformats.org/officeDocument/2006/relationships/oleObject" Target="embeddings/oleObject134.bin"/><Relationship Id="rId304" Type="http://schemas.openxmlformats.org/officeDocument/2006/relationships/image" Target="media/image146.wmf"/><Relationship Id="rId346" Type="http://schemas.openxmlformats.org/officeDocument/2006/relationships/oleObject" Target="embeddings/oleObject160.bin"/><Relationship Id="rId388" Type="http://schemas.openxmlformats.org/officeDocument/2006/relationships/oleObject" Target="embeddings/oleObject180.bin"/><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5.bin"/><Relationship Id="rId85" Type="http://schemas.openxmlformats.org/officeDocument/2006/relationships/oleObject" Target="embeddings/oleObject33.bin"/><Relationship Id="rId150" Type="http://schemas.openxmlformats.org/officeDocument/2006/relationships/oleObject" Target="embeddings/oleObject64.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oleObject" Target="embeddings/oleObject186.bin"/><Relationship Id="rId595" Type="http://schemas.openxmlformats.org/officeDocument/2006/relationships/oleObject" Target="embeddings/oleObject269.bin"/><Relationship Id="rId248" Type="http://schemas.openxmlformats.org/officeDocument/2006/relationships/oleObject" Target="embeddings/oleObject113.bin"/><Relationship Id="rId455" Type="http://schemas.openxmlformats.org/officeDocument/2006/relationships/image" Target="media/image234.png"/><Relationship Id="rId497" Type="http://schemas.openxmlformats.org/officeDocument/2006/relationships/oleObject" Target="embeddings/oleObject223.bin"/><Relationship Id="rId620" Type="http://schemas.openxmlformats.org/officeDocument/2006/relationships/image" Target="media/image323.wmf"/><Relationship Id="rId662" Type="http://schemas.openxmlformats.org/officeDocument/2006/relationships/oleObject" Target="embeddings/oleObject298.bin"/><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oleObject" Target="embeddings/oleObject146.bin"/><Relationship Id="rId357" Type="http://schemas.openxmlformats.org/officeDocument/2006/relationships/image" Target="media/image174.wmf"/><Relationship Id="rId522" Type="http://schemas.openxmlformats.org/officeDocument/2006/relationships/image" Target="media/image269.wmf"/><Relationship Id="rId54" Type="http://schemas.openxmlformats.org/officeDocument/2006/relationships/image" Target="media/image20.wmf"/><Relationship Id="rId96" Type="http://schemas.openxmlformats.org/officeDocument/2006/relationships/oleObject" Target="embeddings/oleObject38.bin"/><Relationship Id="rId161" Type="http://schemas.openxmlformats.org/officeDocument/2006/relationships/image" Target="media/image74.wmf"/><Relationship Id="rId217" Type="http://schemas.openxmlformats.org/officeDocument/2006/relationships/image" Target="media/image102.wmf"/><Relationship Id="rId399" Type="http://schemas.openxmlformats.org/officeDocument/2006/relationships/image" Target="media/image200.png"/><Relationship Id="rId564" Type="http://schemas.openxmlformats.org/officeDocument/2006/relationships/oleObject" Target="embeddings/oleObject255.bin"/><Relationship Id="rId259" Type="http://schemas.openxmlformats.org/officeDocument/2006/relationships/image" Target="media/image123.wmf"/><Relationship Id="rId424" Type="http://schemas.openxmlformats.org/officeDocument/2006/relationships/oleObject" Target="embeddings/oleObject191.bin"/><Relationship Id="rId466" Type="http://schemas.openxmlformats.org/officeDocument/2006/relationships/oleObject" Target="embeddings/oleObject208.bin"/><Relationship Id="rId631" Type="http://schemas.openxmlformats.org/officeDocument/2006/relationships/oleObject" Target="embeddings/oleObject285.bin"/><Relationship Id="rId673" Type="http://schemas.openxmlformats.org/officeDocument/2006/relationships/oleObject" Target="embeddings/oleObject303.bin"/><Relationship Id="rId23" Type="http://schemas.openxmlformats.org/officeDocument/2006/relationships/oleObject" Target="embeddings/oleObject3.bin"/><Relationship Id="rId119" Type="http://schemas.openxmlformats.org/officeDocument/2006/relationships/image" Target="media/image53.wmf"/><Relationship Id="rId270" Type="http://schemas.openxmlformats.org/officeDocument/2006/relationships/oleObject" Target="embeddings/oleObject124.bin"/><Relationship Id="rId326" Type="http://schemas.openxmlformats.org/officeDocument/2006/relationships/image" Target="media/image158.png"/><Relationship Id="rId533" Type="http://schemas.openxmlformats.org/officeDocument/2006/relationships/oleObject" Target="embeddings/oleObject241.bin"/><Relationship Id="rId65" Type="http://schemas.openxmlformats.org/officeDocument/2006/relationships/oleObject" Target="embeddings/oleObject24.bin"/><Relationship Id="rId130" Type="http://schemas.openxmlformats.org/officeDocument/2006/relationships/oleObject" Target="embeddings/oleObject54.bin"/><Relationship Id="rId368" Type="http://schemas.openxmlformats.org/officeDocument/2006/relationships/image" Target="media/image180.wmf"/><Relationship Id="rId575" Type="http://schemas.openxmlformats.org/officeDocument/2006/relationships/image" Target="media/image297.png"/><Relationship Id="rId172" Type="http://schemas.openxmlformats.org/officeDocument/2006/relationships/oleObject" Target="embeddings/oleObject75.bin"/><Relationship Id="rId228" Type="http://schemas.openxmlformats.org/officeDocument/2006/relationships/oleObject" Target="embeddings/oleObject103.bin"/><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image" Target="media/image311.wmf"/><Relationship Id="rId642" Type="http://schemas.openxmlformats.org/officeDocument/2006/relationships/image" Target="media/image335.wmf"/><Relationship Id="rId684" Type="http://schemas.openxmlformats.org/officeDocument/2006/relationships/theme" Target="theme/theme1.xml"/><Relationship Id="rId281" Type="http://schemas.openxmlformats.org/officeDocument/2006/relationships/image" Target="media/image134.wmf"/><Relationship Id="rId337" Type="http://schemas.openxmlformats.org/officeDocument/2006/relationships/image" Target="media/image164.wmf"/><Relationship Id="rId502" Type="http://schemas.openxmlformats.org/officeDocument/2006/relationships/image" Target="media/image259.wmf"/><Relationship Id="rId34" Type="http://schemas.openxmlformats.org/officeDocument/2006/relationships/image" Target="media/image10.wmf"/><Relationship Id="rId76" Type="http://schemas.openxmlformats.org/officeDocument/2006/relationships/image" Target="media/image32.wmf"/><Relationship Id="rId141" Type="http://schemas.openxmlformats.org/officeDocument/2006/relationships/image" Target="media/image64.wmf"/><Relationship Id="rId379" Type="http://schemas.openxmlformats.org/officeDocument/2006/relationships/image" Target="media/image186.wmf"/><Relationship Id="rId544" Type="http://schemas.openxmlformats.org/officeDocument/2006/relationships/image" Target="media/image280.wmf"/><Relationship Id="rId586" Type="http://schemas.openxmlformats.org/officeDocument/2006/relationships/image" Target="media/image304.wmf"/><Relationship Id="rId7" Type="http://schemas.openxmlformats.org/officeDocument/2006/relationships/footnotes" Target="footnotes.xml"/><Relationship Id="rId183" Type="http://schemas.openxmlformats.org/officeDocument/2006/relationships/image" Target="media/image85.wmf"/><Relationship Id="rId239" Type="http://schemas.openxmlformats.org/officeDocument/2006/relationships/image" Target="media/image113.wmf"/><Relationship Id="rId390" Type="http://schemas.openxmlformats.org/officeDocument/2006/relationships/oleObject" Target="embeddings/oleObject181.bin"/><Relationship Id="rId404" Type="http://schemas.openxmlformats.org/officeDocument/2006/relationships/image" Target="media/image204.wmf"/><Relationship Id="rId446" Type="http://schemas.openxmlformats.org/officeDocument/2006/relationships/image" Target="media/image228.wmf"/><Relationship Id="rId611" Type="http://schemas.openxmlformats.org/officeDocument/2006/relationships/oleObject" Target="embeddings/oleObject276.bin"/><Relationship Id="rId653" Type="http://schemas.openxmlformats.org/officeDocument/2006/relationships/image" Target="media/image342.wmf"/><Relationship Id="rId250" Type="http://schemas.openxmlformats.org/officeDocument/2006/relationships/oleObject" Target="embeddings/oleObject114.bin"/><Relationship Id="rId292" Type="http://schemas.openxmlformats.org/officeDocument/2006/relationships/oleObject" Target="embeddings/oleObject135.bin"/><Relationship Id="rId306" Type="http://schemas.openxmlformats.org/officeDocument/2006/relationships/image" Target="media/image147.wmf"/><Relationship Id="rId488" Type="http://schemas.openxmlformats.org/officeDocument/2006/relationships/image" Target="media/image252.wmf"/><Relationship Id="rId45" Type="http://schemas.openxmlformats.org/officeDocument/2006/relationships/oleObject" Target="embeddings/oleObject14.bin"/><Relationship Id="rId87" Type="http://schemas.openxmlformats.org/officeDocument/2006/relationships/oleObject" Target="embeddings/oleObject34.bin"/><Relationship Id="rId110" Type="http://schemas.openxmlformats.org/officeDocument/2006/relationships/oleObject" Target="embeddings/oleObject44.bin"/><Relationship Id="rId348" Type="http://schemas.openxmlformats.org/officeDocument/2006/relationships/oleObject" Target="embeddings/oleObject161.bin"/><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oleObject" Target="embeddings/oleObject270.bin"/><Relationship Id="rId152" Type="http://schemas.openxmlformats.org/officeDocument/2006/relationships/oleObject" Target="embeddings/oleObject65.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image" Target="media/image211.wmf"/><Relationship Id="rId457" Type="http://schemas.openxmlformats.org/officeDocument/2006/relationships/oleObject" Target="embeddings/oleObject204.bin"/><Relationship Id="rId622" Type="http://schemas.openxmlformats.org/officeDocument/2006/relationships/image" Target="media/image324.wmf"/><Relationship Id="rId261" Type="http://schemas.openxmlformats.org/officeDocument/2006/relationships/image" Target="media/image124.wmf"/><Relationship Id="rId499" Type="http://schemas.openxmlformats.org/officeDocument/2006/relationships/oleObject" Target="embeddings/oleObject224.bin"/><Relationship Id="rId664" Type="http://schemas.openxmlformats.org/officeDocument/2006/relationships/image" Target="media/image348.wmf"/><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7.bin"/><Relationship Id="rId359" Type="http://schemas.openxmlformats.org/officeDocument/2006/relationships/image" Target="media/image175.wmf"/><Relationship Id="rId524" Type="http://schemas.openxmlformats.org/officeDocument/2006/relationships/image" Target="media/image270.wmf"/><Relationship Id="rId566" Type="http://schemas.openxmlformats.org/officeDocument/2006/relationships/oleObject" Target="embeddings/oleObject256.bin"/><Relationship Id="rId98" Type="http://schemas.openxmlformats.org/officeDocument/2006/relationships/oleObject" Target="embeddings/oleObject39.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image" Target="media/image103.wmf"/><Relationship Id="rId370" Type="http://schemas.openxmlformats.org/officeDocument/2006/relationships/image" Target="media/image181.wmf"/><Relationship Id="rId426" Type="http://schemas.openxmlformats.org/officeDocument/2006/relationships/oleObject" Target="embeddings/oleObject192.bin"/><Relationship Id="rId633" Type="http://schemas.openxmlformats.org/officeDocument/2006/relationships/oleObject" Target="embeddings/oleObject286.bin"/><Relationship Id="rId230" Type="http://schemas.openxmlformats.org/officeDocument/2006/relationships/oleObject" Target="embeddings/oleObject104.bin"/><Relationship Id="rId468" Type="http://schemas.openxmlformats.org/officeDocument/2006/relationships/oleObject" Target="embeddings/oleObject209.bin"/><Relationship Id="rId675" Type="http://schemas.openxmlformats.org/officeDocument/2006/relationships/oleObject" Target="embeddings/oleObject304.bin"/><Relationship Id="rId25" Type="http://schemas.openxmlformats.org/officeDocument/2006/relationships/oleObject" Target="embeddings/oleObject4.bin"/><Relationship Id="rId67" Type="http://schemas.openxmlformats.org/officeDocument/2006/relationships/oleObject" Target="embeddings/oleObject25.bin"/><Relationship Id="rId272" Type="http://schemas.openxmlformats.org/officeDocument/2006/relationships/oleObject" Target="embeddings/oleObject125.bin"/><Relationship Id="rId328" Type="http://schemas.openxmlformats.org/officeDocument/2006/relationships/oleObject" Target="embeddings/oleObject151.bin"/><Relationship Id="rId535" Type="http://schemas.openxmlformats.org/officeDocument/2006/relationships/oleObject" Target="embeddings/oleObject242.bin"/><Relationship Id="rId577" Type="http://schemas.openxmlformats.org/officeDocument/2006/relationships/image" Target="media/image299.png"/><Relationship Id="rId132" Type="http://schemas.openxmlformats.org/officeDocument/2006/relationships/oleObject" Target="embeddings/oleObject55.bin"/><Relationship Id="rId174" Type="http://schemas.openxmlformats.org/officeDocument/2006/relationships/oleObject" Target="embeddings/oleObject76.bin"/><Relationship Id="rId381" Type="http://schemas.openxmlformats.org/officeDocument/2006/relationships/image" Target="media/image187.wmf"/><Relationship Id="rId602" Type="http://schemas.openxmlformats.org/officeDocument/2006/relationships/image" Target="media/image312.png"/><Relationship Id="rId241" Type="http://schemas.openxmlformats.org/officeDocument/2006/relationships/image" Target="media/image114.wmf"/><Relationship Id="rId437" Type="http://schemas.openxmlformats.org/officeDocument/2006/relationships/oleObject" Target="embeddings/oleObject196.bin"/><Relationship Id="rId479" Type="http://schemas.openxmlformats.org/officeDocument/2006/relationships/oleObject" Target="embeddings/oleObject214.bin"/><Relationship Id="rId644" Type="http://schemas.openxmlformats.org/officeDocument/2006/relationships/image" Target="media/image336.png"/><Relationship Id="rId36" Type="http://schemas.openxmlformats.org/officeDocument/2006/relationships/image" Target="media/image11.wmf"/><Relationship Id="rId283" Type="http://schemas.openxmlformats.org/officeDocument/2006/relationships/image" Target="media/image135.wmf"/><Relationship Id="rId339" Type="http://schemas.openxmlformats.org/officeDocument/2006/relationships/image" Target="media/image165.wmf"/><Relationship Id="rId490" Type="http://schemas.openxmlformats.org/officeDocument/2006/relationships/image" Target="media/image253.wmf"/><Relationship Id="rId504" Type="http://schemas.openxmlformats.org/officeDocument/2006/relationships/image" Target="media/image260.wmf"/><Relationship Id="rId546" Type="http://schemas.openxmlformats.org/officeDocument/2006/relationships/image" Target="media/image281.wmf"/><Relationship Id="rId78" Type="http://schemas.openxmlformats.org/officeDocument/2006/relationships/image" Target="media/image33.wmf"/><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oleObject" Target="embeddings/oleObject162.bin"/><Relationship Id="rId406" Type="http://schemas.openxmlformats.org/officeDocument/2006/relationships/image" Target="media/image205.wmf"/><Relationship Id="rId588" Type="http://schemas.openxmlformats.org/officeDocument/2006/relationships/image" Target="media/image305.wmf"/><Relationship Id="rId9" Type="http://schemas.openxmlformats.org/officeDocument/2006/relationships/image" Target="media/image1.png"/><Relationship Id="rId210" Type="http://schemas.openxmlformats.org/officeDocument/2006/relationships/oleObject" Target="embeddings/oleObject94.bin"/><Relationship Id="rId392" Type="http://schemas.openxmlformats.org/officeDocument/2006/relationships/image" Target="media/image193.png"/><Relationship Id="rId448" Type="http://schemas.openxmlformats.org/officeDocument/2006/relationships/image" Target="media/image229.wmf"/><Relationship Id="rId613" Type="http://schemas.openxmlformats.org/officeDocument/2006/relationships/image" Target="media/image319.wmf"/><Relationship Id="rId655" Type="http://schemas.openxmlformats.org/officeDocument/2006/relationships/image" Target="media/image343.wmf"/><Relationship Id="rId252" Type="http://schemas.openxmlformats.org/officeDocument/2006/relationships/oleObject" Target="embeddings/oleObject115.bin"/><Relationship Id="rId294" Type="http://schemas.openxmlformats.org/officeDocument/2006/relationships/oleObject" Target="embeddings/oleObject136.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image" Target="media/image39.wmf"/><Relationship Id="rId112" Type="http://schemas.openxmlformats.org/officeDocument/2006/relationships/oleObject" Target="embeddings/oleObject45.bin"/><Relationship Id="rId154" Type="http://schemas.openxmlformats.org/officeDocument/2006/relationships/oleObject" Target="embeddings/oleObject66.bin"/><Relationship Id="rId361" Type="http://schemas.openxmlformats.org/officeDocument/2006/relationships/image" Target="media/image176.png"/><Relationship Id="rId557" Type="http://schemas.openxmlformats.org/officeDocument/2006/relationships/oleObject" Target="embeddings/oleObject253.bin"/><Relationship Id="rId599" Type="http://schemas.openxmlformats.org/officeDocument/2006/relationships/oleObject" Target="embeddings/oleObject271.bin"/><Relationship Id="rId196" Type="http://schemas.openxmlformats.org/officeDocument/2006/relationships/oleObject" Target="embeddings/oleObject87.bin"/><Relationship Id="rId417" Type="http://schemas.openxmlformats.org/officeDocument/2006/relationships/image" Target="media/image212.wmf"/><Relationship Id="rId459" Type="http://schemas.openxmlformats.org/officeDocument/2006/relationships/oleObject" Target="embeddings/oleObject205.bin"/><Relationship Id="rId624" Type="http://schemas.openxmlformats.org/officeDocument/2006/relationships/image" Target="media/image325.wmf"/><Relationship Id="rId666" Type="http://schemas.openxmlformats.org/officeDocument/2006/relationships/image" Target="media/image349.wmf"/><Relationship Id="rId16" Type="http://schemas.openxmlformats.org/officeDocument/2006/relationships/header" Target="header3.xml"/><Relationship Id="rId221" Type="http://schemas.openxmlformats.org/officeDocument/2006/relationships/image" Target="media/image104.wmf"/><Relationship Id="rId263" Type="http://schemas.openxmlformats.org/officeDocument/2006/relationships/image" Target="media/image125.wmf"/><Relationship Id="rId319" Type="http://schemas.openxmlformats.org/officeDocument/2006/relationships/oleObject" Target="embeddings/oleObject148.bin"/><Relationship Id="rId470" Type="http://schemas.openxmlformats.org/officeDocument/2006/relationships/oleObject" Target="embeddings/oleObject210.bin"/><Relationship Id="rId526" Type="http://schemas.openxmlformats.org/officeDocument/2006/relationships/image" Target="media/image271.wmf"/><Relationship Id="rId58" Type="http://schemas.openxmlformats.org/officeDocument/2006/relationships/image" Target="media/image22.wmf"/><Relationship Id="rId123" Type="http://schemas.openxmlformats.org/officeDocument/2006/relationships/image" Target="media/image55.wmf"/><Relationship Id="rId330" Type="http://schemas.openxmlformats.org/officeDocument/2006/relationships/oleObject" Target="embeddings/oleObject152.bin"/><Relationship Id="rId568" Type="http://schemas.openxmlformats.org/officeDocument/2006/relationships/oleObject" Target="embeddings/oleObject257.bin"/><Relationship Id="rId165" Type="http://schemas.openxmlformats.org/officeDocument/2006/relationships/image" Target="media/image76.wmf"/><Relationship Id="rId372" Type="http://schemas.openxmlformats.org/officeDocument/2006/relationships/image" Target="media/image182.png"/><Relationship Id="rId428" Type="http://schemas.openxmlformats.org/officeDocument/2006/relationships/image" Target="media/image218.wmf"/><Relationship Id="rId635" Type="http://schemas.openxmlformats.org/officeDocument/2006/relationships/oleObject" Target="embeddings/oleObject287.bin"/><Relationship Id="rId677" Type="http://schemas.openxmlformats.org/officeDocument/2006/relationships/image" Target="media/image355.wmf"/><Relationship Id="rId232" Type="http://schemas.openxmlformats.org/officeDocument/2006/relationships/oleObject" Target="embeddings/oleObject105.bin"/><Relationship Id="rId274" Type="http://schemas.openxmlformats.org/officeDocument/2006/relationships/oleObject" Target="embeddings/oleObject126.bin"/><Relationship Id="rId481" Type="http://schemas.openxmlformats.org/officeDocument/2006/relationships/oleObject" Target="embeddings/oleObject215.bin"/><Relationship Id="rId27" Type="http://schemas.openxmlformats.org/officeDocument/2006/relationships/oleObject" Target="embeddings/oleObject5.bin"/><Relationship Id="rId69" Type="http://schemas.openxmlformats.org/officeDocument/2006/relationships/oleObject" Target="embeddings/oleObject26.bin"/><Relationship Id="rId134" Type="http://schemas.openxmlformats.org/officeDocument/2006/relationships/oleObject" Target="embeddings/oleObject56.bin"/><Relationship Id="rId537" Type="http://schemas.openxmlformats.org/officeDocument/2006/relationships/oleObject" Target="embeddings/oleObject243.bin"/><Relationship Id="rId579" Type="http://schemas.openxmlformats.org/officeDocument/2006/relationships/oleObject" Target="embeddings/oleObject261.bin"/><Relationship Id="rId80" Type="http://schemas.openxmlformats.org/officeDocument/2006/relationships/image" Target="media/image34.wmf"/><Relationship Id="rId176" Type="http://schemas.openxmlformats.org/officeDocument/2006/relationships/oleObject" Target="embeddings/oleObject77.bin"/><Relationship Id="rId341" Type="http://schemas.openxmlformats.org/officeDocument/2006/relationships/image" Target="media/image166.wmf"/><Relationship Id="rId383" Type="http://schemas.openxmlformats.org/officeDocument/2006/relationships/image" Target="media/image188.wmf"/><Relationship Id="rId439" Type="http://schemas.openxmlformats.org/officeDocument/2006/relationships/oleObject" Target="embeddings/oleObject197.bin"/><Relationship Id="rId590" Type="http://schemas.openxmlformats.org/officeDocument/2006/relationships/image" Target="media/image306.wmf"/><Relationship Id="rId604" Type="http://schemas.openxmlformats.org/officeDocument/2006/relationships/oleObject" Target="embeddings/oleObject273.bin"/><Relationship Id="rId646" Type="http://schemas.openxmlformats.org/officeDocument/2006/relationships/oleObject" Target="embeddings/oleObject291.bin"/><Relationship Id="rId201" Type="http://schemas.openxmlformats.org/officeDocument/2006/relationships/image" Target="media/image94.wmf"/><Relationship Id="rId243" Type="http://schemas.openxmlformats.org/officeDocument/2006/relationships/image" Target="media/image115.wmf"/><Relationship Id="rId285" Type="http://schemas.openxmlformats.org/officeDocument/2006/relationships/image" Target="media/image136.wmf"/><Relationship Id="rId450" Type="http://schemas.openxmlformats.org/officeDocument/2006/relationships/image" Target="media/image230.wmf"/><Relationship Id="rId506" Type="http://schemas.openxmlformats.org/officeDocument/2006/relationships/image" Target="media/image261.wmf"/><Relationship Id="rId38" Type="http://schemas.openxmlformats.org/officeDocument/2006/relationships/image" Target="media/image12.wmf"/><Relationship Id="rId103" Type="http://schemas.openxmlformats.org/officeDocument/2006/relationships/image" Target="media/image45.wmf"/><Relationship Id="rId310" Type="http://schemas.openxmlformats.org/officeDocument/2006/relationships/image" Target="media/image149.wmf"/><Relationship Id="rId492" Type="http://schemas.openxmlformats.org/officeDocument/2006/relationships/image" Target="media/image254.wmf"/><Relationship Id="rId548" Type="http://schemas.openxmlformats.org/officeDocument/2006/relationships/image" Target="media/image282.wmf"/><Relationship Id="rId91" Type="http://schemas.openxmlformats.org/officeDocument/2006/relationships/image" Target="media/image40.wmf"/><Relationship Id="rId145" Type="http://schemas.openxmlformats.org/officeDocument/2006/relationships/image" Target="media/image66.wmf"/><Relationship Id="rId187" Type="http://schemas.openxmlformats.org/officeDocument/2006/relationships/image" Target="media/image87.wmf"/><Relationship Id="rId352" Type="http://schemas.openxmlformats.org/officeDocument/2006/relationships/oleObject" Target="embeddings/oleObject163.bin"/><Relationship Id="rId394" Type="http://schemas.openxmlformats.org/officeDocument/2006/relationships/image" Target="media/image195.png"/><Relationship Id="rId408" Type="http://schemas.openxmlformats.org/officeDocument/2006/relationships/image" Target="media/image206.wmf"/><Relationship Id="rId615" Type="http://schemas.openxmlformats.org/officeDocument/2006/relationships/image" Target="media/image320.wmf"/><Relationship Id="rId212" Type="http://schemas.openxmlformats.org/officeDocument/2006/relationships/oleObject" Target="embeddings/oleObject95.bin"/><Relationship Id="rId254" Type="http://schemas.openxmlformats.org/officeDocument/2006/relationships/oleObject" Target="embeddings/oleObject116.bin"/><Relationship Id="rId657" Type="http://schemas.openxmlformats.org/officeDocument/2006/relationships/image" Target="media/image344.wmf"/><Relationship Id="rId49" Type="http://schemas.openxmlformats.org/officeDocument/2006/relationships/oleObject" Target="embeddings/oleObject16.bin"/><Relationship Id="rId114" Type="http://schemas.openxmlformats.org/officeDocument/2006/relationships/oleObject" Target="embeddings/oleObject46.bin"/><Relationship Id="rId296" Type="http://schemas.openxmlformats.org/officeDocument/2006/relationships/oleObject" Target="embeddings/oleObject137.bin"/><Relationship Id="rId461" Type="http://schemas.openxmlformats.org/officeDocument/2006/relationships/oleObject" Target="embeddings/oleObject206.bin"/><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image" Target="media/image23.wmf"/><Relationship Id="rId156" Type="http://schemas.openxmlformats.org/officeDocument/2006/relationships/oleObject" Target="embeddings/oleObject67.bin"/><Relationship Id="rId198" Type="http://schemas.openxmlformats.org/officeDocument/2006/relationships/oleObject" Target="embeddings/oleObject88.bin"/><Relationship Id="rId321" Type="http://schemas.openxmlformats.org/officeDocument/2006/relationships/image" Target="media/image155.wmf"/><Relationship Id="rId363" Type="http://schemas.openxmlformats.org/officeDocument/2006/relationships/oleObject" Target="embeddings/oleObject168.bin"/><Relationship Id="rId419" Type="http://schemas.openxmlformats.org/officeDocument/2006/relationships/image" Target="media/image213.wmf"/><Relationship Id="rId570" Type="http://schemas.openxmlformats.org/officeDocument/2006/relationships/oleObject" Target="embeddings/oleObject258.bin"/><Relationship Id="rId626" Type="http://schemas.openxmlformats.org/officeDocument/2006/relationships/image" Target="media/image326.wmf"/><Relationship Id="rId223" Type="http://schemas.openxmlformats.org/officeDocument/2006/relationships/image" Target="media/image105.wmf"/><Relationship Id="rId430" Type="http://schemas.openxmlformats.org/officeDocument/2006/relationships/image" Target="media/image219.wmf"/><Relationship Id="rId668" Type="http://schemas.openxmlformats.org/officeDocument/2006/relationships/image" Target="media/image350.wmf"/><Relationship Id="rId18" Type="http://schemas.openxmlformats.org/officeDocument/2006/relationships/image" Target="media/image2.wmf"/><Relationship Id="rId265" Type="http://schemas.openxmlformats.org/officeDocument/2006/relationships/image" Target="media/image126.wmf"/><Relationship Id="rId472" Type="http://schemas.openxmlformats.org/officeDocument/2006/relationships/oleObject" Target="embeddings/oleObject211.bin"/><Relationship Id="rId528" Type="http://schemas.openxmlformats.org/officeDocument/2006/relationships/image" Target="media/image272.wmf"/><Relationship Id="rId125" Type="http://schemas.openxmlformats.org/officeDocument/2006/relationships/image" Target="media/image56.wmf"/><Relationship Id="rId167" Type="http://schemas.openxmlformats.org/officeDocument/2006/relationships/image" Target="media/image77.wmf"/><Relationship Id="rId332" Type="http://schemas.openxmlformats.org/officeDocument/2006/relationships/oleObject" Target="embeddings/oleObject153.bin"/><Relationship Id="rId374" Type="http://schemas.openxmlformats.org/officeDocument/2006/relationships/oleObject" Target="embeddings/oleObject173.bin"/><Relationship Id="rId581" Type="http://schemas.openxmlformats.org/officeDocument/2006/relationships/oleObject" Target="embeddings/oleObject262.bin"/><Relationship Id="rId71" Type="http://schemas.openxmlformats.org/officeDocument/2006/relationships/oleObject" Target="embeddings/oleObject27.bin"/><Relationship Id="rId92" Type="http://schemas.openxmlformats.org/officeDocument/2006/relationships/oleObject" Target="embeddings/oleObject36.bin"/><Relationship Id="rId213" Type="http://schemas.openxmlformats.org/officeDocument/2006/relationships/image" Target="media/image100.wmf"/><Relationship Id="rId234" Type="http://schemas.openxmlformats.org/officeDocument/2006/relationships/oleObject" Target="embeddings/oleObject106.bin"/><Relationship Id="rId420" Type="http://schemas.openxmlformats.org/officeDocument/2006/relationships/oleObject" Target="embeddings/oleObject189.bin"/><Relationship Id="rId616" Type="http://schemas.openxmlformats.org/officeDocument/2006/relationships/oleObject" Target="embeddings/oleObject278.bin"/><Relationship Id="rId637" Type="http://schemas.openxmlformats.org/officeDocument/2006/relationships/image" Target="media/image332.wmf"/><Relationship Id="rId658" Type="http://schemas.openxmlformats.org/officeDocument/2006/relationships/oleObject" Target="embeddings/oleObject296.bin"/><Relationship Id="rId679" Type="http://schemas.openxmlformats.org/officeDocument/2006/relationships/image" Target="media/image356.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image" Target="media/image121.wmf"/><Relationship Id="rId276" Type="http://schemas.openxmlformats.org/officeDocument/2006/relationships/oleObject" Target="embeddings/oleObject127.bin"/><Relationship Id="rId297" Type="http://schemas.openxmlformats.org/officeDocument/2006/relationships/image" Target="media/image142.wmf"/><Relationship Id="rId441" Type="http://schemas.openxmlformats.org/officeDocument/2006/relationships/oleObject" Target="embeddings/oleObject198.bin"/><Relationship Id="rId462" Type="http://schemas.openxmlformats.org/officeDocument/2006/relationships/image" Target="media/image238.png"/><Relationship Id="rId483" Type="http://schemas.openxmlformats.org/officeDocument/2006/relationships/oleObject" Target="embeddings/oleObject216.bin"/><Relationship Id="rId518" Type="http://schemas.openxmlformats.org/officeDocument/2006/relationships/image" Target="media/image267.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image" Target="media/image51.wmf"/><Relationship Id="rId136" Type="http://schemas.openxmlformats.org/officeDocument/2006/relationships/oleObject" Target="embeddings/oleObject57.bin"/><Relationship Id="rId157" Type="http://schemas.openxmlformats.org/officeDocument/2006/relationships/image" Target="media/image72.wmf"/><Relationship Id="rId178" Type="http://schemas.openxmlformats.org/officeDocument/2006/relationships/oleObject" Target="embeddings/oleObject78.bin"/><Relationship Id="rId301" Type="http://schemas.openxmlformats.org/officeDocument/2006/relationships/image" Target="media/image144.wmf"/><Relationship Id="rId322" Type="http://schemas.openxmlformats.org/officeDocument/2006/relationships/oleObject" Target="embeddings/oleObject149.bin"/><Relationship Id="rId343" Type="http://schemas.openxmlformats.org/officeDocument/2006/relationships/image" Target="media/image167.wmf"/><Relationship Id="rId364" Type="http://schemas.openxmlformats.org/officeDocument/2006/relationships/image" Target="media/image178.wmf"/><Relationship Id="rId550" Type="http://schemas.openxmlformats.org/officeDocument/2006/relationships/image" Target="media/image283.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image" Target="media/image93.wmf"/><Relationship Id="rId203" Type="http://schemas.openxmlformats.org/officeDocument/2006/relationships/image" Target="media/image95.wmf"/><Relationship Id="rId385" Type="http://schemas.openxmlformats.org/officeDocument/2006/relationships/image" Target="media/image189.wmf"/><Relationship Id="rId571" Type="http://schemas.openxmlformats.org/officeDocument/2006/relationships/image" Target="media/image295.wmf"/><Relationship Id="rId592" Type="http://schemas.openxmlformats.org/officeDocument/2006/relationships/image" Target="media/image307.wmf"/><Relationship Id="rId606" Type="http://schemas.openxmlformats.org/officeDocument/2006/relationships/oleObject" Target="embeddings/oleObject274.bin"/><Relationship Id="rId627" Type="http://schemas.openxmlformats.org/officeDocument/2006/relationships/oleObject" Target="embeddings/oleObject283.bin"/><Relationship Id="rId648" Type="http://schemas.openxmlformats.org/officeDocument/2006/relationships/oleObject" Target="embeddings/oleObject292.bin"/><Relationship Id="rId669" Type="http://schemas.openxmlformats.org/officeDocument/2006/relationships/oleObject" Target="embeddings/oleObject301.bin"/><Relationship Id="rId19" Type="http://schemas.openxmlformats.org/officeDocument/2006/relationships/oleObject" Target="embeddings/oleObject1.bin"/><Relationship Id="rId224" Type="http://schemas.openxmlformats.org/officeDocument/2006/relationships/oleObject" Target="embeddings/oleObject101.bin"/><Relationship Id="rId245" Type="http://schemas.openxmlformats.org/officeDocument/2006/relationships/image" Target="media/image116.wmf"/><Relationship Id="rId266" Type="http://schemas.openxmlformats.org/officeDocument/2006/relationships/oleObject" Target="embeddings/oleObject122.bin"/><Relationship Id="rId287" Type="http://schemas.openxmlformats.org/officeDocument/2006/relationships/image" Target="media/image137.wmf"/><Relationship Id="rId410" Type="http://schemas.openxmlformats.org/officeDocument/2006/relationships/image" Target="media/image207.emf"/><Relationship Id="rId431" Type="http://schemas.openxmlformats.org/officeDocument/2006/relationships/oleObject" Target="embeddings/oleObject194.bin"/><Relationship Id="rId452" Type="http://schemas.openxmlformats.org/officeDocument/2006/relationships/image" Target="media/image231.png"/><Relationship Id="rId473" Type="http://schemas.openxmlformats.org/officeDocument/2006/relationships/image" Target="media/image244.png"/><Relationship Id="rId494" Type="http://schemas.openxmlformats.org/officeDocument/2006/relationships/image" Target="media/image255.wmf"/><Relationship Id="rId508" Type="http://schemas.openxmlformats.org/officeDocument/2006/relationships/image" Target="media/image262.wmf"/><Relationship Id="rId529" Type="http://schemas.openxmlformats.org/officeDocument/2006/relationships/oleObject" Target="embeddings/oleObject239.bin"/><Relationship Id="rId680" Type="http://schemas.openxmlformats.org/officeDocument/2006/relationships/oleObject" Target="embeddings/oleObject306.bin"/><Relationship Id="rId30" Type="http://schemas.openxmlformats.org/officeDocument/2006/relationships/image" Target="media/image8.wmf"/><Relationship Id="rId105" Type="http://schemas.openxmlformats.org/officeDocument/2006/relationships/image" Target="media/image46.wmf"/><Relationship Id="rId126" Type="http://schemas.openxmlformats.org/officeDocument/2006/relationships/oleObject" Target="embeddings/oleObject52.bin"/><Relationship Id="rId147" Type="http://schemas.openxmlformats.org/officeDocument/2006/relationships/image" Target="media/image67.wmf"/><Relationship Id="rId168" Type="http://schemas.openxmlformats.org/officeDocument/2006/relationships/oleObject" Target="embeddings/oleObject73.bin"/><Relationship Id="rId312" Type="http://schemas.openxmlformats.org/officeDocument/2006/relationships/image" Target="media/image150.wmf"/><Relationship Id="rId333" Type="http://schemas.openxmlformats.org/officeDocument/2006/relationships/image" Target="media/image162.wmf"/><Relationship Id="rId354" Type="http://schemas.openxmlformats.org/officeDocument/2006/relationships/oleObject" Target="embeddings/oleObject164.bin"/><Relationship Id="rId540" Type="http://schemas.openxmlformats.org/officeDocument/2006/relationships/image" Target="media/image278.wmf"/><Relationship Id="rId51" Type="http://schemas.openxmlformats.org/officeDocument/2006/relationships/oleObject" Target="embeddings/oleObject17.bin"/><Relationship Id="rId72" Type="http://schemas.openxmlformats.org/officeDocument/2006/relationships/image" Target="media/image29.jpeg"/><Relationship Id="rId93" Type="http://schemas.openxmlformats.org/officeDocument/2006/relationships/image" Target="media/image41.wmf"/><Relationship Id="rId189" Type="http://schemas.openxmlformats.org/officeDocument/2006/relationships/image" Target="media/image88.wmf"/><Relationship Id="rId375" Type="http://schemas.openxmlformats.org/officeDocument/2006/relationships/image" Target="media/image184.wmf"/><Relationship Id="rId396" Type="http://schemas.openxmlformats.org/officeDocument/2006/relationships/image" Target="media/image197.png"/><Relationship Id="rId561" Type="http://schemas.openxmlformats.org/officeDocument/2006/relationships/image" Target="media/image289.png"/><Relationship Id="rId582" Type="http://schemas.openxmlformats.org/officeDocument/2006/relationships/image" Target="media/image302.wmf"/><Relationship Id="rId617" Type="http://schemas.openxmlformats.org/officeDocument/2006/relationships/image" Target="media/image321.wmf"/><Relationship Id="rId638" Type="http://schemas.openxmlformats.org/officeDocument/2006/relationships/oleObject" Target="embeddings/oleObject288.bin"/><Relationship Id="rId659" Type="http://schemas.openxmlformats.org/officeDocument/2006/relationships/image" Target="media/image345.wmf"/><Relationship Id="rId3" Type="http://schemas.openxmlformats.org/officeDocument/2006/relationships/styles" Target="styles.xml"/><Relationship Id="rId214" Type="http://schemas.openxmlformats.org/officeDocument/2006/relationships/oleObject" Target="embeddings/oleObject96.bin"/><Relationship Id="rId235" Type="http://schemas.openxmlformats.org/officeDocument/2006/relationships/image" Target="media/image111.wmf"/><Relationship Id="rId256" Type="http://schemas.openxmlformats.org/officeDocument/2006/relationships/oleObject" Target="embeddings/oleObject117.bin"/><Relationship Id="rId277" Type="http://schemas.openxmlformats.org/officeDocument/2006/relationships/image" Target="media/image132.wmf"/><Relationship Id="rId298" Type="http://schemas.openxmlformats.org/officeDocument/2006/relationships/oleObject" Target="embeddings/oleObject138.bin"/><Relationship Id="rId400" Type="http://schemas.openxmlformats.org/officeDocument/2006/relationships/image" Target="media/image201.wmf"/><Relationship Id="rId421" Type="http://schemas.openxmlformats.org/officeDocument/2006/relationships/image" Target="media/image214.wmf"/><Relationship Id="rId442" Type="http://schemas.openxmlformats.org/officeDocument/2006/relationships/image" Target="media/image226.wmf"/><Relationship Id="rId463" Type="http://schemas.openxmlformats.org/officeDocument/2006/relationships/image" Target="media/image239.wmf"/><Relationship Id="rId484" Type="http://schemas.openxmlformats.org/officeDocument/2006/relationships/image" Target="media/image250.wmf"/><Relationship Id="rId519" Type="http://schemas.openxmlformats.org/officeDocument/2006/relationships/oleObject" Target="embeddings/oleObject234.bin"/><Relationship Id="rId670" Type="http://schemas.openxmlformats.org/officeDocument/2006/relationships/image" Target="media/image351.wmf"/><Relationship Id="rId116" Type="http://schemas.openxmlformats.org/officeDocument/2006/relationships/oleObject" Target="embeddings/oleObject47.bin"/><Relationship Id="rId137" Type="http://schemas.openxmlformats.org/officeDocument/2006/relationships/image" Target="media/image62.wmf"/><Relationship Id="rId158" Type="http://schemas.openxmlformats.org/officeDocument/2006/relationships/oleObject" Target="embeddings/oleObject68.bin"/><Relationship Id="rId302" Type="http://schemas.openxmlformats.org/officeDocument/2006/relationships/oleObject" Target="embeddings/oleObject140.bin"/><Relationship Id="rId323" Type="http://schemas.openxmlformats.org/officeDocument/2006/relationships/image" Target="media/image156.wmf"/><Relationship Id="rId344" Type="http://schemas.openxmlformats.org/officeDocument/2006/relationships/oleObject" Target="embeddings/oleObject159.bin"/><Relationship Id="rId530" Type="http://schemas.openxmlformats.org/officeDocument/2006/relationships/image" Target="media/image273.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2.bin"/><Relationship Id="rId179" Type="http://schemas.openxmlformats.org/officeDocument/2006/relationships/image" Target="media/image83.wmf"/><Relationship Id="rId365" Type="http://schemas.openxmlformats.org/officeDocument/2006/relationships/oleObject" Target="embeddings/oleObject169.bin"/><Relationship Id="rId386" Type="http://schemas.openxmlformats.org/officeDocument/2006/relationships/oleObject" Target="embeddings/oleObject179.bin"/><Relationship Id="rId551" Type="http://schemas.openxmlformats.org/officeDocument/2006/relationships/oleObject" Target="embeddings/oleObject250.bin"/><Relationship Id="rId572" Type="http://schemas.openxmlformats.org/officeDocument/2006/relationships/oleObject" Target="embeddings/oleObject259.bin"/><Relationship Id="rId593" Type="http://schemas.openxmlformats.org/officeDocument/2006/relationships/oleObject" Target="embeddings/oleObject268.bin"/><Relationship Id="rId607" Type="http://schemas.openxmlformats.org/officeDocument/2006/relationships/image" Target="media/image315.png"/><Relationship Id="rId628" Type="http://schemas.openxmlformats.org/officeDocument/2006/relationships/image" Target="media/image327.wmf"/><Relationship Id="rId649" Type="http://schemas.openxmlformats.org/officeDocument/2006/relationships/image" Target="media/image339.wmf"/><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6.wmf"/><Relationship Id="rId246" Type="http://schemas.openxmlformats.org/officeDocument/2006/relationships/oleObject" Target="embeddings/oleObject112.bin"/><Relationship Id="rId267" Type="http://schemas.openxmlformats.org/officeDocument/2006/relationships/image" Target="media/image127.wmf"/><Relationship Id="rId288" Type="http://schemas.openxmlformats.org/officeDocument/2006/relationships/oleObject" Target="embeddings/oleObject133.bin"/><Relationship Id="rId411" Type="http://schemas.openxmlformats.org/officeDocument/2006/relationships/image" Target="media/image208.emf"/><Relationship Id="rId432" Type="http://schemas.openxmlformats.org/officeDocument/2006/relationships/image" Target="media/image220.emf"/><Relationship Id="rId453" Type="http://schemas.openxmlformats.org/officeDocument/2006/relationships/image" Target="media/image232.png"/><Relationship Id="rId474" Type="http://schemas.openxmlformats.org/officeDocument/2006/relationships/image" Target="media/image245.wmf"/><Relationship Id="rId509" Type="http://schemas.openxmlformats.org/officeDocument/2006/relationships/oleObject" Target="embeddings/oleObject229.bin"/><Relationship Id="rId660" Type="http://schemas.openxmlformats.org/officeDocument/2006/relationships/oleObject" Target="embeddings/oleObject297.bin"/><Relationship Id="rId106" Type="http://schemas.openxmlformats.org/officeDocument/2006/relationships/oleObject" Target="embeddings/oleObject42.bin"/><Relationship Id="rId127" Type="http://schemas.openxmlformats.org/officeDocument/2006/relationships/image" Target="media/image57.wmf"/><Relationship Id="rId313" Type="http://schemas.openxmlformats.org/officeDocument/2006/relationships/oleObject" Target="embeddings/oleObject145.bin"/><Relationship Id="rId495" Type="http://schemas.openxmlformats.org/officeDocument/2006/relationships/oleObject" Target="embeddings/oleObject222.bin"/><Relationship Id="rId681" Type="http://schemas.openxmlformats.org/officeDocument/2006/relationships/image" Target="media/image357.wmf"/><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png"/><Relationship Id="rId94" Type="http://schemas.openxmlformats.org/officeDocument/2006/relationships/oleObject" Target="embeddings/oleObject37.bin"/><Relationship Id="rId148" Type="http://schemas.openxmlformats.org/officeDocument/2006/relationships/oleObject" Target="embeddings/oleObject63.bin"/><Relationship Id="rId169" Type="http://schemas.openxmlformats.org/officeDocument/2006/relationships/image" Target="media/image78.wmf"/><Relationship Id="rId334" Type="http://schemas.openxmlformats.org/officeDocument/2006/relationships/oleObject" Target="embeddings/oleObject154.bin"/><Relationship Id="rId355" Type="http://schemas.openxmlformats.org/officeDocument/2006/relationships/image" Target="media/image173.wmf"/><Relationship Id="rId376" Type="http://schemas.openxmlformats.org/officeDocument/2006/relationships/oleObject" Target="embeddings/oleObject174.bin"/><Relationship Id="rId397" Type="http://schemas.openxmlformats.org/officeDocument/2006/relationships/image" Target="media/image198.png"/><Relationship Id="rId520" Type="http://schemas.openxmlformats.org/officeDocument/2006/relationships/image" Target="media/image268.wmf"/><Relationship Id="rId541" Type="http://schemas.openxmlformats.org/officeDocument/2006/relationships/oleObject" Target="embeddings/oleObject245.bin"/><Relationship Id="rId562" Type="http://schemas.openxmlformats.org/officeDocument/2006/relationships/image" Target="media/image290.png"/><Relationship Id="rId583" Type="http://schemas.openxmlformats.org/officeDocument/2006/relationships/oleObject" Target="embeddings/oleObject263.bin"/><Relationship Id="rId618" Type="http://schemas.openxmlformats.org/officeDocument/2006/relationships/oleObject" Target="embeddings/oleObject279.bin"/><Relationship Id="rId639" Type="http://schemas.openxmlformats.org/officeDocument/2006/relationships/image" Target="media/image333.wmf"/><Relationship Id="rId4" Type="http://schemas.microsoft.com/office/2007/relationships/stylesWithEffects" Target="stylesWithEffects.xml"/><Relationship Id="rId180" Type="http://schemas.openxmlformats.org/officeDocument/2006/relationships/oleObject" Target="embeddings/oleObject79.bin"/><Relationship Id="rId215" Type="http://schemas.openxmlformats.org/officeDocument/2006/relationships/image" Target="media/image101.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8.bin"/><Relationship Id="rId401" Type="http://schemas.openxmlformats.org/officeDocument/2006/relationships/oleObject" Target="embeddings/oleObject182.bin"/><Relationship Id="rId422" Type="http://schemas.openxmlformats.org/officeDocument/2006/relationships/oleObject" Target="embeddings/oleObject190.bin"/><Relationship Id="rId443" Type="http://schemas.openxmlformats.org/officeDocument/2006/relationships/oleObject" Target="embeddings/oleObject199.bin"/><Relationship Id="rId464" Type="http://schemas.openxmlformats.org/officeDocument/2006/relationships/oleObject" Target="embeddings/oleObject207.bin"/><Relationship Id="rId650" Type="http://schemas.openxmlformats.org/officeDocument/2006/relationships/oleObject" Target="embeddings/oleObject293.bin"/><Relationship Id="rId303" Type="http://schemas.openxmlformats.org/officeDocument/2006/relationships/image" Target="media/image145.png"/><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oleObject" Target="embeddings/oleObject58.bin"/><Relationship Id="rId345" Type="http://schemas.openxmlformats.org/officeDocument/2006/relationships/image" Target="media/image168.wmf"/><Relationship Id="rId387" Type="http://schemas.openxmlformats.org/officeDocument/2006/relationships/image" Target="media/image190.wmf"/><Relationship Id="rId510" Type="http://schemas.openxmlformats.org/officeDocument/2006/relationships/image" Target="media/image263.wmf"/><Relationship Id="rId552" Type="http://schemas.openxmlformats.org/officeDocument/2006/relationships/image" Target="media/image284.wmf"/><Relationship Id="rId594" Type="http://schemas.openxmlformats.org/officeDocument/2006/relationships/image" Target="media/image308.wmf"/><Relationship Id="rId608" Type="http://schemas.openxmlformats.org/officeDocument/2006/relationships/image" Target="media/image316.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image" Target="media/image209.wmf"/><Relationship Id="rId107" Type="http://schemas.openxmlformats.org/officeDocument/2006/relationships/image" Target="media/image47.wmf"/><Relationship Id="rId289" Type="http://schemas.openxmlformats.org/officeDocument/2006/relationships/image" Target="media/image138.wmf"/><Relationship Id="rId454" Type="http://schemas.openxmlformats.org/officeDocument/2006/relationships/image" Target="media/image233.png"/><Relationship Id="rId496" Type="http://schemas.openxmlformats.org/officeDocument/2006/relationships/image" Target="media/image256.wmf"/><Relationship Id="rId661" Type="http://schemas.openxmlformats.org/officeDocument/2006/relationships/image" Target="media/image346.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image" Target="media/image68.wmf"/><Relationship Id="rId314" Type="http://schemas.openxmlformats.org/officeDocument/2006/relationships/image" Target="media/image151.wmf"/><Relationship Id="rId356" Type="http://schemas.openxmlformats.org/officeDocument/2006/relationships/oleObject" Target="embeddings/oleObject165.bin"/><Relationship Id="rId398" Type="http://schemas.openxmlformats.org/officeDocument/2006/relationships/image" Target="media/image199.png"/><Relationship Id="rId521" Type="http://schemas.openxmlformats.org/officeDocument/2006/relationships/oleObject" Target="embeddings/oleObject235.bin"/><Relationship Id="rId563" Type="http://schemas.openxmlformats.org/officeDocument/2006/relationships/image" Target="media/image291.wmf"/><Relationship Id="rId619" Type="http://schemas.openxmlformats.org/officeDocument/2006/relationships/image" Target="media/image322.png"/><Relationship Id="rId95" Type="http://schemas.openxmlformats.org/officeDocument/2006/relationships/image" Target="media/image42.wmf"/><Relationship Id="rId160" Type="http://schemas.openxmlformats.org/officeDocument/2006/relationships/oleObject" Target="embeddings/oleObject69.bin"/><Relationship Id="rId216" Type="http://schemas.openxmlformats.org/officeDocument/2006/relationships/oleObject" Target="embeddings/oleObject97.bin"/><Relationship Id="rId423" Type="http://schemas.openxmlformats.org/officeDocument/2006/relationships/image" Target="media/image215.wmf"/><Relationship Id="rId258" Type="http://schemas.openxmlformats.org/officeDocument/2006/relationships/oleObject" Target="embeddings/oleObject118.bin"/><Relationship Id="rId465" Type="http://schemas.openxmlformats.org/officeDocument/2006/relationships/image" Target="media/image240.wmf"/><Relationship Id="rId630" Type="http://schemas.openxmlformats.org/officeDocument/2006/relationships/image" Target="media/image328.wmf"/><Relationship Id="rId672" Type="http://schemas.openxmlformats.org/officeDocument/2006/relationships/image" Target="media/image352.wmf"/><Relationship Id="rId22" Type="http://schemas.openxmlformats.org/officeDocument/2006/relationships/image" Target="media/image4.wmf"/><Relationship Id="rId64" Type="http://schemas.openxmlformats.org/officeDocument/2006/relationships/image" Target="media/image25.wmf"/><Relationship Id="rId118" Type="http://schemas.openxmlformats.org/officeDocument/2006/relationships/oleObject" Target="embeddings/oleObject48.bin"/><Relationship Id="rId325" Type="http://schemas.openxmlformats.org/officeDocument/2006/relationships/image" Target="media/image157.png"/><Relationship Id="rId367" Type="http://schemas.openxmlformats.org/officeDocument/2006/relationships/oleObject" Target="embeddings/oleObject170.bin"/><Relationship Id="rId532" Type="http://schemas.openxmlformats.org/officeDocument/2006/relationships/image" Target="media/image274.wmf"/><Relationship Id="rId574" Type="http://schemas.openxmlformats.org/officeDocument/2006/relationships/oleObject" Target="embeddings/oleObject260.bin"/><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image" Target="media/image222.wmf"/><Relationship Id="rId476" Type="http://schemas.openxmlformats.org/officeDocument/2006/relationships/image" Target="media/image246.wmf"/><Relationship Id="rId641" Type="http://schemas.openxmlformats.org/officeDocument/2006/relationships/image" Target="media/image334.png"/><Relationship Id="rId683" Type="http://schemas.openxmlformats.org/officeDocument/2006/relationships/fontTable" Target="fontTable.xml"/><Relationship Id="rId33" Type="http://schemas.openxmlformats.org/officeDocument/2006/relationships/oleObject" Target="embeddings/oleObject8.bin"/><Relationship Id="rId129" Type="http://schemas.openxmlformats.org/officeDocument/2006/relationships/image" Target="media/image58.wmf"/><Relationship Id="rId280" Type="http://schemas.openxmlformats.org/officeDocument/2006/relationships/oleObject" Target="embeddings/oleObject129.bin"/><Relationship Id="rId336" Type="http://schemas.openxmlformats.org/officeDocument/2006/relationships/oleObject" Target="embeddings/oleObject155.bin"/><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oleObject" Target="embeddings/oleObject28.bin"/><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5.bin"/><Relationship Id="rId403" Type="http://schemas.openxmlformats.org/officeDocument/2006/relationships/image" Target="media/image203.png"/><Relationship Id="rId585" Type="http://schemas.openxmlformats.org/officeDocument/2006/relationships/oleObject" Target="embeddings/oleObject264.bin"/><Relationship Id="rId6" Type="http://schemas.openxmlformats.org/officeDocument/2006/relationships/webSettings" Target="webSettings.xml"/><Relationship Id="rId238" Type="http://schemas.openxmlformats.org/officeDocument/2006/relationships/oleObject" Target="embeddings/oleObject108.bin"/><Relationship Id="rId445" Type="http://schemas.openxmlformats.org/officeDocument/2006/relationships/oleObject" Target="embeddings/oleObject200.bin"/><Relationship Id="rId487" Type="http://schemas.openxmlformats.org/officeDocument/2006/relationships/oleObject" Target="embeddings/oleObject218.bin"/><Relationship Id="rId610" Type="http://schemas.openxmlformats.org/officeDocument/2006/relationships/image" Target="media/image317.wmf"/><Relationship Id="rId652" Type="http://schemas.openxmlformats.org/officeDocument/2006/relationships/image" Target="media/image341.png"/><Relationship Id="rId291" Type="http://schemas.openxmlformats.org/officeDocument/2006/relationships/image" Target="media/image139.wmf"/><Relationship Id="rId305" Type="http://schemas.openxmlformats.org/officeDocument/2006/relationships/oleObject" Target="embeddings/oleObject141.bin"/><Relationship Id="rId347" Type="http://schemas.openxmlformats.org/officeDocument/2006/relationships/image" Target="media/image169.wmf"/><Relationship Id="rId512" Type="http://schemas.openxmlformats.org/officeDocument/2006/relationships/image" Target="media/image264.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image" Target="media/image69.wmf"/><Relationship Id="rId389" Type="http://schemas.openxmlformats.org/officeDocument/2006/relationships/image" Target="media/image191.wmf"/><Relationship Id="rId554" Type="http://schemas.openxmlformats.org/officeDocument/2006/relationships/image" Target="media/image285.wmf"/><Relationship Id="rId596" Type="http://schemas.openxmlformats.org/officeDocument/2006/relationships/image" Target="media/image309.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image" Target="media/image210.emf"/><Relationship Id="rId456" Type="http://schemas.openxmlformats.org/officeDocument/2006/relationships/image" Target="media/image235.wmf"/><Relationship Id="rId498" Type="http://schemas.openxmlformats.org/officeDocument/2006/relationships/image" Target="media/image257.wmf"/><Relationship Id="rId621" Type="http://schemas.openxmlformats.org/officeDocument/2006/relationships/oleObject" Target="embeddings/oleObject280.bin"/><Relationship Id="rId663" Type="http://schemas.openxmlformats.org/officeDocument/2006/relationships/image" Target="media/image347.png"/><Relationship Id="rId13" Type="http://schemas.openxmlformats.org/officeDocument/2006/relationships/header" Target="header2.xml"/><Relationship Id="rId109" Type="http://schemas.openxmlformats.org/officeDocument/2006/relationships/image" Target="media/image48.wmf"/><Relationship Id="rId260" Type="http://schemas.openxmlformats.org/officeDocument/2006/relationships/oleObject" Target="embeddings/oleObject119.bin"/><Relationship Id="rId316" Type="http://schemas.openxmlformats.org/officeDocument/2006/relationships/image" Target="media/image152.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image" Target="media/image43.wmf"/><Relationship Id="rId120" Type="http://schemas.openxmlformats.org/officeDocument/2006/relationships/oleObject" Target="embeddings/oleObject49.bin"/><Relationship Id="rId358" Type="http://schemas.openxmlformats.org/officeDocument/2006/relationships/oleObject" Target="embeddings/oleObject166.bin"/><Relationship Id="rId565" Type="http://schemas.openxmlformats.org/officeDocument/2006/relationships/image" Target="media/image292.wmf"/><Relationship Id="rId162" Type="http://schemas.openxmlformats.org/officeDocument/2006/relationships/oleObject" Target="embeddings/oleObject70.bin"/><Relationship Id="rId218" Type="http://schemas.openxmlformats.org/officeDocument/2006/relationships/oleObject" Target="embeddings/oleObject98.bin"/><Relationship Id="rId425" Type="http://schemas.openxmlformats.org/officeDocument/2006/relationships/image" Target="media/image216.wmf"/><Relationship Id="rId467" Type="http://schemas.openxmlformats.org/officeDocument/2006/relationships/image" Target="media/image241.wmf"/><Relationship Id="rId632" Type="http://schemas.openxmlformats.org/officeDocument/2006/relationships/image" Target="media/image329.wmf"/><Relationship Id="rId271" Type="http://schemas.openxmlformats.org/officeDocument/2006/relationships/image" Target="media/image129.wmf"/><Relationship Id="rId674" Type="http://schemas.openxmlformats.org/officeDocument/2006/relationships/image" Target="media/image353.wmf"/><Relationship Id="rId24" Type="http://schemas.openxmlformats.org/officeDocument/2006/relationships/image" Target="media/image5.wmf"/><Relationship Id="rId66" Type="http://schemas.openxmlformats.org/officeDocument/2006/relationships/image" Target="media/image26.wmf"/><Relationship Id="rId131" Type="http://schemas.openxmlformats.org/officeDocument/2006/relationships/image" Target="media/image59.wmf"/><Relationship Id="rId327" Type="http://schemas.openxmlformats.org/officeDocument/2006/relationships/image" Target="media/image159.wmf"/><Relationship Id="rId369" Type="http://schemas.openxmlformats.org/officeDocument/2006/relationships/oleObject" Target="embeddings/oleObject171.bin"/><Relationship Id="rId534" Type="http://schemas.openxmlformats.org/officeDocument/2006/relationships/image" Target="media/image275.wmf"/><Relationship Id="rId576" Type="http://schemas.openxmlformats.org/officeDocument/2006/relationships/image" Target="media/image298.png"/><Relationship Id="rId173" Type="http://schemas.openxmlformats.org/officeDocument/2006/relationships/image" Target="media/image80.wmf"/><Relationship Id="rId229" Type="http://schemas.openxmlformats.org/officeDocument/2006/relationships/image" Target="media/image108.wmf"/><Relationship Id="rId380" Type="http://schemas.openxmlformats.org/officeDocument/2006/relationships/oleObject" Target="embeddings/oleObject176.bin"/><Relationship Id="rId436" Type="http://schemas.openxmlformats.org/officeDocument/2006/relationships/image" Target="media/image223.wmf"/><Relationship Id="rId601" Type="http://schemas.openxmlformats.org/officeDocument/2006/relationships/oleObject" Target="embeddings/oleObject272.bin"/><Relationship Id="rId643" Type="http://schemas.openxmlformats.org/officeDocument/2006/relationships/oleObject" Target="embeddings/oleObject290.bin"/><Relationship Id="rId240" Type="http://schemas.openxmlformats.org/officeDocument/2006/relationships/oleObject" Target="embeddings/oleObject109.bin"/><Relationship Id="rId478" Type="http://schemas.openxmlformats.org/officeDocument/2006/relationships/image" Target="media/image247.wmf"/><Relationship Id="rId35" Type="http://schemas.openxmlformats.org/officeDocument/2006/relationships/oleObject" Target="embeddings/oleObject9.bin"/><Relationship Id="rId77" Type="http://schemas.openxmlformats.org/officeDocument/2006/relationships/oleObject" Target="embeddings/oleObject29.bin"/><Relationship Id="rId100" Type="http://schemas.openxmlformats.org/officeDocument/2006/relationships/footer" Target="footer6.xml"/><Relationship Id="rId282" Type="http://schemas.openxmlformats.org/officeDocument/2006/relationships/oleObject" Target="embeddings/oleObject130.bin"/><Relationship Id="rId338" Type="http://schemas.openxmlformats.org/officeDocument/2006/relationships/oleObject" Target="embeddings/oleObject156.bin"/><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5.bin"/><Relationship Id="rId8" Type="http://schemas.openxmlformats.org/officeDocument/2006/relationships/endnotes" Target="endnotes.xml"/><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2.png"/><Relationship Id="rId405" Type="http://schemas.openxmlformats.org/officeDocument/2006/relationships/oleObject" Target="embeddings/oleObject183.bin"/><Relationship Id="rId447" Type="http://schemas.openxmlformats.org/officeDocument/2006/relationships/oleObject" Target="embeddings/oleObject201.bin"/><Relationship Id="rId612" Type="http://schemas.openxmlformats.org/officeDocument/2006/relationships/image" Target="media/image318.png"/><Relationship Id="rId251" Type="http://schemas.openxmlformats.org/officeDocument/2006/relationships/image" Target="media/image119.wmf"/><Relationship Id="rId489" Type="http://schemas.openxmlformats.org/officeDocument/2006/relationships/oleObject" Target="embeddings/oleObject219.bin"/><Relationship Id="rId654" Type="http://schemas.openxmlformats.org/officeDocument/2006/relationships/oleObject" Target="embeddings/oleObject294.bin"/><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2.bin"/><Relationship Id="rId349" Type="http://schemas.openxmlformats.org/officeDocument/2006/relationships/image" Target="media/image170.wmf"/><Relationship Id="rId514" Type="http://schemas.openxmlformats.org/officeDocument/2006/relationships/image" Target="media/image265.wmf"/><Relationship Id="rId556" Type="http://schemas.openxmlformats.org/officeDocument/2006/relationships/image" Target="media/image286.wmf"/><Relationship Id="rId88" Type="http://schemas.openxmlformats.org/officeDocument/2006/relationships/image" Target="media/image38.png"/><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7.bin"/><Relationship Id="rId416" Type="http://schemas.openxmlformats.org/officeDocument/2006/relationships/oleObject" Target="embeddings/oleObject187.bin"/><Relationship Id="rId598" Type="http://schemas.openxmlformats.org/officeDocument/2006/relationships/image" Target="media/image310.wmf"/><Relationship Id="rId220" Type="http://schemas.openxmlformats.org/officeDocument/2006/relationships/oleObject" Target="embeddings/oleObject99.bin"/><Relationship Id="rId458" Type="http://schemas.openxmlformats.org/officeDocument/2006/relationships/image" Target="media/image236.wmf"/><Relationship Id="rId623" Type="http://schemas.openxmlformats.org/officeDocument/2006/relationships/oleObject" Target="embeddings/oleObject281.bin"/><Relationship Id="rId665" Type="http://schemas.openxmlformats.org/officeDocument/2006/relationships/oleObject" Target="embeddings/oleObject299.bin"/><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oleObject" Target="embeddings/oleObject120.bin"/><Relationship Id="rId318" Type="http://schemas.openxmlformats.org/officeDocument/2006/relationships/image" Target="media/image153.wmf"/><Relationship Id="rId525" Type="http://schemas.openxmlformats.org/officeDocument/2006/relationships/oleObject" Target="embeddings/oleObject237.bin"/><Relationship Id="rId567" Type="http://schemas.openxmlformats.org/officeDocument/2006/relationships/image" Target="media/image293.wmf"/><Relationship Id="rId99" Type="http://schemas.openxmlformats.org/officeDocument/2006/relationships/header" Target="header4.xml"/><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oleObject" Target="embeddings/oleObject172.bin"/><Relationship Id="rId427" Type="http://schemas.openxmlformats.org/officeDocument/2006/relationships/image" Target="media/image217.emf"/><Relationship Id="rId469" Type="http://schemas.openxmlformats.org/officeDocument/2006/relationships/image" Target="media/image242.wmf"/><Relationship Id="rId634" Type="http://schemas.openxmlformats.org/officeDocument/2006/relationships/image" Target="media/image330.wmf"/><Relationship Id="rId676" Type="http://schemas.openxmlformats.org/officeDocument/2006/relationships/image" Target="media/image354.png"/><Relationship Id="rId26" Type="http://schemas.openxmlformats.org/officeDocument/2006/relationships/image" Target="media/image6.wmf"/><Relationship Id="rId231" Type="http://schemas.openxmlformats.org/officeDocument/2006/relationships/image" Target="media/image109.wmf"/><Relationship Id="rId273" Type="http://schemas.openxmlformats.org/officeDocument/2006/relationships/image" Target="media/image130.wmf"/><Relationship Id="rId329" Type="http://schemas.openxmlformats.org/officeDocument/2006/relationships/image" Target="media/image160.wmf"/><Relationship Id="rId480" Type="http://schemas.openxmlformats.org/officeDocument/2006/relationships/image" Target="media/image248.wmf"/><Relationship Id="rId536" Type="http://schemas.openxmlformats.org/officeDocument/2006/relationships/image" Target="media/image276.wmf"/><Relationship Id="rId68" Type="http://schemas.openxmlformats.org/officeDocument/2006/relationships/image" Target="media/image27.wmf"/><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oleObject" Target="embeddings/oleObject157.bin"/><Relationship Id="rId578" Type="http://schemas.openxmlformats.org/officeDocument/2006/relationships/image" Target="media/image300.wmf"/><Relationship Id="rId200" Type="http://schemas.openxmlformats.org/officeDocument/2006/relationships/oleObject" Target="embeddings/oleObject89.bin"/><Relationship Id="rId382" Type="http://schemas.openxmlformats.org/officeDocument/2006/relationships/oleObject" Target="embeddings/oleObject177.bin"/><Relationship Id="rId438" Type="http://schemas.openxmlformats.org/officeDocument/2006/relationships/image" Target="media/image224.wmf"/><Relationship Id="rId603" Type="http://schemas.openxmlformats.org/officeDocument/2006/relationships/image" Target="media/image313.wmf"/><Relationship Id="rId645" Type="http://schemas.openxmlformats.org/officeDocument/2006/relationships/image" Target="media/image337.wmf"/><Relationship Id="rId242" Type="http://schemas.openxmlformats.org/officeDocument/2006/relationships/oleObject" Target="embeddings/oleObject110.bin"/><Relationship Id="rId284" Type="http://schemas.openxmlformats.org/officeDocument/2006/relationships/oleObject" Target="embeddings/oleObject131.bin"/><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oleObject" Target="embeddings/oleObject30.bin"/><Relationship Id="rId102" Type="http://schemas.openxmlformats.org/officeDocument/2006/relationships/oleObject" Target="embeddings/oleObject40.bin"/><Relationship Id="rId144" Type="http://schemas.openxmlformats.org/officeDocument/2006/relationships/oleObject" Target="embeddings/oleObject61.bin"/><Relationship Id="rId547" Type="http://schemas.openxmlformats.org/officeDocument/2006/relationships/oleObject" Target="embeddings/oleObject248.bin"/><Relationship Id="rId589" Type="http://schemas.openxmlformats.org/officeDocument/2006/relationships/oleObject" Target="embeddings/oleObject266.bin"/><Relationship Id="rId90" Type="http://schemas.openxmlformats.org/officeDocument/2006/relationships/oleObject" Target="embeddings/oleObject35.bin"/><Relationship Id="rId186" Type="http://schemas.openxmlformats.org/officeDocument/2006/relationships/oleObject" Target="embeddings/oleObject82.bin"/><Relationship Id="rId351" Type="http://schemas.openxmlformats.org/officeDocument/2006/relationships/image" Target="media/image171.wmf"/><Relationship Id="rId393" Type="http://schemas.openxmlformats.org/officeDocument/2006/relationships/image" Target="media/image194.png"/><Relationship Id="rId407" Type="http://schemas.openxmlformats.org/officeDocument/2006/relationships/oleObject" Target="embeddings/oleObject184.bin"/><Relationship Id="rId449" Type="http://schemas.openxmlformats.org/officeDocument/2006/relationships/oleObject" Target="embeddings/oleObject202.bin"/><Relationship Id="rId614" Type="http://schemas.openxmlformats.org/officeDocument/2006/relationships/oleObject" Target="embeddings/oleObject277.bin"/><Relationship Id="rId656" Type="http://schemas.openxmlformats.org/officeDocument/2006/relationships/oleObject" Target="embeddings/oleObject295.bin"/><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oleObject" Target="embeddings/oleObject143.bin"/><Relationship Id="rId460" Type="http://schemas.openxmlformats.org/officeDocument/2006/relationships/image" Target="media/image237.wmf"/><Relationship Id="rId516" Type="http://schemas.openxmlformats.org/officeDocument/2006/relationships/image" Target="media/image266.wmf"/><Relationship Id="rId48" Type="http://schemas.openxmlformats.org/officeDocument/2006/relationships/image" Target="media/image17.wmf"/><Relationship Id="rId113" Type="http://schemas.openxmlformats.org/officeDocument/2006/relationships/image" Target="media/image50.wmf"/><Relationship Id="rId320" Type="http://schemas.openxmlformats.org/officeDocument/2006/relationships/image" Target="media/image154.png"/><Relationship Id="rId558" Type="http://schemas.openxmlformats.org/officeDocument/2006/relationships/image" Target="media/image287.wmf"/><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7.wmf"/><Relationship Id="rId418" Type="http://schemas.openxmlformats.org/officeDocument/2006/relationships/oleObject" Target="embeddings/oleObject188.bin"/><Relationship Id="rId625" Type="http://schemas.openxmlformats.org/officeDocument/2006/relationships/oleObject" Target="embeddings/oleObject282.bin"/><Relationship Id="rId222" Type="http://schemas.openxmlformats.org/officeDocument/2006/relationships/oleObject" Target="embeddings/oleObject100.bin"/><Relationship Id="rId264" Type="http://schemas.openxmlformats.org/officeDocument/2006/relationships/oleObject" Target="embeddings/oleObject121.bin"/><Relationship Id="rId471" Type="http://schemas.openxmlformats.org/officeDocument/2006/relationships/image" Target="media/image243.wmf"/><Relationship Id="rId667" Type="http://schemas.openxmlformats.org/officeDocument/2006/relationships/oleObject" Target="embeddings/oleObject300.bin"/><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oleObject" Target="embeddings/oleObject51.bin"/><Relationship Id="rId527" Type="http://schemas.openxmlformats.org/officeDocument/2006/relationships/oleObject" Target="embeddings/oleObject238.bin"/><Relationship Id="rId569" Type="http://schemas.openxmlformats.org/officeDocument/2006/relationships/image" Target="media/image294.wmf"/><Relationship Id="rId70" Type="http://schemas.openxmlformats.org/officeDocument/2006/relationships/image" Target="media/image28.wmf"/><Relationship Id="rId166" Type="http://schemas.openxmlformats.org/officeDocument/2006/relationships/oleObject" Target="embeddings/oleObject72.bin"/><Relationship Id="rId331" Type="http://schemas.openxmlformats.org/officeDocument/2006/relationships/image" Target="media/image161.wmf"/><Relationship Id="rId373" Type="http://schemas.openxmlformats.org/officeDocument/2006/relationships/image" Target="media/image183.wmf"/><Relationship Id="rId429" Type="http://schemas.openxmlformats.org/officeDocument/2006/relationships/oleObject" Target="embeddings/oleObject193.bin"/><Relationship Id="rId580" Type="http://schemas.openxmlformats.org/officeDocument/2006/relationships/image" Target="media/image301.wmf"/><Relationship Id="rId636" Type="http://schemas.openxmlformats.org/officeDocument/2006/relationships/image" Target="media/image331.emf"/><Relationship Id="rId1" Type="http://schemas.openxmlformats.org/officeDocument/2006/relationships/customXml" Target="../customXml/item1.xml"/><Relationship Id="rId233" Type="http://schemas.openxmlformats.org/officeDocument/2006/relationships/image" Target="media/image110.wmf"/><Relationship Id="rId440" Type="http://schemas.openxmlformats.org/officeDocument/2006/relationships/image" Target="media/image225.wmf"/><Relationship Id="rId678" Type="http://schemas.openxmlformats.org/officeDocument/2006/relationships/oleObject" Target="embeddings/oleObject305.bin"/><Relationship Id="rId28" Type="http://schemas.openxmlformats.org/officeDocument/2006/relationships/image" Target="media/image7.wmf"/><Relationship Id="rId275" Type="http://schemas.openxmlformats.org/officeDocument/2006/relationships/image" Target="media/image131.wmf"/><Relationship Id="rId300" Type="http://schemas.openxmlformats.org/officeDocument/2006/relationships/oleObject" Target="embeddings/oleObject139.bin"/><Relationship Id="rId482" Type="http://schemas.openxmlformats.org/officeDocument/2006/relationships/image" Target="media/image249.wmf"/><Relationship Id="rId538" Type="http://schemas.openxmlformats.org/officeDocument/2006/relationships/image" Target="media/image277.wmf"/><Relationship Id="rId81" Type="http://schemas.openxmlformats.org/officeDocument/2006/relationships/oleObject" Target="embeddings/oleObject31.bin"/><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oleObject" Target="embeddings/oleObject158.bin"/><Relationship Id="rId384" Type="http://schemas.openxmlformats.org/officeDocument/2006/relationships/oleObject" Target="embeddings/oleObject178.bin"/><Relationship Id="rId591" Type="http://schemas.openxmlformats.org/officeDocument/2006/relationships/oleObject" Target="embeddings/oleObject267.bin"/><Relationship Id="rId605" Type="http://schemas.openxmlformats.org/officeDocument/2006/relationships/image" Target="media/image314.wmf"/><Relationship Id="rId202" Type="http://schemas.openxmlformats.org/officeDocument/2006/relationships/oleObject" Target="embeddings/oleObject90.bin"/><Relationship Id="rId244" Type="http://schemas.openxmlformats.org/officeDocument/2006/relationships/oleObject" Target="embeddings/oleObject111.bin"/><Relationship Id="rId647" Type="http://schemas.openxmlformats.org/officeDocument/2006/relationships/image" Target="media/image338.wmf"/><Relationship Id="rId39" Type="http://schemas.openxmlformats.org/officeDocument/2006/relationships/oleObject" Target="embeddings/oleObject11.bin"/><Relationship Id="rId286" Type="http://schemas.openxmlformats.org/officeDocument/2006/relationships/oleObject" Target="embeddings/oleObject132.bin"/><Relationship Id="rId451" Type="http://schemas.openxmlformats.org/officeDocument/2006/relationships/oleObject" Target="embeddings/oleObject203.bin"/><Relationship Id="rId493" Type="http://schemas.openxmlformats.org/officeDocument/2006/relationships/oleObject" Target="embeddings/oleObject221.bin"/><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image" Target="media/image18.wmf"/><Relationship Id="rId104" Type="http://schemas.openxmlformats.org/officeDocument/2006/relationships/oleObject" Target="embeddings/oleObject41.bin"/><Relationship Id="rId146" Type="http://schemas.openxmlformats.org/officeDocument/2006/relationships/oleObject" Target="embeddings/oleObject62.bin"/><Relationship Id="rId188" Type="http://schemas.openxmlformats.org/officeDocument/2006/relationships/oleObject" Target="embeddings/oleObject83.bin"/><Relationship Id="rId311" Type="http://schemas.openxmlformats.org/officeDocument/2006/relationships/oleObject" Target="embeddings/oleObject144.bin"/><Relationship Id="rId353" Type="http://schemas.openxmlformats.org/officeDocument/2006/relationships/image" Target="media/image172.wmf"/><Relationship Id="rId395" Type="http://schemas.openxmlformats.org/officeDocument/2006/relationships/image" Target="media/image196.png"/><Relationship Id="rId409" Type="http://schemas.openxmlformats.org/officeDocument/2006/relationships/oleObject" Target="embeddings/oleObject185.bin"/><Relationship Id="rId560" Type="http://schemas.openxmlformats.org/officeDocument/2006/relationships/image" Target="media/image28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D0A89-4D78-4F88-BBAD-15FA690093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98</Pages>
  <Words>30961</Words>
  <Characters>157286</Characters>
  <Application>Microsoft Office Word</Application>
  <DocSecurity>0</DocSecurity>
  <Lines>3209</Lines>
  <Paragraphs>1254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186993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veloz</dc:creator>
  <cp:lastModifiedBy>veloz</cp:lastModifiedBy>
  <cp:revision>28</cp:revision>
  <cp:lastPrinted>2012-02-15T21:14:00Z</cp:lastPrinted>
  <dcterms:created xsi:type="dcterms:W3CDTF">2012-03-08T16:45:00Z</dcterms:created>
  <dcterms:modified xsi:type="dcterms:W3CDTF">2012-03-16T23:33:00Z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