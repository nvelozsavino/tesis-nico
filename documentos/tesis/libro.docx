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1090" w:rsidRPr="008D2941" w:rsidRDefault="006C6ED6" w:rsidP="00BF1090">
      <w:pPr>
        <w:pStyle w:val="Normalsininterlineado"/>
      </w:pPr>
      <w:r>
        <w:rPr>
          <w:noProof/>
          <w:lang w:eastAsia="es-V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4" o:spid="_x0000_i1025" type="#_x0000_t75" alt="Descripción: C:\Users\nico\Documents\clases\otros\usb logo.png" style="width:69.75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UNIVERSIDAD SIMÓN BOLÍVAR</w:t>
      </w:r>
    </w:p>
    <w:p w:rsidR="00BF1090" w:rsidRPr="008D2941" w:rsidRDefault="00BF1090" w:rsidP="00BF1090">
      <w:pPr>
        <w:pStyle w:val="Normalsininterlineado"/>
        <w:rPr>
          <w:sz w:val="28"/>
          <w:szCs w:val="28"/>
        </w:rPr>
      </w:pPr>
      <w:r w:rsidRPr="008D2941">
        <w:rPr>
          <w:sz w:val="28"/>
          <w:szCs w:val="28"/>
        </w:rPr>
        <w:t>DECANATO DE ESTUDIOS DE POSTGRADO</w:t>
      </w:r>
    </w:p>
    <w:p w:rsidR="00BF1090" w:rsidRPr="008D2941" w:rsidRDefault="00BF1090" w:rsidP="00BF1090">
      <w:pPr>
        <w:pStyle w:val="Normalsininterlineado"/>
        <w:rPr>
          <w:sz w:val="28"/>
          <w:szCs w:val="28"/>
        </w:rPr>
      </w:pPr>
      <w:r w:rsidRPr="008D2941">
        <w:rPr>
          <w:sz w:val="28"/>
          <w:szCs w:val="28"/>
        </w:rPr>
        <w:t>COORDINACIÓN DE POSTGRADO EN FÍSICA</w:t>
      </w:r>
    </w:p>
    <w:p w:rsidR="00BF1090" w:rsidRPr="008D2941" w:rsidRDefault="00BF1090" w:rsidP="00BF1090">
      <w:pPr>
        <w:pStyle w:val="Normalsininterlineado"/>
        <w:rPr>
          <w:sz w:val="28"/>
          <w:szCs w:val="28"/>
        </w:rPr>
      </w:pPr>
      <w:r w:rsidRPr="008D2941">
        <w:rPr>
          <w:sz w:val="28"/>
          <w:szCs w:val="28"/>
        </w:rPr>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TRABAJO DE GRADO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rPr>
          <w:b/>
          <w:caps/>
          <w:kern w:val="24"/>
          <w:sz w:val="28"/>
          <w:szCs w:val="28"/>
        </w:rPr>
        <w:t>CONTROL DE VIBRACIONES MECÁNICAS EN UN SISTEMA INTERFEROMÉTRICO.</w:t>
      </w:r>
      <w:r w:rsidRPr="008D2941">
        <w:t xml:space="preserve">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sz w:val="28"/>
          <w:szCs w:val="28"/>
        </w:rPr>
      </w:pPr>
      <w:proofErr w:type="gramStart"/>
      <w:r w:rsidRPr="008D2941">
        <w:rPr>
          <w:sz w:val="28"/>
          <w:szCs w:val="28"/>
        </w:rPr>
        <w:t>por</w:t>
      </w:r>
      <w:proofErr w:type="gramEnd"/>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sz w:val="28"/>
          <w:szCs w:val="28"/>
        </w:rPr>
      </w:pPr>
      <w:r w:rsidRPr="008D2941">
        <w:rPr>
          <w:sz w:val="28"/>
          <w:szCs w:val="28"/>
        </w:rPr>
        <w:t>Nicolás</w:t>
      </w:r>
      <w:r w:rsidR="00BF1090" w:rsidRPr="008D2941">
        <w:rPr>
          <w:sz w:val="28"/>
          <w:szCs w:val="28"/>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E5FFB" w:rsidP="00BF1090">
      <w:pPr>
        <w:pStyle w:val="Normalsininterlineado"/>
        <w:rPr>
          <w:sz w:val="28"/>
          <w:szCs w:val="28"/>
        </w:rPr>
      </w:pPr>
      <w:r>
        <w:rPr>
          <w:sz w:val="28"/>
          <w:szCs w:val="28"/>
        </w:rPr>
        <w:t>Abril</w:t>
      </w:r>
      <w:r w:rsidR="00BF1090" w:rsidRPr="008D2941">
        <w:rPr>
          <w:sz w:val="28"/>
          <w:szCs w:val="28"/>
        </w:rPr>
        <w:t xml:space="preserve"> 201</w:t>
      </w:r>
      <w:r>
        <w:rPr>
          <w:sz w:val="28"/>
          <w:szCs w:val="28"/>
        </w:rPr>
        <w:t>2</w:t>
      </w:r>
    </w:p>
    <w:p w:rsidR="00BF1090" w:rsidRPr="008D2941" w:rsidRDefault="00BF1090" w:rsidP="00BF1090">
      <w:pPr>
        <w:pStyle w:val="Normalsininterlineado"/>
        <w:rPr>
          <w:sz w:val="28"/>
          <w:szCs w:val="28"/>
        </w:rPr>
        <w:sectPr w:rsidR="00BF1090" w:rsidRPr="008D2941" w:rsidSect="00BF1090">
          <w:headerReference w:type="default" r:id="rId10"/>
          <w:footerReference w:type="even" r:id="rId11"/>
          <w:footerReference w:type="default" r:id="rId12"/>
          <w:pgSz w:w="12240" w:h="15840" w:code="1"/>
          <w:pgMar w:top="964" w:right="1701" w:bottom="1588" w:left="1701" w:header="709" w:footer="709" w:gutter="0"/>
          <w:cols w:space="708"/>
          <w:docGrid w:linePitch="360"/>
        </w:sectPr>
      </w:pPr>
    </w:p>
    <w:p w:rsidR="00BF1090" w:rsidRPr="008D2941" w:rsidRDefault="006C6ED6" w:rsidP="00BF1090">
      <w:pPr>
        <w:pStyle w:val="Normalsininterlineado"/>
      </w:pPr>
      <w:r>
        <w:rPr>
          <w:noProof/>
          <w:lang w:eastAsia="es-VE"/>
        </w:rPr>
        <w:lastRenderedPageBreak/>
        <w:pict>
          <v:shape id="_x0000_i1026"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FÍSICA</w:t>
      </w:r>
    </w:p>
    <w:p w:rsidR="00BF1090" w:rsidRPr="008D2941" w:rsidRDefault="00BF1090" w:rsidP="00BF1090">
      <w:pPr>
        <w:pStyle w:val="Normalsininterlineado"/>
      </w:pPr>
      <w:r w:rsidRPr="008D2941">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Trabajo de Grado presentado a la Universidad Simón Bolívar por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b/>
        </w:rPr>
      </w:pPr>
      <w:r w:rsidRPr="008D2941">
        <w:rPr>
          <w:b/>
        </w:rPr>
        <w:t>Nicolás</w:t>
      </w:r>
      <w:r w:rsidR="0091587C" w:rsidRPr="008D2941">
        <w:rPr>
          <w:b/>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pPr>
      <w:r w:rsidRPr="008D2941">
        <w:t>Como</w:t>
      </w:r>
      <w:r w:rsidR="00BF1090" w:rsidRPr="008D2941">
        <w:t xml:space="preserve"> requisito parcial para optar al grado académico de</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 xml:space="preserve">Magister en </w:t>
      </w:r>
      <w:r w:rsidR="0091587C" w:rsidRPr="008D2941">
        <w:rPr>
          <w:b/>
        </w:rPr>
        <w:t>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Con la asesoría de</w:t>
      </w:r>
      <w:r w:rsidR="0091587C" w:rsidRPr="008D2941">
        <w:t>l</w:t>
      </w:r>
      <w:r w:rsidRPr="008D2941">
        <w:t xml:space="preserve"> profesor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Rafael</w:t>
      </w:r>
      <w:r w:rsidR="00BF1090" w:rsidRPr="008D2941">
        <w:t xml:space="preserve"> </w:t>
      </w:r>
      <w:r w:rsidRPr="008D2941">
        <w:t>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E5FFB" w:rsidP="00BF1090">
      <w:pPr>
        <w:pStyle w:val="Normalsininterlineado"/>
      </w:pPr>
      <w:r>
        <w:t>Abril</w:t>
      </w:r>
      <w:r w:rsidR="0091587C" w:rsidRPr="008D2941">
        <w:t xml:space="preserve"> 201</w:t>
      </w:r>
      <w:r>
        <w:t>2</w:t>
      </w:r>
      <w:r w:rsidR="00BF1090" w:rsidRPr="008D2941">
        <w:br w:type="page"/>
      </w:r>
    </w:p>
    <w:p w:rsidR="00BF1090" w:rsidRPr="008D2941" w:rsidRDefault="006C6ED6" w:rsidP="00BF1090">
      <w:pPr>
        <w:pStyle w:val="Normalsininterlineado"/>
      </w:pPr>
      <w:r>
        <w:rPr>
          <w:noProof/>
          <w:lang w:eastAsia="es-VE"/>
        </w:rPr>
        <w:pict>
          <v:shape id="_x0000_i1027"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 xml:space="preserve">COORDINACIÓN DE POSTGRADO EN </w:t>
      </w:r>
      <w:r w:rsidR="0091587C" w:rsidRPr="008D2941">
        <w:t>FÍSICA</w:t>
      </w:r>
    </w:p>
    <w:p w:rsidR="00BF1090" w:rsidRPr="008D2941" w:rsidRDefault="00BF1090" w:rsidP="00BF1090">
      <w:pPr>
        <w:pStyle w:val="Normalsininterlineado"/>
      </w:pPr>
      <w:r w:rsidRPr="008D2941">
        <w:t xml:space="preserve">MAESTRÍA EN </w:t>
      </w:r>
      <w:r w:rsidR="0091587C" w:rsidRPr="008D2941">
        <w:t>FÍSICA</w:t>
      </w:r>
    </w:p>
    <w:p w:rsidR="00BF1090" w:rsidRPr="00AF0007" w:rsidRDefault="00BF1090" w:rsidP="00BF1090">
      <w:pPr>
        <w:pStyle w:val="Ttulo1"/>
        <w:numPr>
          <w:ilvl w:val="0"/>
          <w:numId w:val="0"/>
        </w:numPr>
        <w:rPr>
          <w:color w:val="FFFFFF"/>
        </w:rPr>
      </w:pPr>
      <w:bookmarkStart w:id="0" w:name="_Toc319497103"/>
      <w:r w:rsidRPr="00AF0007">
        <w:rPr>
          <w:color w:val="FFFFFF"/>
        </w:rPr>
        <w:t>APROBACIÓN DEL JURADO</w:t>
      </w:r>
      <w:bookmarkEnd w:id="0"/>
    </w:p>
    <w:p w:rsidR="00BF1090" w:rsidRPr="008D2941" w:rsidRDefault="0091587C"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jc w:val="right"/>
      </w:pPr>
      <w:r w:rsidRPr="008D2941">
        <w:t xml:space="preserve">Por: </w:t>
      </w:r>
      <w:r w:rsidR="0091587C" w:rsidRPr="008D2941">
        <w:t>Veloz Savino</w:t>
      </w:r>
      <w:r w:rsidRPr="008D2941">
        <w:t xml:space="preserve">, </w:t>
      </w:r>
      <w:r w:rsidR="0091587C" w:rsidRPr="008D2941">
        <w:t>Nicolás</w:t>
      </w:r>
    </w:p>
    <w:p w:rsidR="00BF1090" w:rsidRPr="008D2941" w:rsidRDefault="0091587C" w:rsidP="00BF1090">
      <w:pPr>
        <w:pStyle w:val="Normalsininterlineado"/>
        <w:jc w:val="right"/>
      </w:pPr>
      <w:r w:rsidRPr="008D2941">
        <w:t>Carnet No.: 07-86143</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ind w:firstLine="426"/>
        <w:jc w:val="both"/>
      </w:pPr>
      <w:r w:rsidRPr="008D2941">
        <w:t>Este Trabajo de Grado ha sido aprobado en nombre de la Universidad Simón Bolívar por el siguiente jurado examinador:</w:t>
      </w:r>
    </w:p>
    <w:p w:rsidR="00BF1090" w:rsidRPr="008D2941" w:rsidRDefault="00BF1090" w:rsidP="00BF1090">
      <w:pPr>
        <w:pStyle w:val="Normalsininterlineado"/>
        <w:jc w:val="both"/>
      </w:pPr>
    </w:p>
    <w:p w:rsidR="00BF1090" w:rsidRPr="008D2941" w:rsidRDefault="00BF1090" w:rsidP="00BF1090">
      <w:pPr>
        <w:pStyle w:val="Normalsininterlineado"/>
        <w:jc w:val="both"/>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Presidente</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6C6ED6" w:rsidP="00BF1090">
      <w:pPr>
        <w:pStyle w:val="Normalsininterlineado"/>
      </w:pPr>
      <w:r>
        <w:rPr>
          <w:lang w:eastAsia="es-VE"/>
        </w:rPr>
        <w:pict>
          <v:shape id="_x0000_s1044" style="position:absolute;left:0;text-align:left;margin-left:186.75pt;margin-top:4.6pt;width:90.25pt;height:38.25pt;z-index:1" coordorigin="12260,22795" coordsize="3240,1372" path="m12570,23240v5,-29,10,-58,14,-88c12592,23205,12594,23263,12597,23320v6,126,6,252,10,378c12612,23855,12626,24010,12638,24166v-32,-38,-62,-79,-93,-119c12467,23948,12365,23915,12277,23838v-13,-11,-17,-14,-17,-27c12298,23762,12334,23736,12392,23708v81,-39,241,-116,335,-95c12762,23621,12761,23633,12762,23665v,27,-7,58,-10,85c12753,23753,12755,23757,12756,23760v36,-26,51,-37,72,-83c12862,23604,12883,23528,12891,23449v14,24,21,66,52,39c12962,23471,12967,23409,12970,23387v9,-59,14,-118,19,-177c12992,23176,12992,23142,12995,23108v5,42,4,84,3,128c12996,23326,12991,23415,12989,23505v-1,56,-13,132,3,187c12995,23709,12995,23714,13006,23720v24,-36,40,-69,59,-110c13086,23565,13108,23521,13133,23478v8,-19,8,-24,20,-31c13149,23468,13148,23486,13143,23508v-6,24,-11,47,-6,72c13140,23585,13142,23589,13145,23594em13258,23507v-2,19,-9,52,10,67c13290,23591,13318,23574,13336,23559v20,-16,41,-50,34,-78c13364,23458,13343,23435,13328,23417em13737,23484v11,-39,29,-76,42,-115c13804,23294,13819,23217,13827,23138v8,-79,9,-138,-19,-206c13764,22983,13752,23046,13738,23112v-26,118,-46,262,7,376c13772,23547,13829,23583,13895,23570v99,-20,165,-134,213,-213c14143,23300,14170,23234,14212,23189v-15,65,-34,130,-49,196c14152,23435,14148,23473,14150,23522v32,-1,31,12,65,-20c14254,23465,14282,23413,14311,23368v4,-6,7,-11,11,-17c14332,23365,14324,23370,14335,23383v18,21,30,6,49,-7c14404,23362,14428,23321,14450,23314v28,-8,19,20,36,35c14499,23361,14515,23370,14529,23382em14886,23955v-7,36,-12,127,-44,153c14830,24114,14827,24117,14820,24111v-12,-65,-14,-117,-8,-185c14842,23590,14896,23249,15020,22934v39,-98,51,-107,120,-124c15155,22891,15141,22957,15121,23038v-23,96,-71,195,-77,294c15041,23382,15071,23407,15113,23427v47,22,121,18,159,52c15272,23483,15272,23487,15272,23491v-38,23,-75,41,-116,59c15111,23570,15069,23594,15027,23617em15474,23558v12,-3,38,-5,16,-13e" filled="f" strokecolor="blue" strokeweight="1pt">
            <v:stroke endcap="round"/>
            <v:path shadowok="f" o:extrusionok="f" fillok="f" insetpenok="f"/>
            <o:lock v:ext="edit" rotation="t" aspectratio="t" verticies="t" text="t" shapetype="t"/>
            <o:ink i="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" annotation="t"/>
          </v:shape>
        </w:pict>
      </w: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 - Tutor</w:t>
      </w:r>
    </w:p>
    <w:p w:rsidR="00BF1090" w:rsidRPr="008D2941" w:rsidRDefault="00BF1090" w:rsidP="00BF1090">
      <w:pPr>
        <w:pStyle w:val="Normalsininterlineado"/>
      </w:pPr>
      <w:r w:rsidRPr="008D2941">
        <w:t xml:space="preserve">Prof. </w:t>
      </w:r>
      <w:r w:rsidR="0091587C" w:rsidRPr="008D2941">
        <w:t>Rafael 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XX</w:t>
      </w:r>
      <w:r w:rsidR="00BF1090" w:rsidRPr="008D2941">
        <w:t xml:space="preserve"> de </w:t>
      </w:r>
      <w:r w:rsidR="00DE5FFB">
        <w:t>abril</w:t>
      </w:r>
      <w:r w:rsidR="00BF1090" w:rsidRPr="008D2941">
        <w:t xml:space="preserve"> de 201</w:t>
      </w:r>
      <w:r w:rsidR="00DE5FFB">
        <w:t>2</w:t>
      </w:r>
      <w:r w:rsidR="00BF1090"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 w:rsidR="00BF1090" w:rsidRPr="008D2941" w:rsidRDefault="00BF1090" w:rsidP="00BF1090">
      <w:pPr>
        <w:pStyle w:val="Normalsininterlineado"/>
      </w:pP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1" w:name="_Toc319497104"/>
      <w:r w:rsidRPr="008D2941">
        <w:t>AGRADECIMIENTOS</w:t>
      </w:r>
      <w:bookmarkEnd w:id="1"/>
    </w:p>
    <w:p w:rsidR="00BF1090" w:rsidRPr="008D2941" w:rsidRDefault="00BF1090" w:rsidP="00BF1090"/>
    <w:p w:rsidR="00BF1090" w:rsidRPr="008D2941" w:rsidRDefault="00BF1090" w:rsidP="00BF1090">
      <w:pPr>
        <w:spacing w:before="0" w:after="200" w:line="276" w:lineRule="auto"/>
        <w:ind w:firstLine="0"/>
        <w:jc w:val="left"/>
      </w:pPr>
      <w:r w:rsidRPr="008D2941">
        <w:br w:type="page"/>
      </w:r>
    </w:p>
    <w:p w:rsidR="00BF1090" w:rsidRPr="008D2941" w:rsidRDefault="006C6ED6" w:rsidP="00BF1090">
      <w:pPr>
        <w:pStyle w:val="Normalsininterlineado"/>
      </w:pPr>
      <w:r>
        <w:rPr>
          <w:noProof/>
          <w:lang w:eastAsia="es-VE"/>
        </w:rPr>
        <w:pict>
          <v:shape id="_x0000_i1028"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rPr>
          <w:b/>
          <w:szCs w:val="24"/>
        </w:rPr>
      </w:pPr>
      <w:r w:rsidRPr="008D2941">
        <w:rPr>
          <w:b/>
          <w:szCs w:val="24"/>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INGENIERÍA ELECTRÓNICA</w:t>
      </w:r>
    </w:p>
    <w:p w:rsidR="00BF1090" w:rsidRPr="008D2941" w:rsidRDefault="00BF1090" w:rsidP="00BF1090">
      <w:pPr>
        <w:pStyle w:val="Normalsininterlineado"/>
      </w:pPr>
      <w:r w:rsidRPr="008D2941">
        <w:t>MAESTRÍA EN INGENIERÍA BIOMÉDICA</w:t>
      </w:r>
    </w:p>
    <w:p w:rsidR="00BF1090" w:rsidRPr="008D2941" w:rsidRDefault="00BF1090" w:rsidP="00BF1090">
      <w:pPr>
        <w:pStyle w:val="Normalsininterlineado"/>
      </w:pPr>
    </w:p>
    <w:p w:rsidR="00BF1090" w:rsidRPr="008D2941" w:rsidRDefault="0091587C" w:rsidP="00BF1090">
      <w:pPr>
        <w:pStyle w:val="Normalsininterlineado"/>
        <w:rPr>
          <w:b/>
          <w:caps/>
        </w:rPr>
      </w:pPr>
      <w:r w:rsidRPr="008D2941">
        <w:rPr>
          <w:b/>
          <w:caps/>
          <w:kern w:val="24"/>
          <w:sz w:val="28"/>
          <w:szCs w:val="28"/>
        </w:rPr>
        <w:t>CONTROL DE VIBRACIONES MECÁNICAS EN UN SISTEMA INTERFEROMÉTRICO.</w:t>
      </w:r>
    </w:p>
    <w:p w:rsidR="00BF1090" w:rsidRPr="008D2941" w:rsidRDefault="00BF1090" w:rsidP="00BF1090">
      <w:pPr>
        <w:pStyle w:val="Normalsininterlineado"/>
        <w:rPr>
          <w:b/>
          <w:caps/>
        </w:rPr>
      </w:pPr>
    </w:p>
    <w:p w:rsidR="00BF1090" w:rsidRPr="008D2941" w:rsidRDefault="00BF1090" w:rsidP="00BF1090">
      <w:pPr>
        <w:pStyle w:val="Normalsininterlineado"/>
        <w:ind w:left="5245"/>
        <w:jc w:val="left"/>
      </w:pPr>
      <w:r w:rsidRPr="008D2941">
        <w:t xml:space="preserve">Por: </w:t>
      </w:r>
      <w:r w:rsidR="0091587C" w:rsidRPr="008D2941">
        <w:t>Veloz Savino, Nicolás</w:t>
      </w:r>
    </w:p>
    <w:p w:rsidR="00BF1090" w:rsidRPr="008D2941" w:rsidRDefault="00BF1090" w:rsidP="00BF1090">
      <w:pPr>
        <w:pStyle w:val="Normalsininterlineado"/>
        <w:ind w:left="5245"/>
        <w:jc w:val="left"/>
      </w:pPr>
      <w:r w:rsidRPr="008D2941">
        <w:t>Carnet No.: 07-8614</w:t>
      </w:r>
      <w:r w:rsidR="0091587C" w:rsidRPr="008D2941">
        <w:t>3</w:t>
      </w:r>
    </w:p>
    <w:p w:rsidR="00BF1090" w:rsidRPr="008D2941" w:rsidRDefault="00BF1090" w:rsidP="00BF1090">
      <w:pPr>
        <w:pStyle w:val="Normalsininterlineado"/>
        <w:ind w:left="5245"/>
        <w:jc w:val="left"/>
      </w:pPr>
      <w:r w:rsidRPr="008D2941">
        <w:t xml:space="preserve">Tutor: Prof. </w:t>
      </w:r>
      <w:r w:rsidR="0091587C" w:rsidRPr="008D2941">
        <w:t>Rafael Escalona</w:t>
      </w:r>
    </w:p>
    <w:p w:rsidR="00BF1090" w:rsidRPr="008D2941" w:rsidRDefault="0091587C" w:rsidP="00BF1090">
      <w:pPr>
        <w:pStyle w:val="Normalsininterlineado"/>
        <w:ind w:left="5245"/>
        <w:jc w:val="left"/>
        <w:rPr>
          <w:szCs w:val="24"/>
        </w:rPr>
      </w:pPr>
      <w:r w:rsidRPr="008D2941">
        <w:t>Julio</w:t>
      </w:r>
      <w:r w:rsidR="00BF1090" w:rsidRPr="008D2941">
        <w:t xml:space="preserve">, </w:t>
      </w:r>
      <w:r w:rsidRPr="008D2941">
        <w:t>2011</w:t>
      </w:r>
    </w:p>
    <w:p w:rsidR="00BF1090" w:rsidRDefault="00BF1090" w:rsidP="00BF1090">
      <w:pPr>
        <w:pStyle w:val="Ttulo1"/>
        <w:numPr>
          <w:ilvl w:val="0"/>
          <w:numId w:val="0"/>
        </w:numPr>
        <w:rPr>
          <w:ins w:id="2" w:author="veloz" w:date="2012-03-14T14:02:00Z"/>
        </w:rPr>
      </w:pPr>
      <w:bookmarkStart w:id="3" w:name="_Toc319497105"/>
      <w:r w:rsidRPr="008D2941">
        <w:t>RESUMEN</w:t>
      </w:r>
      <w:bookmarkEnd w:id="3"/>
    </w:p>
    <w:p w:rsidR="00346590" w:rsidRPr="00346590" w:rsidDel="00346590" w:rsidRDefault="00346590">
      <w:pPr>
        <w:rPr>
          <w:del w:id="4" w:author="veloz" w:date="2012-03-14T14:02:00Z"/>
          <w:rPrChange w:id="5" w:author="veloz" w:date="2012-03-14T14:02:00Z">
            <w:rPr>
              <w:del w:id="6" w:author="veloz" w:date="2012-03-14T14:02:00Z"/>
            </w:rPr>
          </w:rPrChange>
        </w:rPr>
        <w:pPrChange w:id="7" w:author="veloz" w:date="2012-03-14T14:02:00Z">
          <w:pPr>
            <w:pStyle w:val="Ttulo1"/>
            <w:numPr>
              <w:numId w:val="0"/>
            </w:numPr>
          </w:pPr>
        </w:pPrChange>
      </w:pPr>
    </w:p>
    <w:p w:rsidR="0031309C" w:rsidRPr="008D2941" w:rsidRDefault="00BF1090">
      <w:pPr>
        <w:pStyle w:val="Sinespaciado"/>
        <w:ind w:firstLine="0"/>
        <w:rPr>
          <w:sz w:val="22"/>
        </w:rPr>
      </w:pPr>
      <w:r w:rsidRPr="008D2941">
        <w:rPr>
          <w:sz w:val="22"/>
        </w:rPr>
        <w:t xml:space="preserve">El presente </w:t>
      </w:r>
      <w:proofErr w:type="gramStart"/>
      <w:r w:rsidRPr="008D2941">
        <w:rPr>
          <w:sz w:val="22"/>
        </w:rPr>
        <w:t xml:space="preserve">trabajo </w:t>
      </w:r>
      <w:r w:rsidR="0091587C" w:rsidRPr="008D2941">
        <w:rPr>
          <w:sz w:val="22"/>
        </w:rPr>
        <w:t>…</w:t>
      </w:r>
      <w:proofErr w:type="gramEnd"/>
    </w:p>
    <w:p w:rsidR="00BF1090" w:rsidRPr="008D2941" w:rsidRDefault="00BF1090" w:rsidP="00BF1090">
      <w:pPr>
        <w:pStyle w:val="Sinespaciado"/>
      </w:pPr>
    </w:p>
    <w:p w:rsidR="00BF1090" w:rsidRPr="008D2941" w:rsidRDefault="00BF1090" w:rsidP="00BF1090">
      <w:pPr>
        <w:tabs>
          <w:tab w:val="left" w:pos="6390"/>
        </w:tabs>
        <w:ind w:firstLine="0"/>
      </w:pPr>
      <w:r w:rsidRPr="008D2941">
        <w:t xml:space="preserve">Palabras claves: </w:t>
      </w:r>
    </w:p>
    <w:p w:rsidR="00BF1090" w:rsidRPr="008D2941" w:rsidRDefault="00BF1090" w:rsidP="00BF1090">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Default="00BF1090" w:rsidP="00BF1090">
      <w:pPr>
        <w:pStyle w:val="Ttulo1"/>
        <w:numPr>
          <w:ilvl w:val="0"/>
          <w:numId w:val="0"/>
        </w:numPr>
        <w:rPr>
          <w:ins w:id="8" w:author="veloz" w:date="2012-03-14T14:03:00Z"/>
        </w:rPr>
      </w:pPr>
      <w:bookmarkStart w:id="9" w:name="_Toc319497106"/>
      <w:r w:rsidRPr="008D2941">
        <w:t>ÍNDICE GENERAL</w:t>
      </w:r>
      <w:bookmarkEnd w:id="9"/>
    </w:p>
    <w:p w:rsidR="00346590" w:rsidRPr="00346590" w:rsidDel="00346590" w:rsidRDefault="00346590">
      <w:pPr>
        <w:rPr>
          <w:del w:id="10" w:author="veloz" w:date="2012-03-14T14:03:00Z"/>
          <w:rPrChange w:id="11" w:author="veloz" w:date="2012-03-14T14:03:00Z">
            <w:rPr>
              <w:del w:id="12" w:author="veloz" w:date="2012-03-14T14:03:00Z"/>
            </w:rPr>
          </w:rPrChange>
        </w:rPr>
        <w:pPrChange w:id="13" w:author="veloz" w:date="2012-03-14T14:03:00Z">
          <w:pPr>
            <w:pStyle w:val="Ttulo1"/>
            <w:numPr>
              <w:numId w:val="0"/>
            </w:numPr>
          </w:pPr>
        </w:pPrChange>
      </w:pPr>
    </w:p>
    <w:p w:rsidR="00BF1090" w:rsidRPr="008D2941" w:rsidDel="00346590" w:rsidRDefault="00BF1090" w:rsidP="00BF1090">
      <w:pPr>
        <w:rPr>
          <w:del w:id="14" w:author="veloz" w:date="2012-03-14T14:03:00Z"/>
        </w:rPr>
      </w:pPr>
    </w:p>
    <w:p w:rsidR="00BF1090" w:rsidRPr="008D2941" w:rsidRDefault="008D2941" w:rsidP="00BF1090">
      <w:pPr>
        <w:jc w:val="right"/>
      </w:pPr>
      <w:r w:rsidRPr="008D2941">
        <w:t>Pág.</w:t>
      </w:r>
    </w:p>
    <w:p w:rsidR="00346590" w:rsidRPr="00862C5A" w:rsidRDefault="007F7092">
      <w:pPr>
        <w:pStyle w:val="TDC1"/>
        <w:rPr>
          <w:ins w:id="15" w:author="veloz" w:date="2012-03-14T14:02:00Z"/>
          <w:rFonts w:ascii="Calibri" w:hAnsi="Calibri" w:cs="Times New Roman"/>
          <w:b w:val="0"/>
          <w:bCs w:val="0"/>
          <w:caps w:val="0"/>
          <w:lang w:val="es-VE" w:eastAsia="es-VE"/>
        </w:rPr>
      </w:pPr>
      <w:r w:rsidRPr="0091532D">
        <w:rPr>
          <w:noProof w:val="0"/>
          <w:lang w:val="es-VE"/>
        </w:rPr>
        <w:fldChar w:fldCharType="begin"/>
      </w:r>
      <w:r w:rsidR="00BF1090" w:rsidRPr="008D2941">
        <w:rPr>
          <w:noProof w:val="0"/>
          <w:lang w:val="es-VE"/>
        </w:rPr>
        <w:instrText xml:space="preserve"> TOC \o "1-3" \h \z \u </w:instrText>
      </w:r>
      <w:r w:rsidRPr="0091532D">
        <w:rPr>
          <w:noProof w:val="0"/>
          <w:lang w:val="es-VE"/>
        </w:rPr>
        <w:fldChar w:fldCharType="separate"/>
      </w:r>
      <w:ins w:id="16" w:author="veloz" w:date="2012-03-14T14:02:00Z">
        <w:r w:rsidR="00346590" w:rsidRPr="00A92AA4">
          <w:rPr>
            <w:rStyle w:val="Hipervnculo"/>
          </w:rPr>
          <w:fldChar w:fldCharType="begin"/>
        </w:r>
        <w:r w:rsidR="00346590" w:rsidRPr="00A92AA4">
          <w:rPr>
            <w:rStyle w:val="Hipervnculo"/>
          </w:rPr>
          <w:instrText xml:space="preserve"> </w:instrText>
        </w:r>
        <w:r w:rsidR="00346590">
          <w:instrText>HYPERLINK \l "_Toc319497103"</w:instrText>
        </w:r>
        <w:r w:rsidR="00346590" w:rsidRPr="00A92AA4">
          <w:rPr>
            <w:rStyle w:val="Hipervnculo"/>
          </w:rPr>
          <w:instrText xml:space="preserve"> </w:instrText>
        </w:r>
      </w:ins>
      <w:ins w:id="17" w:author="veloz" w:date="2012-03-15T12:44:00Z">
        <w:r w:rsidR="004939FD" w:rsidRPr="00A92AA4">
          <w:rPr>
            <w:rStyle w:val="Hipervnculo"/>
          </w:rPr>
        </w:r>
      </w:ins>
      <w:ins w:id="18" w:author="veloz" w:date="2012-03-14T14:02:00Z">
        <w:r w:rsidR="00346590" w:rsidRPr="00A92AA4">
          <w:rPr>
            <w:rStyle w:val="Hipervnculo"/>
          </w:rPr>
          <w:fldChar w:fldCharType="separate"/>
        </w:r>
        <w:r w:rsidR="00346590" w:rsidRPr="00A92AA4">
          <w:rPr>
            <w:rStyle w:val="Hipervnculo"/>
          </w:rPr>
          <w:t>APROBACIÓN DEL JURADO</w:t>
        </w:r>
        <w:r w:rsidR="00346590">
          <w:rPr>
            <w:webHidden/>
          </w:rPr>
          <w:tab/>
        </w:r>
        <w:r w:rsidR="00346590">
          <w:rPr>
            <w:webHidden/>
          </w:rPr>
          <w:fldChar w:fldCharType="begin"/>
        </w:r>
        <w:r w:rsidR="00346590">
          <w:rPr>
            <w:webHidden/>
          </w:rPr>
          <w:instrText xml:space="preserve"> PAGEREF _Toc319497103 \h </w:instrText>
        </w:r>
      </w:ins>
      <w:r w:rsidR="00346590">
        <w:rPr>
          <w:webHidden/>
        </w:rPr>
      </w:r>
      <w:r w:rsidR="00346590">
        <w:rPr>
          <w:webHidden/>
        </w:rPr>
        <w:fldChar w:fldCharType="separate"/>
      </w:r>
      <w:ins w:id="19" w:author="veloz" w:date="2012-03-15T12:44:00Z">
        <w:r w:rsidR="004939FD">
          <w:rPr>
            <w:webHidden/>
          </w:rPr>
          <w:t>ii</w:t>
        </w:r>
      </w:ins>
      <w:ins w:id="20" w:author="veloz" w:date="2012-03-14T14:02:00Z">
        <w:r w:rsidR="00346590">
          <w:rPr>
            <w:webHidden/>
          </w:rPr>
          <w:fldChar w:fldCharType="end"/>
        </w:r>
        <w:r w:rsidR="00346590" w:rsidRPr="00A92AA4">
          <w:rPr>
            <w:rStyle w:val="Hipervnculo"/>
          </w:rPr>
          <w:fldChar w:fldCharType="end"/>
        </w:r>
      </w:ins>
    </w:p>
    <w:p w:rsidR="00346590" w:rsidRPr="00862C5A" w:rsidRDefault="00346590">
      <w:pPr>
        <w:pStyle w:val="TDC1"/>
        <w:rPr>
          <w:ins w:id="21" w:author="veloz" w:date="2012-03-14T14:02:00Z"/>
          <w:rFonts w:ascii="Calibri" w:hAnsi="Calibri" w:cs="Times New Roman"/>
          <w:b w:val="0"/>
          <w:bCs w:val="0"/>
          <w:caps w:val="0"/>
          <w:lang w:val="es-VE" w:eastAsia="es-VE"/>
        </w:rPr>
      </w:pPr>
      <w:ins w:id="22" w:author="veloz" w:date="2012-03-14T14:02:00Z">
        <w:r w:rsidRPr="00A92AA4">
          <w:rPr>
            <w:rStyle w:val="Hipervnculo"/>
          </w:rPr>
          <w:fldChar w:fldCharType="begin"/>
        </w:r>
        <w:r w:rsidRPr="00A92AA4">
          <w:rPr>
            <w:rStyle w:val="Hipervnculo"/>
          </w:rPr>
          <w:instrText xml:space="preserve"> </w:instrText>
        </w:r>
        <w:r>
          <w:instrText>HYPERLINK \l "_Toc319497104"</w:instrText>
        </w:r>
        <w:r w:rsidRPr="00A92AA4">
          <w:rPr>
            <w:rStyle w:val="Hipervnculo"/>
          </w:rPr>
          <w:instrText xml:space="preserve"> </w:instrText>
        </w:r>
      </w:ins>
      <w:ins w:id="23" w:author="veloz" w:date="2012-03-15T12:44:00Z">
        <w:r w:rsidR="004939FD" w:rsidRPr="00A92AA4">
          <w:rPr>
            <w:rStyle w:val="Hipervnculo"/>
          </w:rPr>
        </w:r>
      </w:ins>
      <w:ins w:id="24" w:author="veloz" w:date="2012-03-14T14:02:00Z">
        <w:r w:rsidRPr="00A92AA4">
          <w:rPr>
            <w:rStyle w:val="Hipervnculo"/>
          </w:rPr>
          <w:fldChar w:fldCharType="separate"/>
        </w:r>
        <w:r w:rsidRPr="00A92AA4">
          <w:rPr>
            <w:rStyle w:val="Hipervnculo"/>
          </w:rPr>
          <w:t>AGRADECIMIENTOS</w:t>
        </w:r>
        <w:r>
          <w:rPr>
            <w:webHidden/>
          </w:rPr>
          <w:tab/>
        </w:r>
        <w:r>
          <w:rPr>
            <w:webHidden/>
          </w:rPr>
          <w:fldChar w:fldCharType="begin"/>
        </w:r>
        <w:r>
          <w:rPr>
            <w:webHidden/>
          </w:rPr>
          <w:instrText xml:space="preserve"> PAGEREF _Toc319497104 \h </w:instrText>
        </w:r>
      </w:ins>
      <w:r>
        <w:rPr>
          <w:webHidden/>
        </w:rPr>
      </w:r>
      <w:r>
        <w:rPr>
          <w:webHidden/>
        </w:rPr>
        <w:fldChar w:fldCharType="separate"/>
      </w:r>
      <w:ins w:id="25" w:author="veloz" w:date="2012-03-15T12:44:00Z">
        <w:r w:rsidR="004939FD">
          <w:rPr>
            <w:webHidden/>
          </w:rPr>
          <w:t>iv</w:t>
        </w:r>
      </w:ins>
      <w:ins w:id="26" w:author="veloz" w:date="2012-03-14T14:02:00Z">
        <w:r>
          <w:rPr>
            <w:webHidden/>
          </w:rPr>
          <w:fldChar w:fldCharType="end"/>
        </w:r>
        <w:r w:rsidRPr="00A92AA4">
          <w:rPr>
            <w:rStyle w:val="Hipervnculo"/>
          </w:rPr>
          <w:fldChar w:fldCharType="end"/>
        </w:r>
      </w:ins>
    </w:p>
    <w:p w:rsidR="00346590" w:rsidRPr="00862C5A" w:rsidRDefault="00346590">
      <w:pPr>
        <w:pStyle w:val="TDC1"/>
        <w:tabs>
          <w:tab w:val="clear" w:pos="1276"/>
          <w:tab w:val="left" w:pos="284"/>
        </w:tabs>
        <w:rPr>
          <w:ins w:id="27" w:author="veloz" w:date="2012-03-14T14:02:00Z"/>
          <w:rFonts w:ascii="Calibri" w:hAnsi="Calibri" w:cs="Times New Roman"/>
          <w:b w:val="0"/>
          <w:bCs w:val="0"/>
          <w:caps w:val="0"/>
          <w:lang w:val="es-VE" w:eastAsia="es-VE"/>
        </w:rPr>
        <w:pPrChange w:id="28" w:author="veloz" w:date="2012-03-14T14:03:00Z">
          <w:pPr>
            <w:pStyle w:val="TDC1"/>
          </w:pPr>
        </w:pPrChange>
      </w:pPr>
      <w:ins w:id="29" w:author="veloz" w:date="2012-03-14T14:02:00Z">
        <w:r w:rsidRPr="00A92AA4">
          <w:rPr>
            <w:rStyle w:val="Hipervnculo"/>
          </w:rPr>
          <w:fldChar w:fldCharType="begin"/>
        </w:r>
        <w:r w:rsidRPr="00A92AA4">
          <w:rPr>
            <w:rStyle w:val="Hipervnculo"/>
          </w:rPr>
          <w:instrText xml:space="preserve"> </w:instrText>
        </w:r>
        <w:r>
          <w:instrText>HYPERLINK \l "_Toc319497105"</w:instrText>
        </w:r>
        <w:r w:rsidRPr="00A92AA4">
          <w:rPr>
            <w:rStyle w:val="Hipervnculo"/>
          </w:rPr>
          <w:instrText xml:space="preserve"> </w:instrText>
        </w:r>
      </w:ins>
      <w:ins w:id="30" w:author="veloz" w:date="2012-03-15T12:44:00Z">
        <w:r w:rsidR="004939FD" w:rsidRPr="00A92AA4">
          <w:rPr>
            <w:rStyle w:val="Hipervnculo"/>
          </w:rPr>
        </w:r>
      </w:ins>
      <w:ins w:id="31" w:author="veloz" w:date="2012-03-14T14:02:00Z">
        <w:r w:rsidRPr="00A92AA4">
          <w:rPr>
            <w:rStyle w:val="Hipervnculo"/>
          </w:rPr>
          <w:fldChar w:fldCharType="separate"/>
        </w:r>
        <w:r w:rsidRPr="00A92AA4">
          <w:rPr>
            <w:rStyle w:val="Hipervnculo"/>
          </w:rPr>
          <w:t>RESUMEN</w:t>
        </w:r>
        <w:r>
          <w:rPr>
            <w:webHidden/>
          </w:rPr>
          <w:tab/>
        </w:r>
        <w:r>
          <w:rPr>
            <w:webHidden/>
          </w:rPr>
          <w:fldChar w:fldCharType="begin"/>
        </w:r>
        <w:r>
          <w:rPr>
            <w:webHidden/>
          </w:rPr>
          <w:instrText xml:space="preserve"> PAGEREF _Toc319497105 \h </w:instrText>
        </w:r>
      </w:ins>
      <w:r>
        <w:rPr>
          <w:webHidden/>
        </w:rPr>
      </w:r>
      <w:r>
        <w:rPr>
          <w:webHidden/>
        </w:rPr>
        <w:fldChar w:fldCharType="separate"/>
      </w:r>
      <w:ins w:id="32" w:author="veloz" w:date="2012-03-15T12:44:00Z">
        <w:r w:rsidR="004939FD">
          <w:rPr>
            <w:webHidden/>
          </w:rPr>
          <w:t>v</w:t>
        </w:r>
      </w:ins>
      <w:ins w:id="33" w:author="veloz" w:date="2012-03-14T14:02:00Z">
        <w:r>
          <w:rPr>
            <w:webHidden/>
          </w:rPr>
          <w:fldChar w:fldCharType="end"/>
        </w:r>
        <w:r w:rsidRPr="00A92AA4">
          <w:rPr>
            <w:rStyle w:val="Hipervnculo"/>
          </w:rPr>
          <w:fldChar w:fldCharType="end"/>
        </w:r>
      </w:ins>
    </w:p>
    <w:p w:rsidR="00346590" w:rsidRPr="00862C5A" w:rsidRDefault="00346590">
      <w:pPr>
        <w:pStyle w:val="TDC1"/>
        <w:rPr>
          <w:ins w:id="34" w:author="veloz" w:date="2012-03-14T14:02:00Z"/>
          <w:rFonts w:ascii="Calibri" w:hAnsi="Calibri" w:cs="Times New Roman"/>
          <w:b w:val="0"/>
          <w:bCs w:val="0"/>
          <w:caps w:val="0"/>
          <w:lang w:val="es-VE" w:eastAsia="es-VE"/>
        </w:rPr>
      </w:pPr>
      <w:ins w:id="35" w:author="veloz" w:date="2012-03-14T14:02:00Z">
        <w:r w:rsidRPr="00A92AA4">
          <w:rPr>
            <w:rStyle w:val="Hipervnculo"/>
          </w:rPr>
          <w:fldChar w:fldCharType="begin"/>
        </w:r>
        <w:r w:rsidRPr="00A92AA4">
          <w:rPr>
            <w:rStyle w:val="Hipervnculo"/>
          </w:rPr>
          <w:instrText xml:space="preserve"> </w:instrText>
        </w:r>
        <w:r>
          <w:instrText>HYPERLINK \l "_Toc319497106"</w:instrText>
        </w:r>
        <w:r w:rsidRPr="00A92AA4">
          <w:rPr>
            <w:rStyle w:val="Hipervnculo"/>
          </w:rPr>
          <w:instrText xml:space="preserve"> </w:instrText>
        </w:r>
      </w:ins>
      <w:ins w:id="36" w:author="veloz" w:date="2012-03-15T12:44:00Z">
        <w:r w:rsidR="004939FD" w:rsidRPr="00A92AA4">
          <w:rPr>
            <w:rStyle w:val="Hipervnculo"/>
          </w:rPr>
        </w:r>
      </w:ins>
      <w:ins w:id="37" w:author="veloz" w:date="2012-03-14T14:02:00Z">
        <w:r w:rsidRPr="00A92AA4">
          <w:rPr>
            <w:rStyle w:val="Hipervnculo"/>
          </w:rPr>
          <w:fldChar w:fldCharType="separate"/>
        </w:r>
        <w:r w:rsidRPr="00A92AA4">
          <w:rPr>
            <w:rStyle w:val="Hipervnculo"/>
          </w:rPr>
          <w:t>ÍNDICE GENERAL</w:t>
        </w:r>
        <w:r>
          <w:rPr>
            <w:webHidden/>
          </w:rPr>
          <w:tab/>
        </w:r>
        <w:r>
          <w:rPr>
            <w:webHidden/>
          </w:rPr>
          <w:fldChar w:fldCharType="begin"/>
        </w:r>
        <w:r>
          <w:rPr>
            <w:webHidden/>
          </w:rPr>
          <w:instrText xml:space="preserve"> PAGEREF _Toc319497106 \h </w:instrText>
        </w:r>
      </w:ins>
      <w:r>
        <w:rPr>
          <w:webHidden/>
        </w:rPr>
      </w:r>
      <w:r>
        <w:rPr>
          <w:webHidden/>
        </w:rPr>
        <w:fldChar w:fldCharType="separate"/>
      </w:r>
      <w:ins w:id="38" w:author="veloz" w:date="2012-03-15T12:44:00Z">
        <w:r w:rsidR="004939FD">
          <w:rPr>
            <w:webHidden/>
          </w:rPr>
          <w:t>vi</w:t>
        </w:r>
      </w:ins>
      <w:ins w:id="39" w:author="veloz" w:date="2012-03-14T14:02:00Z">
        <w:r>
          <w:rPr>
            <w:webHidden/>
          </w:rPr>
          <w:fldChar w:fldCharType="end"/>
        </w:r>
        <w:r w:rsidRPr="00A92AA4">
          <w:rPr>
            <w:rStyle w:val="Hipervnculo"/>
          </w:rPr>
          <w:fldChar w:fldCharType="end"/>
        </w:r>
      </w:ins>
    </w:p>
    <w:p w:rsidR="00346590" w:rsidRPr="00862C5A" w:rsidRDefault="00346590">
      <w:pPr>
        <w:pStyle w:val="TDC1"/>
        <w:rPr>
          <w:ins w:id="40" w:author="veloz" w:date="2012-03-14T14:02:00Z"/>
          <w:rFonts w:ascii="Calibri" w:hAnsi="Calibri" w:cs="Times New Roman"/>
          <w:b w:val="0"/>
          <w:bCs w:val="0"/>
          <w:caps w:val="0"/>
          <w:lang w:val="es-VE" w:eastAsia="es-VE"/>
        </w:rPr>
      </w:pPr>
      <w:ins w:id="41" w:author="veloz" w:date="2012-03-14T14:02:00Z">
        <w:r w:rsidRPr="00A92AA4">
          <w:rPr>
            <w:rStyle w:val="Hipervnculo"/>
          </w:rPr>
          <w:fldChar w:fldCharType="begin"/>
        </w:r>
        <w:r w:rsidRPr="00A92AA4">
          <w:rPr>
            <w:rStyle w:val="Hipervnculo"/>
          </w:rPr>
          <w:instrText xml:space="preserve"> </w:instrText>
        </w:r>
        <w:r>
          <w:instrText>HYPERLINK \l "_Toc319497107"</w:instrText>
        </w:r>
        <w:r w:rsidRPr="00A92AA4">
          <w:rPr>
            <w:rStyle w:val="Hipervnculo"/>
          </w:rPr>
          <w:instrText xml:space="preserve"> </w:instrText>
        </w:r>
      </w:ins>
      <w:ins w:id="42" w:author="veloz" w:date="2012-03-15T12:44:00Z">
        <w:r w:rsidR="004939FD" w:rsidRPr="00A92AA4">
          <w:rPr>
            <w:rStyle w:val="Hipervnculo"/>
          </w:rPr>
        </w:r>
      </w:ins>
      <w:ins w:id="43" w:author="veloz" w:date="2012-03-14T14:02:00Z">
        <w:r w:rsidRPr="00A92AA4">
          <w:rPr>
            <w:rStyle w:val="Hipervnculo"/>
          </w:rPr>
          <w:fldChar w:fldCharType="separate"/>
        </w:r>
        <w:r w:rsidRPr="00A92AA4">
          <w:rPr>
            <w:rStyle w:val="Hipervnculo"/>
          </w:rPr>
          <w:t>ÍNDICE DE TABLAS</w:t>
        </w:r>
        <w:r>
          <w:rPr>
            <w:webHidden/>
          </w:rPr>
          <w:tab/>
        </w:r>
        <w:r>
          <w:rPr>
            <w:webHidden/>
          </w:rPr>
          <w:fldChar w:fldCharType="begin"/>
        </w:r>
        <w:r>
          <w:rPr>
            <w:webHidden/>
          </w:rPr>
          <w:instrText xml:space="preserve"> PAGEREF _Toc319497107 \h </w:instrText>
        </w:r>
      </w:ins>
      <w:r>
        <w:rPr>
          <w:webHidden/>
        </w:rPr>
      </w:r>
      <w:r>
        <w:rPr>
          <w:webHidden/>
        </w:rPr>
        <w:fldChar w:fldCharType="separate"/>
      </w:r>
      <w:ins w:id="44" w:author="veloz" w:date="2012-03-15T12:44:00Z">
        <w:r w:rsidR="004939FD">
          <w:rPr>
            <w:webHidden/>
          </w:rPr>
          <w:t>viii</w:t>
        </w:r>
      </w:ins>
      <w:ins w:id="45" w:author="veloz" w:date="2012-03-14T14:02:00Z">
        <w:r>
          <w:rPr>
            <w:webHidden/>
          </w:rPr>
          <w:fldChar w:fldCharType="end"/>
        </w:r>
        <w:r w:rsidRPr="00A92AA4">
          <w:rPr>
            <w:rStyle w:val="Hipervnculo"/>
          </w:rPr>
          <w:fldChar w:fldCharType="end"/>
        </w:r>
      </w:ins>
    </w:p>
    <w:p w:rsidR="00346590" w:rsidRPr="00862C5A" w:rsidRDefault="00346590">
      <w:pPr>
        <w:pStyle w:val="TDC1"/>
        <w:rPr>
          <w:ins w:id="46" w:author="veloz" w:date="2012-03-14T14:02:00Z"/>
          <w:rFonts w:ascii="Calibri" w:hAnsi="Calibri" w:cs="Times New Roman"/>
          <w:b w:val="0"/>
          <w:bCs w:val="0"/>
          <w:caps w:val="0"/>
          <w:lang w:val="es-VE" w:eastAsia="es-VE"/>
        </w:rPr>
      </w:pPr>
      <w:ins w:id="47" w:author="veloz" w:date="2012-03-14T14:02:00Z">
        <w:r w:rsidRPr="00A92AA4">
          <w:rPr>
            <w:rStyle w:val="Hipervnculo"/>
          </w:rPr>
          <w:fldChar w:fldCharType="begin"/>
        </w:r>
        <w:r w:rsidRPr="00A92AA4">
          <w:rPr>
            <w:rStyle w:val="Hipervnculo"/>
          </w:rPr>
          <w:instrText xml:space="preserve"> </w:instrText>
        </w:r>
        <w:r>
          <w:instrText>HYPERLINK \l "_Toc319497108"</w:instrText>
        </w:r>
        <w:r w:rsidRPr="00A92AA4">
          <w:rPr>
            <w:rStyle w:val="Hipervnculo"/>
          </w:rPr>
          <w:instrText xml:space="preserve"> </w:instrText>
        </w:r>
      </w:ins>
      <w:ins w:id="48" w:author="veloz" w:date="2012-03-15T12:44:00Z">
        <w:r w:rsidR="004939FD" w:rsidRPr="00A92AA4">
          <w:rPr>
            <w:rStyle w:val="Hipervnculo"/>
          </w:rPr>
        </w:r>
      </w:ins>
      <w:ins w:id="49" w:author="veloz" w:date="2012-03-14T14:02:00Z">
        <w:r w:rsidRPr="00A92AA4">
          <w:rPr>
            <w:rStyle w:val="Hipervnculo"/>
          </w:rPr>
          <w:fldChar w:fldCharType="separate"/>
        </w:r>
        <w:r w:rsidRPr="00A92AA4">
          <w:rPr>
            <w:rStyle w:val="Hipervnculo"/>
          </w:rPr>
          <w:t>ÍNDICE DE FIGURAS</w:t>
        </w:r>
        <w:r>
          <w:rPr>
            <w:webHidden/>
          </w:rPr>
          <w:tab/>
        </w:r>
        <w:r>
          <w:rPr>
            <w:webHidden/>
          </w:rPr>
          <w:fldChar w:fldCharType="begin"/>
        </w:r>
        <w:r>
          <w:rPr>
            <w:webHidden/>
          </w:rPr>
          <w:instrText xml:space="preserve"> PAGEREF _Toc319497108 \h </w:instrText>
        </w:r>
      </w:ins>
      <w:r>
        <w:rPr>
          <w:webHidden/>
        </w:rPr>
      </w:r>
      <w:r>
        <w:rPr>
          <w:webHidden/>
        </w:rPr>
        <w:fldChar w:fldCharType="separate"/>
      </w:r>
      <w:ins w:id="50" w:author="veloz" w:date="2012-03-15T12:44:00Z">
        <w:r w:rsidR="004939FD">
          <w:rPr>
            <w:webHidden/>
          </w:rPr>
          <w:t>ix</w:t>
        </w:r>
      </w:ins>
      <w:ins w:id="51" w:author="veloz" w:date="2012-03-14T14:02:00Z">
        <w:r>
          <w:rPr>
            <w:webHidden/>
          </w:rPr>
          <w:fldChar w:fldCharType="end"/>
        </w:r>
        <w:r w:rsidRPr="00A92AA4">
          <w:rPr>
            <w:rStyle w:val="Hipervnculo"/>
          </w:rPr>
          <w:fldChar w:fldCharType="end"/>
        </w:r>
      </w:ins>
    </w:p>
    <w:p w:rsidR="00346590" w:rsidRPr="00862C5A" w:rsidRDefault="00346590">
      <w:pPr>
        <w:pStyle w:val="TDC1"/>
        <w:rPr>
          <w:ins w:id="52" w:author="veloz" w:date="2012-03-14T14:02:00Z"/>
          <w:rFonts w:ascii="Calibri" w:hAnsi="Calibri" w:cs="Times New Roman"/>
          <w:b w:val="0"/>
          <w:bCs w:val="0"/>
          <w:caps w:val="0"/>
          <w:lang w:val="es-VE" w:eastAsia="es-VE"/>
        </w:rPr>
      </w:pPr>
      <w:ins w:id="53" w:author="veloz" w:date="2012-03-14T14:02:00Z">
        <w:r w:rsidRPr="00A92AA4">
          <w:rPr>
            <w:rStyle w:val="Hipervnculo"/>
          </w:rPr>
          <w:fldChar w:fldCharType="begin"/>
        </w:r>
        <w:r w:rsidRPr="00A92AA4">
          <w:rPr>
            <w:rStyle w:val="Hipervnculo"/>
          </w:rPr>
          <w:instrText xml:space="preserve"> </w:instrText>
        </w:r>
        <w:r>
          <w:instrText>HYPERLINK \l "_Toc319497109"</w:instrText>
        </w:r>
        <w:r w:rsidRPr="00A92AA4">
          <w:rPr>
            <w:rStyle w:val="Hipervnculo"/>
          </w:rPr>
          <w:instrText xml:space="preserve"> </w:instrText>
        </w:r>
      </w:ins>
      <w:ins w:id="54" w:author="veloz" w:date="2012-03-15T12:44:00Z">
        <w:r w:rsidR="004939FD" w:rsidRPr="00A92AA4">
          <w:rPr>
            <w:rStyle w:val="Hipervnculo"/>
          </w:rPr>
        </w:r>
      </w:ins>
      <w:ins w:id="55" w:author="veloz" w:date="2012-03-14T14:02:00Z">
        <w:r w:rsidRPr="00A92AA4">
          <w:rPr>
            <w:rStyle w:val="Hipervnculo"/>
          </w:rPr>
          <w:fldChar w:fldCharType="separate"/>
        </w:r>
        <w:r w:rsidRPr="00A92AA4">
          <w:rPr>
            <w:rStyle w:val="Hipervnculo"/>
          </w:rPr>
          <w:t>ABREVIATURAS</w:t>
        </w:r>
        <w:r>
          <w:rPr>
            <w:webHidden/>
          </w:rPr>
          <w:tab/>
        </w:r>
        <w:r>
          <w:rPr>
            <w:webHidden/>
          </w:rPr>
          <w:fldChar w:fldCharType="begin"/>
        </w:r>
        <w:r>
          <w:rPr>
            <w:webHidden/>
          </w:rPr>
          <w:instrText xml:space="preserve"> PAGEREF _Toc319497109 \h </w:instrText>
        </w:r>
      </w:ins>
      <w:r>
        <w:rPr>
          <w:webHidden/>
        </w:rPr>
      </w:r>
      <w:r>
        <w:rPr>
          <w:webHidden/>
        </w:rPr>
        <w:fldChar w:fldCharType="separate"/>
      </w:r>
      <w:ins w:id="56" w:author="veloz" w:date="2012-03-15T12:44:00Z">
        <w:r w:rsidR="004939FD">
          <w:rPr>
            <w:webHidden/>
          </w:rPr>
          <w:t>x</w:t>
        </w:r>
      </w:ins>
      <w:ins w:id="57" w:author="veloz" w:date="2012-03-14T14:02:00Z">
        <w:r>
          <w:rPr>
            <w:webHidden/>
          </w:rPr>
          <w:fldChar w:fldCharType="end"/>
        </w:r>
        <w:r w:rsidRPr="00A92AA4">
          <w:rPr>
            <w:rStyle w:val="Hipervnculo"/>
          </w:rPr>
          <w:fldChar w:fldCharType="end"/>
        </w:r>
      </w:ins>
    </w:p>
    <w:p w:rsidR="00346590" w:rsidRPr="00862C5A" w:rsidRDefault="00346590">
      <w:pPr>
        <w:pStyle w:val="TDC1"/>
        <w:rPr>
          <w:ins w:id="58" w:author="veloz" w:date="2012-03-14T14:02:00Z"/>
          <w:rFonts w:ascii="Calibri" w:hAnsi="Calibri" w:cs="Times New Roman"/>
          <w:b w:val="0"/>
          <w:bCs w:val="0"/>
          <w:caps w:val="0"/>
          <w:lang w:val="es-VE" w:eastAsia="es-VE"/>
        </w:rPr>
      </w:pPr>
      <w:ins w:id="59" w:author="veloz" w:date="2012-03-14T14:02:00Z">
        <w:r w:rsidRPr="00A92AA4">
          <w:rPr>
            <w:rStyle w:val="Hipervnculo"/>
          </w:rPr>
          <w:fldChar w:fldCharType="begin"/>
        </w:r>
        <w:r w:rsidRPr="00A92AA4">
          <w:rPr>
            <w:rStyle w:val="Hipervnculo"/>
          </w:rPr>
          <w:instrText xml:space="preserve"> </w:instrText>
        </w:r>
        <w:r>
          <w:instrText>HYPERLINK \l "_Toc319497110"</w:instrText>
        </w:r>
        <w:r w:rsidRPr="00A92AA4">
          <w:rPr>
            <w:rStyle w:val="Hipervnculo"/>
          </w:rPr>
          <w:instrText xml:space="preserve"> </w:instrText>
        </w:r>
      </w:ins>
      <w:ins w:id="60" w:author="veloz" w:date="2012-03-15T12:44:00Z">
        <w:r w:rsidR="004939FD" w:rsidRPr="00A92AA4">
          <w:rPr>
            <w:rStyle w:val="Hipervnculo"/>
          </w:rPr>
        </w:r>
      </w:ins>
      <w:ins w:id="61" w:author="veloz" w:date="2012-03-14T14:02:00Z">
        <w:r w:rsidRPr="00A92AA4">
          <w:rPr>
            <w:rStyle w:val="Hipervnculo"/>
          </w:rPr>
          <w:fldChar w:fldCharType="separate"/>
        </w:r>
        <w:r w:rsidRPr="00A92AA4">
          <w:rPr>
            <w:rStyle w:val="Hipervnculo"/>
          </w:rPr>
          <w:t>Introducción</w:t>
        </w:r>
        <w:r>
          <w:rPr>
            <w:webHidden/>
          </w:rPr>
          <w:tab/>
        </w:r>
        <w:r>
          <w:rPr>
            <w:webHidden/>
          </w:rPr>
          <w:fldChar w:fldCharType="begin"/>
        </w:r>
        <w:r>
          <w:rPr>
            <w:webHidden/>
          </w:rPr>
          <w:instrText xml:space="preserve"> PAGEREF _Toc319497110 \h </w:instrText>
        </w:r>
      </w:ins>
      <w:r>
        <w:rPr>
          <w:webHidden/>
        </w:rPr>
      </w:r>
      <w:r>
        <w:rPr>
          <w:webHidden/>
        </w:rPr>
        <w:fldChar w:fldCharType="separate"/>
      </w:r>
      <w:ins w:id="62" w:author="veloz" w:date="2012-03-15T12:44:00Z">
        <w:r w:rsidR="004939FD">
          <w:rPr>
            <w:webHidden/>
          </w:rPr>
          <w:t>1</w:t>
        </w:r>
      </w:ins>
      <w:ins w:id="63" w:author="veloz" w:date="2012-03-14T14:02:00Z">
        <w:r>
          <w:rPr>
            <w:webHidden/>
          </w:rPr>
          <w:fldChar w:fldCharType="end"/>
        </w:r>
        <w:r w:rsidRPr="00A92AA4">
          <w:rPr>
            <w:rStyle w:val="Hipervnculo"/>
          </w:rPr>
          <w:fldChar w:fldCharType="end"/>
        </w:r>
      </w:ins>
    </w:p>
    <w:p w:rsidR="00346590" w:rsidRPr="00862C5A" w:rsidRDefault="00346590">
      <w:pPr>
        <w:pStyle w:val="TDC1"/>
        <w:rPr>
          <w:ins w:id="64" w:author="veloz" w:date="2012-03-14T14:02:00Z"/>
          <w:rFonts w:ascii="Calibri" w:hAnsi="Calibri" w:cs="Times New Roman"/>
          <w:b w:val="0"/>
          <w:bCs w:val="0"/>
          <w:caps w:val="0"/>
          <w:lang w:val="es-VE" w:eastAsia="es-VE"/>
        </w:rPr>
      </w:pPr>
      <w:ins w:id="65" w:author="veloz" w:date="2012-03-14T14:02:00Z">
        <w:r w:rsidRPr="00A92AA4">
          <w:rPr>
            <w:rStyle w:val="Hipervnculo"/>
          </w:rPr>
          <w:fldChar w:fldCharType="begin"/>
        </w:r>
        <w:r w:rsidRPr="00A92AA4">
          <w:rPr>
            <w:rStyle w:val="Hipervnculo"/>
          </w:rPr>
          <w:instrText xml:space="preserve"> </w:instrText>
        </w:r>
        <w:r>
          <w:instrText>HYPERLINK \l "_Toc319497111"</w:instrText>
        </w:r>
        <w:r w:rsidRPr="00A92AA4">
          <w:rPr>
            <w:rStyle w:val="Hipervnculo"/>
          </w:rPr>
          <w:instrText xml:space="preserve"> </w:instrText>
        </w:r>
      </w:ins>
      <w:ins w:id="66" w:author="veloz" w:date="2012-03-15T12:44:00Z">
        <w:r w:rsidR="004939FD" w:rsidRPr="00A92AA4">
          <w:rPr>
            <w:rStyle w:val="Hipervnculo"/>
          </w:rPr>
        </w:r>
      </w:ins>
      <w:ins w:id="67" w:author="veloz" w:date="2012-03-14T14:02:00Z">
        <w:r w:rsidRPr="00A92AA4">
          <w:rPr>
            <w:rStyle w:val="Hipervnculo"/>
          </w:rPr>
          <w:fldChar w:fldCharType="separate"/>
        </w:r>
        <w:r w:rsidRPr="00A92AA4">
          <w:rPr>
            <w:rStyle w:val="Hipervnculo"/>
          </w:rPr>
          <w:t xml:space="preserve"> CAPITULO I  Marco Teórico</w:t>
        </w:r>
        <w:r>
          <w:rPr>
            <w:webHidden/>
          </w:rPr>
          <w:tab/>
        </w:r>
        <w:r>
          <w:rPr>
            <w:webHidden/>
          </w:rPr>
          <w:fldChar w:fldCharType="begin"/>
        </w:r>
        <w:r>
          <w:rPr>
            <w:webHidden/>
          </w:rPr>
          <w:instrText xml:space="preserve"> PAGEREF _Toc319497111 \h </w:instrText>
        </w:r>
      </w:ins>
      <w:r>
        <w:rPr>
          <w:webHidden/>
        </w:rPr>
      </w:r>
      <w:r>
        <w:rPr>
          <w:webHidden/>
        </w:rPr>
        <w:fldChar w:fldCharType="separate"/>
      </w:r>
      <w:ins w:id="68" w:author="veloz" w:date="2012-03-15T12:44:00Z">
        <w:r w:rsidR="004939FD">
          <w:rPr>
            <w:webHidden/>
          </w:rPr>
          <w:t>2</w:t>
        </w:r>
      </w:ins>
      <w:ins w:id="69" w:author="veloz" w:date="2012-03-14T14:02:00Z">
        <w:r>
          <w:rPr>
            <w:webHidden/>
          </w:rPr>
          <w:fldChar w:fldCharType="end"/>
        </w:r>
        <w:r w:rsidRPr="00A92AA4">
          <w:rPr>
            <w:rStyle w:val="Hipervnculo"/>
          </w:rPr>
          <w:fldChar w:fldCharType="end"/>
        </w:r>
      </w:ins>
    </w:p>
    <w:p w:rsidR="00346590" w:rsidRPr="00862C5A" w:rsidRDefault="00346590">
      <w:pPr>
        <w:pStyle w:val="TDC2"/>
        <w:rPr>
          <w:ins w:id="70" w:author="veloz" w:date="2012-03-14T14:02:00Z"/>
          <w:rFonts w:ascii="Calibri" w:hAnsi="Calibri" w:cs="Times New Roman"/>
          <w:smallCaps w:val="0"/>
          <w:lang w:val="es-VE" w:eastAsia="es-VE"/>
        </w:rPr>
      </w:pPr>
      <w:ins w:id="71" w:author="veloz" w:date="2012-03-14T14:02:00Z">
        <w:r w:rsidRPr="00A92AA4">
          <w:rPr>
            <w:rStyle w:val="Hipervnculo"/>
          </w:rPr>
          <w:fldChar w:fldCharType="begin"/>
        </w:r>
        <w:r w:rsidRPr="00A92AA4">
          <w:rPr>
            <w:rStyle w:val="Hipervnculo"/>
          </w:rPr>
          <w:instrText xml:space="preserve"> </w:instrText>
        </w:r>
        <w:r>
          <w:instrText>HYPERLINK \l "_Toc319497112"</w:instrText>
        </w:r>
        <w:r w:rsidRPr="00A92AA4">
          <w:rPr>
            <w:rStyle w:val="Hipervnculo"/>
          </w:rPr>
          <w:instrText xml:space="preserve"> </w:instrText>
        </w:r>
      </w:ins>
      <w:ins w:id="72" w:author="veloz" w:date="2012-03-15T12:44:00Z">
        <w:r w:rsidR="004939FD" w:rsidRPr="00A92AA4">
          <w:rPr>
            <w:rStyle w:val="Hipervnculo"/>
          </w:rPr>
        </w:r>
      </w:ins>
      <w:ins w:id="73" w:author="veloz" w:date="2012-03-14T14:02:00Z">
        <w:r w:rsidRPr="00A92AA4">
          <w:rPr>
            <w:rStyle w:val="Hipervnculo"/>
          </w:rPr>
          <w:fldChar w:fldCharType="separate"/>
        </w:r>
        <w:r w:rsidRPr="00A92AA4">
          <w:rPr>
            <w:rStyle w:val="Hipervnculo"/>
          </w:rPr>
          <w:t>1.1. Índice de refracción</w:t>
        </w:r>
        <w:r>
          <w:rPr>
            <w:webHidden/>
          </w:rPr>
          <w:tab/>
        </w:r>
        <w:r>
          <w:rPr>
            <w:webHidden/>
          </w:rPr>
          <w:fldChar w:fldCharType="begin"/>
        </w:r>
        <w:r>
          <w:rPr>
            <w:webHidden/>
          </w:rPr>
          <w:instrText xml:space="preserve"> PAGEREF _Toc319497112 \h </w:instrText>
        </w:r>
      </w:ins>
      <w:r>
        <w:rPr>
          <w:webHidden/>
        </w:rPr>
      </w:r>
      <w:r>
        <w:rPr>
          <w:webHidden/>
        </w:rPr>
        <w:fldChar w:fldCharType="separate"/>
      </w:r>
      <w:ins w:id="74" w:author="veloz" w:date="2012-03-15T12:44:00Z">
        <w:r w:rsidR="004939FD">
          <w:rPr>
            <w:webHidden/>
          </w:rPr>
          <w:t>2</w:t>
        </w:r>
      </w:ins>
      <w:ins w:id="75" w:author="veloz" w:date="2012-03-14T14:02:00Z">
        <w:r>
          <w:rPr>
            <w:webHidden/>
          </w:rPr>
          <w:fldChar w:fldCharType="end"/>
        </w:r>
        <w:r w:rsidRPr="00A92AA4">
          <w:rPr>
            <w:rStyle w:val="Hipervnculo"/>
          </w:rPr>
          <w:fldChar w:fldCharType="end"/>
        </w:r>
      </w:ins>
    </w:p>
    <w:p w:rsidR="00346590" w:rsidRPr="00862C5A" w:rsidRDefault="00346590">
      <w:pPr>
        <w:pStyle w:val="TDC2"/>
        <w:rPr>
          <w:ins w:id="76" w:author="veloz" w:date="2012-03-14T14:02:00Z"/>
          <w:rFonts w:ascii="Calibri" w:hAnsi="Calibri" w:cs="Times New Roman"/>
          <w:smallCaps w:val="0"/>
          <w:lang w:val="es-VE" w:eastAsia="es-VE"/>
        </w:rPr>
      </w:pPr>
      <w:ins w:id="77" w:author="veloz" w:date="2012-03-14T14:02:00Z">
        <w:r w:rsidRPr="00A92AA4">
          <w:rPr>
            <w:rStyle w:val="Hipervnculo"/>
          </w:rPr>
          <w:fldChar w:fldCharType="begin"/>
        </w:r>
        <w:r w:rsidRPr="00A92AA4">
          <w:rPr>
            <w:rStyle w:val="Hipervnculo"/>
          </w:rPr>
          <w:instrText xml:space="preserve"> </w:instrText>
        </w:r>
        <w:r>
          <w:instrText>HYPERLINK \l "_Toc319497113"</w:instrText>
        </w:r>
        <w:r w:rsidRPr="00A92AA4">
          <w:rPr>
            <w:rStyle w:val="Hipervnculo"/>
          </w:rPr>
          <w:instrText xml:space="preserve"> </w:instrText>
        </w:r>
      </w:ins>
      <w:ins w:id="78" w:author="veloz" w:date="2012-03-15T12:44:00Z">
        <w:r w:rsidR="004939FD" w:rsidRPr="00A92AA4">
          <w:rPr>
            <w:rStyle w:val="Hipervnculo"/>
          </w:rPr>
        </w:r>
      </w:ins>
      <w:ins w:id="79" w:author="veloz" w:date="2012-03-14T14:02:00Z">
        <w:r w:rsidRPr="00A92AA4">
          <w:rPr>
            <w:rStyle w:val="Hipervnculo"/>
          </w:rPr>
          <w:fldChar w:fldCharType="separate"/>
        </w:r>
        <w:r w:rsidRPr="00A92AA4">
          <w:rPr>
            <w:rStyle w:val="Hipervnculo"/>
          </w:rPr>
          <w:t>1.2. Camino óptico</w:t>
        </w:r>
        <w:r>
          <w:rPr>
            <w:webHidden/>
          </w:rPr>
          <w:tab/>
        </w:r>
        <w:r>
          <w:rPr>
            <w:webHidden/>
          </w:rPr>
          <w:fldChar w:fldCharType="begin"/>
        </w:r>
        <w:r>
          <w:rPr>
            <w:webHidden/>
          </w:rPr>
          <w:instrText xml:space="preserve"> PAGEREF _Toc319497113 \h </w:instrText>
        </w:r>
      </w:ins>
      <w:r>
        <w:rPr>
          <w:webHidden/>
        </w:rPr>
      </w:r>
      <w:r>
        <w:rPr>
          <w:webHidden/>
        </w:rPr>
        <w:fldChar w:fldCharType="separate"/>
      </w:r>
      <w:ins w:id="80" w:author="veloz" w:date="2012-03-15T12:44:00Z">
        <w:r w:rsidR="004939FD">
          <w:rPr>
            <w:webHidden/>
          </w:rPr>
          <w:t>2</w:t>
        </w:r>
      </w:ins>
      <w:ins w:id="81" w:author="veloz" w:date="2012-03-14T14:02:00Z">
        <w:r>
          <w:rPr>
            <w:webHidden/>
          </w:rPr>
          <w:fldChar w:fldCharType="end"/>
        </w:r>
        <w:r w:rsidRPr="00A92AA4">
          <w:rPr>
            <w:rStyle w:val="Hipervnculo"/>
          </w:rPr>
          <w:fldChar w:fldCharType="end"/>
        </w:r>
      </w:ins>
    </w:p>
    <w:p w:rsidR="00346590" w:rsidRPr="00862C5A" w:rsidRDefault="00346590">
      <w:pPr>
        <w:pStyle w:val="TDC2"/>
        <w:rPr>
          <w:ins w:id="82" w:author="veloz" w:date="2012-03-14T14:02:00Z"/>
          <w:rFonts w:ascii="Calibri" w:hAnsi="Calibri" w:cs="Times New Roman"/>
          <w:smallCaps w:val="0"/>
          <w:lang w:val="es-VE" w:eastAsia="es-VE"/>
        </w:rPr>
      </w:pPr>
      <w:ins w:id="83" w:author="veloz" w:date="2012-03-14T14:02:00Z">
        <w:r w:rsidRPr="00A92AA4">
          <w:rPr>
            <w:rStyle w:val="Hipervnculo"/>
          </w:rPr>
          <w:fldChar w:fldCharType="begin"/>
        </w:r>
        <w:r w:rsidRPr="00A92AA4">
          <w:rPr>
            <w:rStyle w:val="Hipervnculo"/>
          </w:rPr>
          <w:instrText xml:space="preserve"> </w:instrText>
        </w:r>
        <w:r>
          <w:instrText>HYPERLINK \l "_Toc319497114"</w:instrText>
        </w:r>
        <w:r w:rsidRPr="00A92AA4">
          <w:rPr>
            <w:rStyle w:val="Hipervnculo"/>
          </w:rPr>
          <w:instrText xml:space="preserve"> </w:instrText>
        </w:r>
      </w:ins>
      <w:ins w:id="84" w:author="veloz" w:date="2012-03-15T12:44:00Z">
        <w:r w:rsidR="004939FD" w:rsidRPr="00A92AA4">
          <w:rPr>
            <w:rStyle w:val="Hipervnculo"/>
          </w:rPr>
        </w:r>
      </w:ins>
      <w:ins w:id="85" w:author="veloz" w:date="2012-03-14T14:02:00Z">
        <w:r w:rsidRPr="00A92AA4">
          <w:rPr>
            <w:rStyle w:val="Hipervnculo"/>
          </w:rPr>
          <w:fldChar w:fldCharType="separate"/>
        </w:r>
        <w:r w:rsidRPr="00A92AA4">
          <w:rPr>
            <w:rStyle w:val="Hipervnculo"/>
          </w:rPr>
          <w:t>1.3. Interferencia de la Luz</w:t>
        </w:r>
        <w:r>
          <w:rPr>
            <w:webHidden/>
          </w:rPr>
          <w:tab/>
        </w:r>
        <w:r>
          <w:rPr>
            <w:webHidden/>
          </w:rPr>
          <w:fldChar w:fldCharType="begin"/>
        </w:r>
        <w:r>
          <w:rPr>
            <w:webHidden/>
          </w:rPr>
          <w:instrText xml:space="preserve"> PAGEREF _Toc319497114 \h </w:instrText>
        </w:r>
      </w:ins>
      <w:r>
        <w:rPr>
          <w:webHidden/>
        </w:rPr>
      </w:r>
      <w:r>
        <w:rPr>
          <w:webHidden/>
        </w:rPr>
        <w:fldChar w:fldCharType="separate"/>
      </w:r>
      <w:ins w:id="86" w:author="veloz" w:date="2012-03-15T12:44:00Z">
        <w:r w:rsidR="004939FD">
          <w:rPr>
            <w:webHidden/>
          </w:rPr>
          <w:t>2</w:t>
        </w:r>
      </w:ins>
      <w:ins w:id="87" w:author="veloz" w:date="2012-03-14T14:02:00Z">
        <w:r>
          <w:rPr>
            <w:webHidden/>
          </w:rPr>
          <w:fldChar w:fldCharType="end"/>
        </w:r>
        <w:r w:rsidRPr="00A92AA4">
          <w:rPr>
            <w:rStyle w:val="Hipervnculo"/>
          </w:rPr>
          <w:fldChar w:fldCharType="end"/>
        </w:r>
      </w:ins>
    </w:p>
    <w:p w:rsidR="00346590" w:rsidRPr="00862C5A" w:rsidRDefault="00346590">
      <w:pPr>
        <w:pStyle w:val="TDC2"/>
        <w:rPr>
          <w:ins w:id="88" w:author="veloz" w:date="2012-03-14T14:02:00Z"/>
          <w:rFonts w:ascii="Calibri" w:hAnsi="Calibri" w:cs="Times New Roman"/>
          <w:smallCaps w:val="0"/>
          <w:lang w:val="es-VE" w:eastAsia="es-VE"/>
        </w:rPr>
      </w:pPr>
      <w:ins w:id="89" w:author="veloz" w:date="2012-03-14T14:02:00Z">
        <w:r w:rsidRPr="00A92AA4">
          <w:rPr>
            <w:rStyle w:val="Hipervnculo"/>
          </w:rPr>
          <w:fldChar w:fldCharType="begin"/>
        </w:r>
        <w:r w:rsidRPr="00A92AA4">
          <w:rPr>
            <w:rStyle w:val="Hipervnculo"/>
          </w:rPr>
          <w:instrText xml:space="preserve"> </w:instrText>
        </w:r>
        <w:r>
          <w:instrText>HYPERLINK \l "_Toc319497115"</w:instrText>
        </w:r>
        <w:r w:rsidRPr="00A92AA4">
          <w:rPr>
            <w:rStyle w:val="Hipervnculo"/>
          </w:rPr>
          <w:instrText xml:space="preserve"> </w:instrText>
        </w:r>
      </w:ins>
      <w:ins w:id="90" w:author="veloz" w:date="2012-03-15T12:44:00Z">
        <w:r w:rsidR="004939FD" w:rsidRPr="00A92AA4">
          <w:rPr>
            <w:rStyle w:val="Hipervnculo"/>
          </w:rPr>
        </w:r>
      </w:ins>
      <w:ins w:id="91" w:author="veloz" w:date="2012-03-14T14:02:00Z">
        <w:r w:rsidRPr="00A92AA4">
          <w:rPr>
            <w:rStyle w:val="Hipervnculo"/>
          </w:rPr>
          <w:fldChar w:fldCharType="separate"/>
        </w:r>
        <w:r w:rsidRPr="00A92AA4">
          <w:rPr>
            <w:rStyle w:val="Hipervnculo"/>
          </w:rPr>
          <w:t>1.4. Interferómetro</w:t>
        </w:r>
        <w:r>
          <w:rPr>
            <w:webHidden/>
          </w:rPr>
          <w:tab/>
        </w:r>
        <w:r>
          <w:rPr>
            <w:webHidden/>
          </w:rPr>
          <w:fldChar w:fldCharType="begin"/>
        </w:r>
        <w:r>
          <w:rPr>
            <w:webHidden/>
          </w:rPr>
          <w:instrText xml:space="preserve"> PAGEREF _Toc319497115 \h </w:instrText>
        </w:r>
      </w:ins>
      <w:r>
        <w:rPr>
          <w:webHidden/>
        </w:rPr>
      </w:r>
      <w:r>
        <w:rPr>
          <w:webHidden/>
        </w:rPr>
        <w:fldChar w:fldCharType="separate"/>
      </w:r>
      <w:ins w:id="92" w:author="veloz" w:date="2012-03-15T12:44:00Z">
        <w:r w:rsidR="004939FD">
          <w:rPr>
            <w:webHidden/>
          </w:rPr>
          <w:t>4</w:t>
        </w:r>
      </w:ins>
      <w:ins w:id="93" w:author="veloz" w:date="2012-03-14T14:02:00Z">
        <w:r>
          <w:rPr>
            <w:webHidden/>
          </w:rPr>
          <w:fldChar w:fldCharType="end"/>
        </w:r>
        <w:r w:rsidRPr="00A92AA4">
          <w:rPr>
            <w:rStyle w:val="Hipervnculo"/>
          </w:rPr>
          <w:fldChar w:fldCharType="end"/>
        </w:r>
      </w:ins>
    </w:p>
    <w:p w:rsidR="00346590" w:rsidRPr="00862C5A" w:rsidRDefault="00346590">
      <w:pPr>
        <w:pStyle w:val="TDC3"/>
        <w:rPr>
          <w:ins w:id="94" w:author="veloz" w:date="2012-03-14T14:02:00Z"/>
          <w:rFonts w:ascii="Calibri" w:eastAsia="Times New Roman" w:hAnsi="Calibri" w:cs="Times New Roman"/>
          <w:smallCaps w:val="0"/>
          <w:lang w:eastAsia="es-VE"/>
        </w:rPr>
      </w:pPr>
      <w:ins w:id="95" w:author="veloz" w:date="2012-03-14T14:02:00Z">
        <w:r w:rsidRPr="00A92AA4">
          <w:rPr>
            <w:rStyle w:val="Hipervnculo"/>
          </w:rPr>
          <w:fldChar w:fldCharType="begin"/>
        </w:r>
        <w:r w:rsidRPr="00A92AA4">
          <w:rPr>
            <w:rStyle w:val="Hipervnculo"/>
          </w:rPr>
          <w:instrText xml:space="preserve"> </w:instrText>
        </w:r>
        <w:r>
          <w:instrText>HYPERLINK \l "_Toc319497116"</w:instrText>
        </w:r>
        <w:r w:rsidRPr="00A92AA4">
          <w:rPr>
            <w:rStyle w:val="Hipervnculo"/>
          </w:rPr>
          <w:instrText xml:space="preserve"> </w:instrText>
        </w:r>
      </w:ins>
      <w:ins w:id="96" w:author="veloz" w:date="2012-03-15T12:44:00Z">
        <w:r w:rsidR="004939FD" w:rsidRPr="00A92AA4">
          <w:rPr>
            <w:rStyle w:val="Hipervnculo"/>
          </w:rPr>
        </w:r>
      </w:ins>
      <w:ins w:id="97" w:author="veloz" w:date="2012-03-14T14:02:00Z">
        <w:r w:rsidRPr="00A92AA4">
          <w:rPr>
            <w:rStyle w:val="Hipervnculo"/>
          </w:rPr>
          <w:fldChar w:fldCharType="separate"/>
        </w:r>
        <w:r w:rsidRPr="00A92AA4">
          <w:rPr>
            <w:rStyle w:val="Hipervnculo"/>
          </w:rPr>
          <w:t>1.4.1. Interferómetro de Michelson</w:t>
        </w:r>
        <w:r>
          <w:rPr>
            <w:webHidden/>
          </w:rPr>
          <w:tab/>
        </w:r>
        <w:r>
          <w:rPr>
            <w:webHidden/>
          </w:rPr>
          <w:fldChar w:fldCharType="begin"/>
        </w:r>
        <w:r>
          <w:rPr>
            <w:webHidden/>
          </w:rPr>
          <w:instrText xml:space="preserve"> PAGEREF _Toc319497116 \h </w:instrText>
        </w:r>
      </w:ins>
      <w:r>
        <w:rPr>
          <w:webHidden/>
        </w:rPr>
      </w:r>
      <w:r>
        <w:rPr>
          <w:webHidden/>
        </w:rPr>
        <w:fldChar w:fldCharType="separate"/>
      </w:r>
      <w:ins w:id="98" w:author="veloz" w:date="2012-03-15T12:44:00Z">
        <w:r w:rsidR="004939FD">
          <w:rPr>
            <w:webHidden/>
          </w:rPr>
          <w:t>4</w:t>
        </w:r>
      </w:ins>
      <w:ins w:id="99" w:author="veloz" w:date="2012-03-14T14:02:00Z">
        <w:r>
          <w:rPr>
            <w:webHidden/>
          </w:rPr>
          <w:fldChar w:fldCharType="end"/>
        </w:r>
        <w:r w:rsidRPr="00A92AA4">
          <w:rPr>
            <w:rStyle w:val="Hipervnculo"/>
          </w:rPr>
          <w:fldChar w:fldCharType="end"/>
        </w:r>
      </w:ins>
    </w:p>
    <w:p w:rsidR="00346590" w:rsidRPr="00862C5A" w:rsidRDefault="00346590">
      <w:pPr>
        <w:pStyle w:val="TDC3"/>
        <w:rPr>
          <w:ins w:id="100" w:author="veloz" w:date="2012-03-14T14:02:00Z"/>
          <w:rFonts w:ascii="Calibri" w:eastAsia="Times New Roman" w:hAnsi="Calibri" w:cs="Times New Roman"/>
          <w:smallCaps w:val="0"/>
          <w:lang w:eastAsia="es-VE"/>
        </w:rPr>
      </w:pPr>
      <w:ins w:id="101" w:author="veloz" w:date="2012-03-14T14:02:00Z">
        <w:r w:rsidRPr="00A92AA4">
          <w:rPr>
            <w:rStyle w:val="Hipervnculo"/>
          </w:rPr>
          <w:fldChar w:fldCharType="begin"/>
        </w:r>
        <w:r w:rsidRPr="00A92AA4">
          <w:rPr>
            <w:rStyle w:val="Hipervnculo"/>
          </w:rPr>
          <w:instrText xml:space="preserve"> </w:instrText>
        </w:r>
        <w:r>
          <w:instrText>HYPERLINK \l "_Toc319497117"</w:instrText>
        </w:r>
        <w:r w:rsidRPr="00A92AA4">
          <w:rPr>
            <w:rStyle w:val="Hipervnculo"/>
          </w:rPr>
          <w:instrText xml:space="preserve"> </w:instrText>
        </w:r>
      </w:ins>
      <w:ins w:id="102" w:author="veloz" w:date="2012-03-15T12:44:00Z">
        <w:r w:rsidR="004939FD" w:rsidRPr="00A92AA4">
          <w:rPr>
            <w:rStyle w:val="Hipervnculo"/>
          </w:rPr>
        </w:r>
      </w:ins>
      <w:ins w:id="103" w:author="veloz" w:date="2012-03-14T14:02:00Z">
        <w:r w:rsidRPr="00A92AA4">
          <w:rPr>
            <w:rStyle w:val="Hipervnculo"/>
          </w:rPr>
          <w:fldChar w:fldCharType="separate"/>
        </w:r>
        <w:r w:rsidRPr="00A92AA4">
          <w:rPr>
            <w:rStyle w:val="Hipervnculo"/>
          </w:rPr>
          <w:t>1.4.2. Interferómetro de Mirau</w:t>
        </w:r>
        <w:r>
          <w:rPr>
            <w:webHidden/>
          </w:rPr>
          <w:tab/>
        </w:r>
        <w:r>
          <w:rPr>
            <w:webHidden/>
          </w:rPr>
          <w:fldChar w:fldCharType="begin"/>
        </w:r>
        <w:r>
          <w:rPr>
            <w:webHidden/>
          </w:rPr>
          <w:instrText xml:space="preserve"> PAGEREF _Toc319497117 \h </w:instrText>
        </w:r>
      </w:ins>
      <w:r>
        <w:rPr>
          <w:webHidden/>
        </w:rPr>
      </w:r>
      <w:r>
        <w:rPr>
          <w:webHidden/>
        </w:rPr>
        <w:fldChar w:fldCharType="separate"/>
      </w:r>
      <w:ins w:id="104" w:author="veloz" w:date="2012-03-15T12:44:00Z">
        <w:r w:rsidR="004939FD">
          <w:rPr>
            <w:webHidden/>
          </w:rPr>
          <w:t>5</w:t>
        </w:r>
      </w:ins>
      <w:ins w:id="105" w:author="veloz" w:date="2012-03-14T14:02:00Z">
        <w:r>
          <w:rPr>
            <w:webHidden/>
          </w:rPr>
          <w:fldChar w:fldCharType="end"/>
        </w:r>
        <w:r w:rsidRPr="00A92AA4">
          <w:rPr>
            <w:rStyle w:val="Hipervnculo"/>
          </w:rPr>
          <w:fldChar w:fldCharType="end"/>
        </w:r>
      </w:ins>
    </w:p>
    <w:p w:rsidR="00346590" w:rsidRPr="00862C5A" w:rsidRDefault="00346590">
      <w:pPr>
        <w:pStyle w:val="TDC2"/>
        <w:rPr>
          <w:ins w:id="106" w:author="veloz" w:date="2012-03-14T14:02:00Z"/>
          <w:rFonts w:ascii="Calibri" w:hAnsi="Calibri" w:cs="Times New Roman"/>
          <w:smallCaps w:val="0"/>
          <w:lang w:val="es-VE" w:eastAsia="es-VE"/>
        </w:rPr>
      </w:pPr>
      <w:ins w:id="107" w:author="veloz" w:date="2012-03-14T14:02:00Z">
        <w:r w:rsidRPr="00A92AA4">
          <w:rPr>
            <w:rStyle w:val="Hipervnculo"/>
          </w:rPr>
          <w:fldChar w:fldCharType="begin"/>
        </w:r>
        <w:r w:rsidRPr="00A92AA4">
          <w:rPr>
            <w:rStyle w:val="Hipervnculo"/>
          </w:rPr>
          <w:instrText xml:space="preserve"> </w:instrText>
        </w:r>
        <w:r>
          <w:instrText>HYPERLINK \l "_Toc319497118"</w:instrText>
        </w:r>
        <w:r w:rsidRPr="00A92AA4">
          <w:rPr>
            <w:rStyle w:val="Hipervnculo"/>
          </w:rPr>
          <w:instrText xml:space="preserve"> </w:instrText>
        </w:r>
      </w:ins>
      <w:ins w:id="108" w:author="veloz" w:date="2012-03-15T12:44:00Z">
        <w:r w:rsidR="004939FD" w:rsidRPr="00A92AA4">
          <w:rPr>
            <w:rStyle w:val="Hipervnculo"/>
          </w:rPr>
        </w:r>
      </w:ins>
      <w:ins w:id="109" w:author="veloz" w:date="2012-03-14T14:02:00Z">
        <w:r w:rsidRPr="00A92AA4">
          <w:rPr>
            <w:rStyle w:val="Hipervnculo"/>
          </w:rPr>
          <w:fldChar w:fldCharType="separate"/>
        </w:r>
        <w:r w:rsidRPr="00A92AA4">
          <w:rPr>
            <w:rStyle w:val="Hipervnculo"/>
          </w:rPr>
          <w:t>1.5. Teoría del Color</w:t>
        </w:r>
        <w:r>
          <w:rPr>
            <w:webHidden/>
          </w:rPr>
          <w:tab/>
        </w:r>
        <w:r>
          <w:rPr>
            <w:webHidden/>
          </w:rPr>
          <w:fldChar w:fldCharType="begin"/>
        </w:r>
        <w:r>
          <w:rPr>
            <w:webHidden/>
          </w:rPr>
          <w:instrText xml:space="preserve"> PAGEREF _Toc319497118 \h </w:instrText>
        </w:r>
      </w:ins>
      <w:r>
        <w:rPr>
          <w:webHidden/>
        </w:rPr>
      </w:r>
      <w:r>
        <w:rPr>
          <w:webHidden/>
        </w:rPr>
        <w:fldChar w:fldCharType="separate"/>
      </w:r>
      <w:ins w:id="110" w:author="veloz" w:date="2012-03-15T12:44:00Z">
        <w:r w:rsidR="004939FD">
          <w:rPr>
            <w:webHidden/>
          </w:rPr>
          <w:t>6</w:t>
        </w:r>
      </w:ins>
      <w:ins w:id="111" w:author="veloz" w:date="2012-03-14T14:02:00Z">
        <w:r>
          <w:rPr>
            <w:webHidden/>
          </w:rPr>
          <w:fldChar w:fldCharType="end"/>
        </w:r>
        <w:r w:rsidRPr="00A92AA4">
          <w:rPr>
            <w:rStyle w:val="Hipervnculo"/>
          </w:rPr>
          <w:fldChar w:fldCharType="end"/>
        </w:r>
      </w:ins>
    </w:p>
    <w:p w:rsidR="00346590" w:rsidRPr="00862C5A" w:rsidRDefault="00346590">
      <w:pPr>
        <w:pStyle w:val="TDC3"/>
        <w:rPr>
          <w:ins w:id="112" w:author="veloz" w:date="2012-03-14T14:02:00Z"/>
          <w:rFonts w:ascii="Calibri" w:eastAsia="Times New Roman" w:hAnsi="Calibri" w:cs="Times New Roman"/>
          <w:smallCaps w:val="0"/>
          <w:lang w:eastAsia="es-VE"/>
        </w:rPr>
      </w:pPr>
      <w:ins w:id="113" w:author="veloz" w:date="2012-03-14T14:02:00Z">
        <w:r w:rsidRPr="00A92AA4">
          <w:rPr>
            <w:rStyle w:val="Hipervnculo"/>
          </w:rPr>
          <w:fldChar w:fldCharType="begin"/>
        </w:r>
        <w:r w:rsidRPr="00A92AA4">
          <w:rPr>
            <w:rStyle w:val="Hipervnculo"/>
          </w:rPr>
          <w:instrText xml:space="preserve"> </w:instrText>
        </w:r>
        <w:r>
          <w:instrText>HYPERLINK \l "_Toc319497119"</w:instrText>
        </w:r>
        <w:r w:rsidRPr="00A92AA4">
          <w:rPr>
            <w:rStyle w:val="Hipervnculo"/>
          </w:rPr>
          <w:instrText xml:space="preserve"> </w:instrText>
        </w:r>
      </w:ins>
      <w:ins w:id="114" w:author="veloz" w:date="2012-03-15T12:44:00Z">
        <w:r w:rsidR="004939FD" w:rsidRPr="00A92AA4">
          <w:rPr>
            <w:rStyle w:val="Hipervnculo"/>
          </w:rPr>
        </w:r>
      </w:ins>
      <w:ins w:id="115" w:author="veloz" w:date="2012-03-14T14:02:00Z">
        <w:r w:rsidRPr="00A92AA4">
          <w:rPr>
            <w:rStyle w:val="Hipervnculo"/>
          </w:rPr>
          <w:fldChar w:fldCharType="separate"/>
        </w:r>
        <w:r w:rsidRPr="00A92AA4">
          <w:rPr>
            <w:rStyle w:val="Hipervnculo"/>
          </w:rPr>
          <w:t>1.5.1. Espacio de color RGB</w:t>
        </w:r>
        <w:r>
          <w:rPr>
            <w:webHidden/>
          </w:rPr>
          <w:tab/>
        </w:r>
        <w:r>
          <w:rPr>
            <w:webHidden/>
          </w:rPr>
          <w:fldChar w:fldCharType="begin"/>
        </w:r>
        <w:r>
          <w:rPr>
            <w:webHidden/>
          </w:rPr>
          <w:instrText xml:space="preserve"> PAGEREF _Toc319497119 \h </w:instrText>
        </w:r>
      </w:ins>
      <w:r>
        <w:rPr>
          <w:webHidden/>
        </w:rPr>
      </w:r>
      <w:r>
        <w:rPr>
          <w:webHidden/>
        </w:rPr>
        <w:fldChar w:fldCharType="separate"/>
      </w:r>
      <w:ins w:id="116" w:author="veloz" w:date="2012-03-15T12:44:00Z">
        <w:r w:rsidR="004939FD">
          <w:rPr>
            <w:webHidden/>
          </w:rPr>
          <w:t>7</w:t>
        </w:r>
      </w:ins>
      <w:ins w:id="117" w:author="veloz" w:date="2012-03-14T14:02:00Z">
        <w:r>
          <w:rPr>
            <w:webHidden/>
          </w:rPr>
          <w:fldChar w:fldCharType="end"/>
        </w:r>
        <w:r w:rsidRPr="00A92AA4">
          <w:rPr>
            <w:rStyle w:val="Hipervnculo"/>
          </w:rPr>
          <w:fldChar w:fldCharType="end"/>
        </w:r>
      </w:ins>
    </w:p>
    <w:p w:rsidR="00346590" w:rsidRPr="00862C5A" w:rsidRDefault="00346590">
      <w:pPr>
        <w:pStyle w:val="TDC3"/>
        <w:rPr>
          <w:ins w:id="118" w:author="veloz" w:date="2012-03-14T14:02:00Z"/>
          <w:rFonts w:ascii="Calibri" w:eastAsia="Times New Roman" w:hAnsi="Calibri" w:cs="Times New Roman"/>
          <w:smallCaps w:val="0"/>
          <w:lang w:eastAsia="es-VE"/>
        </w:rPr>
      </w:pPr>
      <w:ins w:id="119" w:author="veloz" w:date="2012-03-14T14:02:00Z">
        <w:r w:rsidRPr="00A92AA4">
          <w:rPr>
            <w:rStyle w:val="Hipervnculo"/>
          </w:rPr>
          <w:fldChar w:fldCharType="begin"/>
        </w:r>
        <w:r w:rsidRPr="00A92AA4">
          <w:rPr>
            <w:rStyle w:val="Hipervnculo"/>
          </w:rPr>
          <w:instrText xml:space="preserve"> </w:instrText>
        </w:r>
        <w:r>
          <w:instrText>HYPERLINK \l "_Toc319497120"</w:instrText>
        </w:r>
        <w:r w:rsidRPr="00A92AA4">
          <w:rPr>
            <w:rStyle w:val="Hipervnculo"/>
          </w:rPr>
          <w:instrText xml:space="preserve"> </w:instrText>
        </w:r>
      </w:ins>
      <w:ins w:id="120" w:author="veloz" w:date="2012-03-15T12:44:00Z">
        <w:r w:rsidR="004939FD" w:rsidRPr="00A92AA4">
          <w:rPr>
            <w:rStyle w:val="Hipervnculo"/>
          </w:rPr>
        </w:r>
      </w:ins>
      <w:ins w:id="121" w:author="veloz" w:date="2012-03-14T14:02:00Z">
        <w:r w:rsidRPr="00A92AA4">
          <w:rPr>
            <w:rStyle w:val="Hipervnculo"/>
          </w:rPr>
          <w:fldChar w:fldCharType="separate"/>
        </w:r>
        <w:r w:rsidRPr="00A92AA4">
          <w:rPr>
            <w:rStyle w:val="Hipervnculo"/>
          </w:rPr>
          <w:t>1.5.2. Espacio de color HSL</w:t>
        </w:r>
        <w:r>
          <w:rPr>
            <w:webHidden/>
          </w:rPr>
          <w:tab/>
        </w:r>
        <w:r>
          <w:rPr>
            <w:webHidden/>
          </w:rPr>
          <w:fldChar w:fldCharType="begin"/>
        </w:r>
        <w:r>
          <w:rPr>
            <w:webHidden/>
          </w:rPr>
          <w:instrText xml:space="preserve"> PAGEREF _Toc319497120 \h </w:instrText>
        </w:r>
      </w:ins>
      <w:r>
        <w:rPr>
          <w:webHidden/>
        </w:rPr>
      </w:r>
      <w:r>
        <w:rPr>
          <w:webHidden/>
        </w:rPr>
        <w:fldChar w:fldCharType="separate"/>
      </w:r>
      <w:ins w:id="122" w:author="veloz" w:date="2012-03-15T12:44:00Z">
        <w:r w:rsidR="004939FD">
          <w:rPr>
            <w:webHidden/>
          </w:rPr>
          <w:t>7</w:t>
        </w:r>
      </w:ins>
      <w:ins w:id="123" w:author="veloz" w:date="2012-03-14T14:02:00Z">
        <w:r>
          <w:rPr>
            <w:webHidden/>
          </w:rPr>
          <w:fldChar w:fldCharType="end"/>
        </w:r>
        <w:r w:rsidRPr="00A92AA4">
          <w:rPr>
            <w:rStyle w:val="Hipervnculo"/>
          </w:rPr>
          <w:fldChar w:fldCharType="end"/>
        </w:r>
      </w:ins>
    </w:p>
    <w:p w:rsidR="00346590" w:rsidRPr="00862C5A" w:rsidRDefault="00346590">
      <w:pPr>
        <w:pStyle w:val="TDC2"/>
        <w:rPr>
          <w:ins w:id="124" w:author="veloz" w:date="2012-03-14T14:02:00Z"/>
          <w:rFonts w:ascii="Calibri" w:hAnsi="Calibri" w:cs="Times New Roman"/>
          <w:smallCaps w:val="0"/>
          <w:lang w:val="es-VE" w:eastAsia="es-VE"/>
        </w:rPr>
      </w:pPr>
      <w:ins w:id="125" w:author="veloz" w:date="2012-03-14T14:02:00Z">
        <w:r w:rsidRPr="00A92AA4">
          <w:rPr>
            <w:rStyle w:val="Hipervnculo"/>
          </w:rPr>
          <w:lastRenderedPageBreak/>
          <w:fldChar w:fldCharType="begin"/>
        </w:r>
        <w:r w:rsidRPr="00A92AA4">
          <w:rPr>
            <w:rStyle w:val="Hipervnculo"/>
          </w:rPr>
          <w:instrText xml:space="preserve"> </w:instrText>
        </w:r>
        <w:r>
          <w:instrText>HYPERLINK \l "_Toc319497121"</w:instrText>
        </w:r>
        <w:r w:rsidRPr="00A92AA4">
          <w:rPr>
            <w:rStyle w:val="Hipervnculo"/>
          </w:rPr>
          <w:instrText xml:space="preserve"> </w:instrText>
        </w:r>
      </w:ins>
      <w:ins w:id="126" w:author="veloz" w:date="2012-03-15T12:44:00Z">
        <w:r w:rsidR="004939FD" w:rsidRPr="00A92AA4">
          <w:rPr>
            <w:rStyle w:val="Hipervnculo"/>
          </w:rPr>
        </w:r>
      </w:ins>
      <w:ins w:id="127" w:author="veloz" w:date="2012-03-14T14:02:00Z">
        <w:r w:rsidRPr="00A92AA4">
          <w:rPr>
            <w:rStyle w:val="Hipervnculo"/>
          </w:rPr>
          <w:fldChar w:fldCharType="separate"/>
        </w:r>
        <w:r w:rsidRPr="00A92AA4">
          <w:rPr>
            <w:rStyle w:val="Hipervnculo"/>
          </w:rPr>
          <w:t>1.6. Dispositivos digitales de detección de imágenes</w:t>
        </w:r>
        <w:r>
          <w:rPr>
            <w:webHidden/>
          </w:rPr>
          <w:tab/>
        </w:r>
        <w:r>
          <w:rPr>
            <w:webHidden/>
          </w:rPr>
          <w:fldChar w:fldCharType="begin"/>
        </w:r>
        <w:r>
          <w:rPr>
            <w:webHidden/>
          </w:rPr>
          <w:instrText xml:space="preserve"> PAGEREF _Toc319497121 \h </w:instrText>
        </w:r>
      </w:ins>
      <w:r>
        <w:rPr>
          <w:webHidden/>
        </w:rPr>
      </w:r>
      <w:r>
        <w:rPr>
          <w:webHidden/>
        </w:rPr>
        <w:fldChar w:fldCharType="separate"/>
      </w:r>
      <w:ins w:id="128" w:author="veloz" w:date="2012-03-15T12:44:00Z">
        <w:r w:rsidR="004939FD">
          <w:rPr>
            <w:webHidden/>
          </w:rPr>
          <w:t>8</w:t>
        </w:r>
      </w:ins>
      <w:ins w:id="129" w:author="veloz" w:date="2012-03-14T14:02:00Z">
        <w:r>
          <w:rPr>
            <w:webHidden/>
          </w:rPr>
          <w:fldChar w:fldCharType="end"/>
        </w:r>
        <w:r w:rsidRPr="00A92AA4">
          <w:rPr>
            <w:rStyle w:val="Hipervnculo"/>
          </w:rPr>
          <w:fldChar w:fldCharType="end"/>
        </w:r>
      </w:ins>
    </w:p>
    <w:p w:rsidR="00346590" w:rsidRPr="00862C5A" w:rsidRDefault="00346590">
      <w:pPr>
        <w:pStyle w:val="TDC3"/>
        <w:rPr>
          <w:ins w:id="130" w:author="veloz" w:date="2012-03-14T14:02:00Z"/>
          <w:rFonts w:ascii="Calibri" w:eastAsia="Times New Roman" w:hAnsi="Calibri" w:cs="Times New Roman"/>
          <w:smallCaps w:val="0"/>
          <w:lang w:eastAsia="es-VE"/>
        </w:rPr>
      </w:pPr>
      <w:ins w:id="131" w:author="veloz" w:date="2012-03-14T14:02:00Z">
        <w:r w:rsidRPr="00A92AA4">
          <w:rPr>
            <w:rStyle w:val="Hipervnculo"/>
          </w:rPr>
          <w:fldChar w:fldCharType="begin"/>
        </w:r>
        <w:r w:rsidRPr="00A92AA4">
          <w:rPr>
            <w:rStyle w:val="Hipervnculo"/>
          </w:rPr>
          <w:instrText xml:space="preserve"> </w:instrText>
        </w:r>
        <w:r>
          <w:instrText>HYPERLINK \l "_Toc319497122"</w:instrText>
        </w:r>
        <w:r w:rsidRPr="00A92AA4">
          <w:rPr>
            <w:rStyle w:val="Hipervnculo"/>
          </w:rPr>
          <w:instrText xml:space="preserve"> </w:instrText>
        </w:r>
      </w:ins>
      <w:ins w:id="132" w:author="veloz" w:date="2012-03-15T12:44:00Z">
        <w:r w:rsidR="004939FD" w:rsidRPr="00A92AA4">
          <w:rPr>
            <w:rStyle w:val="Hipervnculo"/>
          </w:rPr>
        </w:r>
      </w:ins>
      <w:ins w:id="133" w:author="veloz" w:date="2012-03-14T14:02:00Z">
        <w:r w:rsidRPr="00A92AA4">
          <w:rPr>
            <w:rStyle w:val="Hipervnculo"/>
          </w:rPr>
          <w:fldChar w:fldCharType="separate"/>
        </w:r>
        <w:r w:rsidRPr="00A92AA4">
          <w:rPr>
            <w:rStyle w:val="Hipervnculo"/>
          </w:rPr>
          <w:t>1.6.1. Cámaras CCD</w:t>
        </w:r>
        <w:r>
          <w:rPr>
            <w:webHidden/>
          </w:rPr>
          <w:tab/>
        </w:r>
        <w:r>
          <w:rPr>
            <w:webHidden/>
          </w:rPr>
          <w:fldChar w:fldCharType="begin"/>
        </w:r>
        <w:r>
          <w:rPr>
            <w:webHidden/>
          </w:rPr>
          <w:instrText xml:space="preserve"> PAGEREF _Toc319497122 \h </w:instrText>
        </w:r>
      </w:ins>
      <w:r>
        <w:rPr>
          <w:webHidden/>
        </w:rPr>
      </w:r>
      <w:r>
        <w:rPr>
          <w:webHidden/>
        </w:rPr>
        <w:fldChar w:fldCharType="separate"/>
      </w:r>
      <w:ins w:id="134" w:author="veloz" w:date="2012-03-15T12:44:00Z">
        <w:r w:rsidR="004939FD">
          <w:rPr>
            <w:webHidden/>
          </w:rPr>
          <w:t>10</w:t>
        </w:r>
      </w:ins>
      <w:ins w:id="135" w:author="veloz" w:date="2012-03-14T14:02:00Z">
        <w:r>
          <w:rPr>
            <w:webHidden/>
          </w:rPr>
          <w:fldChar w:fldCharType="end"/>
        </w:r>
        <w:r w:rsidRPr="00A92AA4">
          <w:rPr>
            <w:rStyle w:val="Hipervnculo"/>
          </w:rPr>
          <w:fldChar w:fldCharType="end"/>
        </w:r>
      </w:ins>
    </w:p>
    <w:p w:rsidR="00346590" w:rsidRPr="00862C5A" w:rsidRDefault="00346590">
      <w:pPr>
        <w:pStyle w:val="TDC1"/>
        <w:rPr>
          <w:ins w:id="136" w:author="veloz" w:date="2012-03-14T14:02:00Z"/>
          <w:rFonts w:ascii="Calibri" w:hAnsi="Calibri" w:cs="Times New Roman"/>
          <w:b w:val="0"/>
          <w:bCs w:val="0"/>
          <w:caps w:val="0"/>
          <w:lang w:val="es-VE" w:eastAsia="es-VE"/>
        </w:rPr>
      </w:pPr>
      <w:ins w:id="137" w:author="veloz" w:date="2012-03-14T14:02:00Z">
        <w:r w:rsidRPr="00A92AA4">
          <w:rPr>
            <w:rStyle w:val="Hipervnculo"/>
          </w:rPr>
          <w:fldChar w:fldCharType="begin"/>
        </w:r>
        <w:r w:rsidRPr="00A92AA4">
          <w:rPr>
            <w:rStyle w:val="Hipervnculo"/>
          </w:rPr>
          <w:instrText xml:space="preserve"> </w:instrText>
        </w:r>
        <w:r>
          <w:instrText>HYPERLINK \l "_Toc319497123"</w:instrText>
        </w:r>
        <w:r w:rsidRPr="00A92AA4">
          <w:rPr>
            <w:rStyle w:val="Hipervnculo"/>
          </w:rPr>
          <w:instrText xml:space="preserve"> </w:instrText>
        </w:r>
      </w:ins>
      <w:ins w:id="138" w:author="veloz" w:date="2012-03-15T12:44:00Z">
        <w:r w:rsidR="004939FD" w:rsidRPr="00A92AA4">
          <w:rPr>
            <w:rStyle w:val="Hipervnculo"/>
          </w:rPr>
        </w:r>
      </w:ins>
      <w:ins w:id="139" w:author="veloz" w:date="2012-03-14T14:02:00Z">
        <w:r w:rsidRPr="00A92AA4">
          <w:rPr>
            <w:rStyle w:val="Hipervnculo"/>
          </w:rPr>
          <w:fldChar w:fldCharType="separate"/>
        </w:r>
        <w:r w:rsidRPr="00A92AA4">
          <w:rPr>
            <w:rStyle w:val="Hipervnculo"/>
          </w:rPr>
          <w:t xml:space="preserve"> Capítulo II  SIMULADOR</w:t>
        </w:r>
        <w:r>
          <w:rPr>
            <w:webHidden/>
          </w:rPr>
          <w:tab/>
        </w:r>
        <w:r>
          <w:rPr>
            <w:webHidden/>
          </w:rPr>
          <w:fldChar w:fldCharType="begin"/>
        </w:r>
        <w:r>
          <w:rPr>
            <w:webHidden/>
          </w:rPr>
          <w:instrText xml:space="preserve"> PAGEREF _Toc319497123 \h </w:instrText>
        </w:r>
      </w:ins>
      <w:r>
        <w:rPr>
          <w:webHidden/>
        </w:rPr>
      </w:r>
      <w:r>
        <w:rPr>
          <w:webHidden/>
        </w:rPr>
        <w:fldChar w:fldCharType="separate"/>
      </w:r>
      <w:ins w:id="140" w:author="veloz" w:date="2012-03-15T12:44:00Z">
        <w:r w:rsidR="004939FD">
          <w:rPr>
            <w:webHidden/>
          </w:rPr>
          <w:t>1</w:t>
        </w:r>
      </w:ins>
      <w:ins w:id="141" w:author="veloz" w:date="2012-03-14T14:02:00Z">
        <w:r>
          <w:rPr>
            <w:webHidden/>
          </w:rPr>
          <w:fldChar w:fldCharType="end"/>
        </w:r>
        <w:r w:rsidRPr="00A92AA4">
          <w:rPr>
            <w:rStyle w:val="Hipervnculo"/>
          </w:rPr>
          <w:fldChar w:fldCharType="end"/>
        </w:r>
      </w:ins>
    </w:p>
    <w:p w:rsidR="00346590" w:rsidRPr="00862C5A" w:rsidRDefault="00346590">
      <w:pPr>
        <w:pStyle w:val="TDC2"/>
        <w:rPr>
          <w:ins w:id="142" w:author="veloz" w:date="2012-03-14T14:02:00Z"/>
          <w:rFonts w:ascii="Calibri" w:hAnsi="Calibri" w:cs="Times New Roman"/>
          <w:smallCaps w:val="0"/>
          <w:lang w:val="es-VE" w:eastAsia="es-VE"/>
        </w:rPr>
      </w:pPr>
      <w:ins w:id="143" w:author="veloz" w:date="2012-03-14T14:02:00Z">
        <w:r w:rsidRPr="00A92AA4">
          <w:rPr>
            <w:rStyle w:val="Hipervnculo"/>
          </w:rPr>
          <w:fldChar w:fldCharType="begin"/>
        </w:r>
        <w:r w:rsidRPr="00A92AA4">
          <w:rPr>
            <w:rStyle w:val="Hipervnculo"/>
          </w:rPr>
          <w:instrText xml:space="preserve"> </w:instrText>
        </w:r>
        <w:r>
          <w:instrText>HYPERLINK \l "_Toc319497124"</w:instrText>
        </w:r>
        <w:r w:rsidRPr="00A92AA4">
          <w:rPr>
            <w:rStyle w:val="Hipervnculo"/>
          </w:rPr>
          <w:instrText xml:space="preserve"> </w:instrText>
        </w:r>
      </w:ins>
      <w:ins w:id="144" w:author="veloz" w:date="2012-03-15T12:44:00Z">
        <w:r w:rsidR="004939FD" w:rsidRPr="00A92AA4">
          <w:rPr>
            <w:rStyle w:val="Hipervnculo"/>
          </w:rPr>
        </w:r>
      </w:ins>
      <w:ins w:id="145" w:author="veloz" w:date="2012-03-14T14:02:00Z">
        <w:r w:rsidRPr="00A92AA4">
          <w:rPr>
            <w:rStyle w:val="Hipervnculo"/>
          </w:rPr>
          <w:fldChar w:fldCharType="separate"/>
        </w:r>
        <w:r w:rsidRPr="00A92AA4">
          <w:rPr>
            <w:rStyle w:val="Hipervnculo"/>
          </w:rPr>
          <w:t>2.1. Módulos del simulador</w:t>
        </w:r>
        <w:r>
          <w:rPr>
            <w:webHidden/>
          </w:rPr>
          <w:tab/>
        </w:r>
        <w:r>
          <w:rPr>
            <w:webHidden/>
          </w:rPr>
          <w:fldChar w:fldCharType="begin"/>
        </w:r>
        <w:r>
          <w:rPr>
            <w:webHidden/>
          </w:rPr>
          <w:instrText xml:space="preserve"> PAGEREF _Toc319497124 \h </w:instrText>
        </w:r>
      </w:ins>
      <w:r>
        <w:rPr>
          <w:webHidden/>
        </w:rPr>
      </w:r>
      <w:r>
        <w:rPr>
          <w:webHidden/>
        </w:rPr>
        <w:fldChar w:fldCharType="separate"/>
      </w:r>
      <w:ins w:id="146" w:author="veloz" w:date="2012-03-15T12:44:00Z">
        <w:r w:rsidR="004939FD">
          <w:rPr>
            <w:webHidden/>
          </w:rPr>
          <w:t>1</w:t>
        </w:r>
      </w:ins>
      <w:ins w:id="147" w:author="veloz" w:date="2012-03-14T14:02:00Z">
        <w:r>
          <w:rPr>
            <w:webHidden/>
          </w:rPr>
          <w:fldChar w:fldCharType="end"/>
        </w:r>
        <w:r w:rsidRPr="00A92AA4">
          <w:rPr>
            <w:rStyle w:val="Hipervnculo"/>
          </w:rPr>
          <w:fldChar w:fldCharType="end"/>
        </w:r>
      </w:ins>
    </w:p>
    <w:p w:rsidR="00346590" w:rsidRPr="00862C5A" w:rsidRDefault="00346590">
      <w:pPr>
        <w:pStyle w:val="TDC3"/>
        <w:rPr>
          <w:ins w:id="148" w:author="veloz" w:date="2012-03-14T14:02:00Z"/>
          <w:rFonts w:ascii="Calibri" w:eastAsia="Times New Roman" w:hAnsi="Calibri" w:cs="Times New Roman"/>
          <w:smallCaps w:val="0"/>
          <w:lang w:eastAsia="es-VE"/>
        </w:rPr>
      </w:pPr>
      <w:ins w:id="149" w:author="veloz" w:date="2012-03-14T14:02:00Z">
        <w:r w:rsidRPr="00A92AA4">
          <w:rPr>
            <w:rStyle w:val="Hipervnculo"/>
          </w:rPr>
          <w:fldChar w:fldCharType="begin"/>
        </w:r>
        <w:r w:rsidRPr="00A92AA4">
          <w:rPr>
            <w:rStyle w:val="Hipervnculo"/>
          </w:rPr>
          <w:instrText xml:space="preserve"> </w:instrText>
        </w:r>
        <w:r>
          <w:instrText>HYPERLINK \l "_Toc319497125"</w:instrText>
        </w:r>
        <w:r w:rsidRPr="00A92AA4">
          <w:rPr>
            <w:rStyle w:val="Hipervnculo"/>
          </w:rPr>
          <w:instrText xml:space="preserve"> </w:instrText>
        </w:r>
      </w:ins>
      <w:ins w:id="150" w:author="veloz" w:date="2012-03-15T12:44:00Z">
        <w:r w:rsidR="004939FD" w:rsidRPr="00A92AA4">
          <w:rPr>
            <w:rStyle w:val="Hipervnculo"/>
          </w:rPr>
        </w:r>
      </w:ins>
      <w:ins w:id="151" w:author="veloz" w:date="2012-03-14T14:02:00Z">
        <w:r w:rsidRPr="00A92AA4">
          <w:rPr>
            <w:rStyle w:val="Hipervnculo"/>
          </w:rPr>
          <w:fldChar w:fldCharType="separate"/>
        </w:r>
        <w:r w:rsidRPr="00A92AA4">
          <w:rPr>
            <w:rStyle w:val="Hipervnculo"/>
          </w:rPr>
          <w:t>2.1.1. Módulo de espectros</w:t>
        </w:r>
        <w:r>
          <w:rPr>
            <w:webHidden/>
          </w:rPr>
          <w:tab/>
        </w:r>
        <w:r>
          <w:rPr>
            <w:webHidden/>
          </w:rPr>
          <w:fldChar w:fldCharType="begin"/>
        </w:r>
        <w:r>
          <w:rPr>
            <w:webHidden/>
          </w:rPr>
          <w:instrText xml:space="preserve"> PAGEREF _Toc319497125 \h </w:instrText>
        </w:r>
      </w:ins>
      <w:r>
        <w:rPr>
          <w:webHidden/>
        </w:rPr>
      </w:r>
      <w:r>
        <w:rPr>
          <w:webHidden/>
        </w:rPr>
        <w:fldChar w:fldCharType="separate"/>
      </w:r>
      <w:ins w:id="152" w:author="veloz" w:date="2012-03-15T12:44:00Z">
        <w:r w:rsidR="004939FD">
          <w:rPr>
            <w:webHidden/>
          </w:rPr>
          <w:t>1</w:t>
        </w:r>
      </w:ins>
      <w:ins w:id="153" w:author="veloz" w:date="2012-03-14T14:02:00Z">
        <w:r>
          <w:rPr>
            <w:webHidden/>
          </w:rPr>
          <w:fldChar w:fldCharType="end"/>
        </w:r>
        <w:r w:rsidRPr="00A92AA4">
          <w:rPr>
            <w:rStyle w:val="Hipervnculo"/>
          </w:rPr>
          <w:fldChar w:fldCharType="end"/>
        </w:r>
      </w:ins>
    </w:p>
    <w:p w:rsidR="00346590" w:rsidRPr="00862C5A" w:rsidRDefault="00346590">
      <w:pPr>
        <w:pStyle w:val="TDC3"/>
        <w:rPr>
          <w:ins w:id="154" w:author="veloz" w:date="2012-03-14T14:02:00Z"/>
          <w:rFonts w:ascii="Calibri" w:eastAsia="Times New Roman" w:hAnsi="Calibri" w:cs="Times New Roman"/>
          <w:smallCaps w:val="0"/>
          <w:lang w:eastAsia="es-VE"/>
        </w:rPr>
      </w:pPr>
      <w:ins w:id="155" w:author="veloz" w:date="2012-03-14T14:02:00Z">
        <w:r w:rsidRPr="00A92AA4">
          <w:rPr>
            <w:rStyle w:val="Hipervnculo"/>
          </w:rPr>
          <w:fldChar w:fldCharType="begin"/>
        </w:r>
        <w:r w:rsidRPr="00A92AA4">
          <w:rPr>
            <w:rStyle w:val="Hipervnculo"/>
          </w:rPr>
          <w:instrText xml:space="preserve"> </w:instrText>
        </w:r>
        <w:r>
          <w:instrText>HYPERLINK \l "_Toc319497126"</w:instrText>
        </w:r>
        <w:r w:rsidRPr="00A92AA4">
          <w:rPr>
            <w:rStyle w:val="Hipervnculo"/>
          </w:rPr>
          <w:instrText xml:space="preserve"> </w:instrText>
        </w:r>
      </w:ins>
      <w:ins w:id="156" w:author="veloz" w:date="2012-03-15T12:44:00Z">
        <w:r w:rsidR="004939FD" w:rsidRPr="00A92AA4">
          <w:rPr>
            <w:rStyle w:val="Hipervnculo"/>
          </w:rPr>
        </w:r>
      </w:ins>
      <w:ins w:id="157" w:author="veloz" w:date="2012-03-14T14:02:00Z">
        <w:r w:rsidRPr="00A92AA4">
          <w:rPr>
            <w:rStyle w:val="Hipervnculo"/>
          </w:rPr>
          <w:fldChar w:fldCharType="separate"/>
        </w:r>
        <w:r w:rsidRPr="00A92AA4">
          <w:rPr>
            <w:rStyle w:val="Hipervnculo"/>
          </w:rPr>
          <w:t>2.1.2. Módulo de muestra</w:t>
        </w:r>
        <w:r>
          <w:rPr>
            <w:webHidden/>
          </w:rPr>
          <w:tab/>
        </w:r>
        <w:r>
          <w:rPr>
            <w:webHidden/>
          </w:rPr>
          <w:fldChar w:fldCharType="begin"/>
        </w:r>
        <w:r>
          <w:rPr>
            <w:webHidden/>
          </w:rPr>
          <w:instrText xml:space="preserve"> PAGEREF _Toc319497126 \h </w:instrText>
        </w:r>
      </w:ins>
      <w:r>
        <w:rPr>
          <w:webHidden/>
        </w:rPr>
      </w:r>
      <w:r>
        <w:rPr>
          <w:webHidden/>
        </w:rPr>
        <w:fldChar w:fldCharType="separate"/>
      </w:r>
      <w:ins w:id="158" w:author="veloz" w:date="2012-03-15T12:44:00Z">
        <w:r w:rsidR="004939FD">
          <w:rPr>
            <w:webHidden/>
          </w:rPr>
          <w:t>2</w:t>
        </w:r>
      </w:ins>
      <w:ins w:id="159" w:author="veloz" w:date="2012-03-14T14:02:00Z">
        <w:r>
          <w:rPr>
            <w:webHidden/>
          </w:rPr>
          <w:fldChar w:fldCharType="end"/>
        </w:r>
        <w:r w:rsidRPr="00A92AA4">
          <w:rPr>
            <w:rStyle w:val="Hipervnculo"/>
          </w:rPr>
          <w:fldChar w:fldCharType="end"/>
        </w:r>
      </w:ins>
    </w:p>
    <w:p w:rsidR="00346590" w:rsidRPr="00862C5A" w:rsidRDefault="00346590">
      <w:pPr>
        <w:pStyle w:val="TDC3"/>
        <w:rPr>
          <w:ins w:id="160" w:author="veloz" w:date="2012-03-14T14:02:00Z"/>
          <w:rFonts w:ascii="Calibri" w:eastAsia="Times New Roman" w:hAnsi="Calibri" w:cs="Times New Roman"/>
          <w:smallCaps w:val="0"/>
          <w:lang w:eastAsia="es-VE"/>
        </w:rPr>
      </w:pPr>
      <w:ins w:id="161" w:author="veloz" w:date="2012-03-14T14:02:00Z">
        <w:r w:rsidRPr="00A92AA4">
          <w:rPr>
            <w:rStyle w:val="Hipervnculo"/>
          </w:rPr>
          <w:fldChar w:fldCharType="begin"/>
        </w:r>
        <w:r w:rsidRPr="00A92AA4">
          <w:rPr>
            <w:rStyle w:val="Hipervnculo"/>
          </w:rPr>
          <w:instrText xml:space="preserve"> </w:instrText>
        </w:r>
        <w:r>
          <w:instrText>HYPERLINK \l "_Toc319497127"</w:instrText>
        </w:r>
        <w:r w:rsidRPr="00A92AA4">
          <w:rPr>
            <w:rStyle w:val="Hipervnculo"/>
          </w:rPr>
          <w:instrText xml:space="preserve"> </w:instrText>
        </w:r>
      </w:ins>
      <w:ins w:id="162" w:author="veloz" w:date="2012-03-15T12:44:00Z">
        <w:r w:rsidR="004939FD" w:rsidRPr="00A92AA4">
          <w:rPr>
            <w:rStyle w:val="Hipervnculo"/>
          </w:rPr>
        </w:r>
      </w:ins>
      <w:ins w:id="163" w:author="veloz" w:date="2012-03-14T14:02:00Z">
        <w:r w:rsidRPr="00A92AA4">
          <w:rPr>
            <w:rStyle w:val="Hipervnculo"/>
          </w:rPr>
          <w:fldChar w:fldCharType="separate"/>
        </w:r>
        <w:r w:rsidRPr="00A92AA4">
          <w:rPr>
            <w:rStyle w:val="Hipervnculo"/>
          </w:rPr>
          <w:t>2.1.3. Modulo de cámara</w:t>
        </w:r>
        <w:r>
          <w:rPr>
            <w:webHidden/>
          </w:rPr>
          <w:tab/>
        </w:r>
        <w:r>
          <w:rPr>
            <w:webHidden/>
          </w:rPr>
          <w:fldChar w:fldCharType="begin"/>
        </w:r>
        <w:r>
          <w:rPr>
            <w:webHidden/>
          </w:rPr>
          <w:instrText xml:space="preserve"> PAGEREF _Toc319497127 \h </w:instrText>
        </w:r>
      </w:ins>
      <w:r>
        <w:rPr>
          <w:webHidden/>
        </w:rPr>
      </w:r>
      <w:r>
        <w:rPr>
          <w:webHidden/>
        </w:rPr>
        <w:fldChar w:fldCharType="separate"/>
      </w:r>
      <w:ins w:id="164" w:author="veloz" w:date="2012-03-15T12:44:00Z">
        <w:r w:rsidR="004939FD">
          <w:rPr>
            <w:webHidden/>
          </w:rPr>
          <w:t>3</w:t>
        </w:r>
      </w:ins>
      <w:ins w:id="165" w:author="veloz" w:date="2012-03-14T14:02:00Z">
        <w:r>
          <w:rPr>
            <w:webHidden/>
          </w:rPr>
          <w:fldChar w:fldCharType="end"/>
        </w:r>
        <w:r w:rsidRPr="00A92AA4">
          <w:rPr>
            <w:rStyle w:val="Hipervnculo"/>
          </w:rPr>
          <w:fldChar w:fldCharType="end"/>
        </w:r>
      </w:ins>
    </w:p>
    <w:p w:rsidR="00346590" w:rsidRPr="00862C5A" w:rsidRDefault="00346590">
      <w:pPr>
        <w:pStyle w:val="TDC3"/>
        <w:rPr>
          <w:ins w:id="166" w:author="veloz" w:date="2012-03-14T14:02:00Z"/>
          <w:rFonts w:ascii="Calibri" w:eastAsia="Times New Roman" w:hAnsi="Calibri" w:cs="Times New Roman"/>
          <w:smallCaps w:val="0"/>
          <w:lang w:eastAsia="es-VE"/>
        </w:rPr>
      </w:pPr>
      <w:ins w:id="167" w:author="veloz" w:date="2012-03-14T14:02:00Z">
        <w:r w:rsidRPr="00A92AA4">
          <w:rPr>
            <w:rStyle w:val="Hipervnculo"/>
          </w:rPr>
          <w:fldChar w:fldCharType="begin"/>
        </w:r>
        <w:r w:rsidRPr="00A92AA4">
          <w:rPr>
            <w:rStyle w:val="Hipervnculo"/>
          </w:rPr>
          <w:instrText xml:space="preserve"> </w:instrText>
        </w:r>
        <w:r>
          <w:instrText>HYPERLINK \l "_Toc319497128"</w:instrText>
        </w:r>
        <w:r w:rsidRPr="00A92AA4">
          <w:rPr>
            <w:rStyle w:val="Hipervnculo"/>
          </w:rPr>
          <w:instrText xml:space="preserve"> </w:instrText>
        </w:r>
      </w:ins>
      <w:ins w:id="168" w:author="veloz" w:date="2012-03-15T12:44:00Z">
        <w:r w:rsidR="004939FD" w:rsidRPr="00A92AA4">
          <w:rPr>
            <w:rStyle w:val="Hipervnculo"/>
          </w:rPr>
        </w:r>
      </w:ins>
      <w:ins w:id="169" w:author="veloz" w:date="2012-03-14T14:02:00Z">
        <w:r w:rsidRPr="00A92AA4">
          <w:rPr>
            <w:rStyle w:val="Hipervnculo"/>
          </w:rPr>
          <w:fldChar w:fldCharType="separate"/>
        </w:r>
        <w:r w:rsidRPr="00A92AA4">
          <w:rPr>
            <w:rStyle w:val="Hipervnculo"/>
          </w:rPr>
          <w:t>2.1.4. Módulo de la fuente de iluminación</w:t>
        </w:r>
        <w:r>
          <w:rPr>
            <w:webHidden/>
          </w:rPr>
          <w:tab/>
        </w:r>
        <w:r>
          <w:rPr>
            <w:webHidden/>
          </w:rPr>
          <w:fldChar w:fldCharType="begin"/>
        </w:r>
        <w:r>
          <w:rPr>
            <w:webHidden/>
          </w:rPr>
          <w:instrText xml:space="preserve"> PAGEREF _Toc319497128 \h </w:instrText>
        </w:r>
      </w:ins>
      <w:r>
        <w:rPr>
          <w:webHidden/>
        </w:rPr>
      </w:r>
      <w:r>
        <w:rPr>
          <w:webHidden/>
        </w:rPr>
        <w:fldChar w:fldCharType="separate"/>
      </w:r>
      <w:ins w:id="170" w:author="veloz" w:date="2012-03-15T12:44:00Z">
        <w:r w:rsidR="004939FD">
          <w:rPr>
            <w:webHidden/>
          </w:rPr>
          <w:t>3</w:t>
        </w:r>
      </w:ins>
      <w:ins w:id="171" w:author="veloz" w:date="2012-03-14T14:02:00Z">
        <w:r>
          <w:rPr>
            <w:webHidden/>
          </w:rPr>
          <w:fldChar w:fldCharType="end"/>
        </w:r>
        <w:r w:rsidRPr="00A92AA4">
          <w:rPr>
            <w:rStyle w:val="Hipervnculo"/>
          </w:rPr>
          <w:fldChar w:fldCharType="end"/>
        </w:r>
      </w:ins>
    </w:p>
    <w:p w:rsidR="00346590" w:rsidRPr="00862C5A" w:rsidRDefault="00346590">
      <w:pPr>
        <w:pStyle w:val="TDC3"/>
        <w:rPr>
          <w:ins w:id="172" w:author="veloz" w:date="2012-03-14T14:02:00Z"/>
          <w:rFonts w:ascii="Calibri" w:eastAsia="Times New Roman" w:hAnsi="Calibri" w:cs="Times New Roman"/>
          <w:smallCaps w:val="0"/>
          <w:lang w:eastAsia="es-VE"/>
        </w:rPr>
      </w:pPr>
      <w:ins w:id="173" w:author="veloz" w:date="2012-03-14T14:02:00Z">
        <w:r w:rsidRPr="00A92AA4">
          <w:rPr>
            <w:rStyle w:val="Hipervnculo"/>
          </w:rPr>
          <w:fldChar w:fldCharType="begin"/>
        </w:r>
        <w:r w:rsidRPr="00A92AA4">
          <w:rPr>
            <w:rStyle w:val="Hipervnculo"/>
          </w:rPr>
          <w:instrText xml:space="preserve"> </w:instrText>
        </w:r>
        <w:r>
          <w:instrText>HYPERLINK \l "_Toc319497129"</w:instrText>
        </w:r>
        <w:r w:rsidRPr="00A92AA4">
          <w:rPr>
            <w:rStyle w:val="Hipervnculo"/>
          </w:rPr>
          <w:instrText xml:space="preserve"> </w:instrText>
        </w:r>
      </w:ins>
      <w:ins w:id="174" w:author="veloz" w:date="2012-03-15T12:44:00Z">
        <w:r w:rsidR="004939FD" w:rsidRPr="00A92AA4">
          <w:rPr>
            <w:rStyle w:val="Hipervnculo"/>
          </w:rPr>
        </w:r>
      </w:ins>
      <w:ins w:id="175" w:author="veloz" w:date="2012-03-14T14:02:00Z">
        <w:r w:rsidRPr="00A92AA4">
          <w:rPr>
            <w:rStyle w:val="Hipervnculo"/>
          </w:rPr>
          <w:fldChar w:fldCharType="separate"/>
        </w:r>
        <w:r w:rsidRPr="00A92AA4">
          <w:rPr>
            <w:rStyle w:val="Hipervnculo"/>
          </w:rPr>
          <w:t>2.1.5. Módulo de ruido</w:t>
        </w:r>
        <w:r>
          <w:rPr>
            <w:webHidden/>
          </w:rPr>
          <w:tab/>
        </w:r>
        <w:r>
          <w:rPr>
            <w:webHidden/>
          </w:rPr>
          <w:fldChar w:fldCharType="begin"/>
        </w:r>
        <w:r>
          <w:rPr>
            <w:webHidden/>
          </w:rPr>
          <w:instrText xml:space="preserve"> PAGEREF _Toc319497129 \h </w:instrText>
        </w:r>
      </w:ins>
      <w:r>
        <w:rPr>
          <w:webHidden/>
        </w:rPr>
      </w:r>
      <w:r>
        <w:rPr>
          <w:webHidden/>
        </w:rPr>
        <w:fldChar w:fldCharType="separate"/>
      </w:r>
      <w:ins w:id="176" w:author="veloz" w:date="2012-03-15T12:44:00Z">
        <w:r w:rsidR="004939FD">
          <w:rPr>
            <w:webHidden/>
          </w:rPr>
          <w:t>4</w:t>
        </w:r>
      </w:ins>
      <w:ins w:id="177" w:author="veloz" w:date="2012-03-14T14:02:00Z">
        <w:r>
          <w:rPr>
            <w:webHidden/>
          </w:rPr>
          <w:fldChar w:fldCharType="end"/>
        </w:r>
        <w:r w:rsidRPr="00A92AA4">
          <w:rPr>
            <w:rStyle w:val="Hipervnculo"/>
          </w:rPr>
          <w:fldChar w:fldCharType="end"/>
        </w:r>
      </w:ins>
    </w:p>
    <w:p w:rsidR="00346590" w:rsidRPr="00862C5A" w:rsidRDefault="00346590">
      <w:pPr>
        <w:pStyle w:val="TDC3"/>
        <w:rPr>
          <w:ins w:id="178" w:author="veloz" w:date="2012-03-14T14:02:00Z"/>
          <w:rFonts w:ascii="Calibri" w:eastAsia="Times New Roman" w:hAnsi="Calibri" w:cs="Times New Roman"/>
          <w:smallCaps w:val="0"/>
          <w:lang w:eastAsia="es-VE"/>
        </w:rPr>
      </w:pPr>
      <w:ins w:id="179" w:author="veloz" w:date="2012-03-14T14:02:00Z">
        <w:r w:rsidRPr="00A92AA4">
          <w:rPr>
            <w:rStyle w:val="Hipervnculo"/>
          </w:rPr>
          <w:fldChar w:fldCharType="begin"/>
        </w:r>
        <w:r w:rsidRPr="00A92AA4">
          <w:rPr>
            <w:rStyle w:val="Hipervnculo"/>
          </w:rPr>
          <w:instrText xml:space="preserve"> </w:instrText>
        </w:r>
        <w:r>
          <w:instrText>HYPERLINK \l "_Toc319497130"</w:instrText>
        </w:r>
        <w:r w:rsidRPr="00A92AA4">
          <w:rPr>
            <w:rStyle w:val="Hipervnculo"/>
          </w:rPr>
          <w:instrText xml:space="preserve"> </w:instrText>
        </w:r>
      </w:ins>
      <w:ins w:id="180" w:author="veloz" w:date="2012-03-15T12:44:00Z">
        <w:r w:rsidR="004939FD" w:rsidRPr="00A92AA4">
          <w:rPr>
            <w:rStyle w:val="Hipervnculo"/>
          </w:rPr>
        </w:r>
      </w:ins>
      <w:ins w:id="181" w:author="veloz" w:date="2012-03-14T14:02:00Z">
        <w:r w:rsidRPr="00A92AA4">
          <w:rPr>
            <w:rStyle w:val="Hipervnculo"/>
          </w:rPr>
          <w:fldChar w:fldCharType="separate"/>
        </w:r>
        <w:r w:rsidRPr="00A92AA4">
          <w:rPr>
            <w:rStyle w:val="Hipervnculo"/>
          </w:rPr>
          <w:t>2.1.6. Módulo de interferometría</w:t>
        </w:r>
        <w:r>
          <w:rPr>
            <w:webHidden/>
          </w:rPr>
          <w:tab/>
        </w:r>
        <w:r>
          <w:rPr>
            <w:webHidden/>
          </w:rPr>
          <w:fldChar w:fldCharType="begin"/>
        </w:r>
        <w:r>
          <w:rPr>
            <w:webHidden/>
          </w:rPr>
          <w:instrText xml:space="preserve"> PAGEREF _Toc319497130 \h </w:instrText>
        </w:r>
      </w:ins>
      <w:r>
        <w:rPr>
          <w:webHidden/>
        </w:rPr>
      </w:r>
      <w:r>
        <w:rPr>
          <w:webHidden/>
        </w:rPr>
        <w:fldChar w:fldCharType="separate"/>
      </w:r>
      <w:ins w:id="182" w:author="veloz" w:date="2012-03-15T12:44:00Z">
        <w:r w:rsidR="004939FD">
          <w:rPr>
            <w:webHidden/>
          </w:rPr>
          <w:t>4</w:t>
        </w:r>
      </w:ins>
      <w:ins w:id="183" w:author="veloz" w:date="2012-03-14T14:02:00Z">
        <w:r>
          <w:rPr>
            <w:webHidden/>
          </w:rPr>
          <w:fldChar w:fldCharType="end"/>
        </w:r>
        <w:r w:rsidRPr="00A92AA4">
          <w:rPr>
            <w:rStyle w:val="Hipervnculo"/>
          </w:rPr>
          <w:fldChar w:fldCharType="end"/>
        </w:r>
      </w:ins>
    </w:p>
    <w:p w:rsidR="00346590" w:rsidRPr="00862C5A" w:rsidRDefault="00346590">
      <w:pPr>
        <w:pStyle w:val="TDC2"/>
        <w:rPr>
          <w:ins w:id="184" w:author="veloz" w:date="2012-03-14T14:02:00Z"/>
          <w:rFonts w:ascii="Calibri" w:hAnsi="Calibri" w:cs="Times New Roman"/>
          <w:smallCaps w:val="0"/>
          <w:lang w:val="es-VE" w:eastAsia="es-VE"/>
        </w:rPr>
      </w:pPr>
      <w:ins w:id="185" w:author="veloz" w:date="2012-03-14T14:02:00Z">
        <w:r w:rsidRPr="00A92AA4">
          <w:rPr>
            <w:rStyle w:val="Hipervnculo"/>
          </w:rPr>
          <w:fldChar w:fldCharType="begin"/>
        </w:r>
        <w:r w:rsidRPr="00A92AA4">
          <w:rPr>
            <w:rStyle w:val="Hipervnculo"/>
          </w:rPr>
          <w:instrText xml:space="preserve"> </w:instrText>
        </w:r>
        <w:r>
          <w:instrText>HYPERLINK \l "_Toc319497131"</w:instrText>
        </w:r>
        <w:r w:rsidRPr="00A92AA4">
          <w:rPr>
            <w:rStyle w:val="Hipervnculo"/>
          </w:rPr>
          <w:instrText xml:space="preserve"> </w:instrText>
        </w:r>
      </w:ins>
      <w:ins w:id="186" w:author="veloz" w:date="2012-03-15T12:44:00Z">
        <w:r w:rsidR="004939FD" w:rsidRPr="00A92AA4">
          <w:rPr>
            <w:rStyle w:val="Hipervnculo"/>
          </w:rPr>
        </w:r>
      </w:ins>
      <w:ins w:id="187" w:author="veloz" w:date="2012-03-14T14:02:00Z">
        <w:r w:rsidRPr="00A92AA4">
          <w:rPr>
            <w:rStyle w:val="Hipervnculo"/>
          </w:rPr>
          <w:fldChar w:fldCharType="separate"/>
        </w:r>
        <w:r w:rsidRPr="00A92AA4">
          <w:rPr>
            <w:rStyle w:val="Hipervnculo"/>
          </w:rPr>
          <w:t>2.2. Validación del simulador</w:t>
        </w:r>
        <w:r>
          <w:rPr>
            <w:webHidden/>
          </w:rPr>
          <w:tab/>
        </w:r>
        <w:r>
          <w:rPr>
            <w:webHidden/>
          </w:rPr>
          <w:fldChar w:fldCharType="begin"/>
        </w:r>
        <w:r>
          <w:rPr>
            <w:webHidden/>
          </w:rPr>
          <w:instrText xml:space="preserve"> PAGEREF _Toc319497131 \h </w:instrText>
        </w:r>
      </w:ins>
      <w:r>
        <w:rPr>
          <w:webHidden/>
        </w:rPr>
      </w:r>
      <w:r>
        <w:rPr>
          <w:webHidden/>
        </w:rPr>
        <w:fldChar w:fldCharType="separate"/>
      </w:r>
      <w:ins w:id="188" w:author="veloz" w:date="2012-03-15T12:44:00Z">
        <w:r w:rsidR="004939FD">
          <w:rPr>
            <w:webHidden/>
          </w:rPr>
          <w:t>11</w:t>
        </w:r>
      </w:ins>
      <w:ins w:id="189" w:author="veloz" w:date="2012-03-14T14:02:00Z">
        <w:r>
          <w:rPr>
            <w:webHidden/>
          </w:rPr>
          <w:fldChar w:fldCharType="end"/>
        </w:r>
        <w:r w:rsidRPr="00A92AA4">
          <w:rPr>
            <w:rStyle w:val="Hipervnculo"/>
          </w:rPr>
          <w:fldChar w:fldCharType="end"/>
        </w:r>
      </w:ins>
    </w:p>
    <w:p w:rsidR="00346590" w:rsidRPr="00862C5A" w:rsidRDefault="00346590">
      <w:pPr>
        <w:pStyle w:val="TDC3"/>
        <w:rPr>
          <w:ins w:id="190" w:author="veloz" w:date="2012-03-14T14:02:00Z"/>
          <w:rFonts w:ascii="Calibri" w:eastAsia="Times New Roman" w:hAnsi="Calibri" w:cs="Times New Roman"/>
          <w:smallCaps w:val="0"/>
          <w:lang w:eastAsia="es-VE"/>
        </w:rPr>
      </w:pPr>
      <w:ins w:id="191" w:author="veloz" w:date="2012-03-14T14:02:00Z">
        <w:r w:rsidRPr="00A92AA4">
          <w:rPr>
            <w:rStyle w:val="Hipervnculo"/>
          </w:rPr>
          <w:fldChar w:fldCharType="begin"/>
        </w:r>
        <w:r w:rsidRPr="00A92AA4">
          <w:rPr>
            <w:rStyle w:val="Hipervnculo"/>
          </w:rPr>
          <w:instrText xml:space="preserve"> </w:instrText>
        </w:r>
        <w:r>
          <w:instrText>HYPERLINK \l "_Toc319497132"</w:instrText>
        </w:r>
        <w:r w:rsidRPr="00A92AA4">
          <w:rPr>
            <w:rStyle w:val="Hipervnculo"/>
          </w:rPr>
          <w:instrText xml:space="preserve"> </w:instrText>
        </w:r>
      </w:ins>
      <w:ins w:id="192" w:author="veloz" w:date="2012-03-15T12:44:00Z">
        <w:r w:rsidR="004939FD" w:rsidRPr="00A92AA4">
          <w:rPr>
            <w:rStyle w:val="Hipervnculo"/>
          </w:rPr>
        </w:r>
      </w:ins>
      <w:ins w:id="193" w:author="veloz" w:date="2012-03-14T14:02:00Z">
        <w:r w:rsidRPr="00A92AA4">
          <w:rPr>
            <w:rStyle w:val="Hipervnculo"/>
          </w:rPr>
          <w:fldChar w:fldCharType="separate"/>
        </w:r>
        <w:r w:rsidRPr="00A92AA4">
          <w:rPr>
            <w:rStyle w:val="Hipervnculo"/>
          </w:rPr>
          <w:t>2.2.1. Franjas de un plano inclinado con fuente puntual</w:t>
        </w:r>
        <w:r>
          <w:rPr>
            <w:webHidden/>
          </w:rPr>
          <w:tab/>
        </w:r>
        <w:r>
          <w:rPr>
            <w:webHidden/>
          </w:rPr>
          <w:fldChar w:fldCharType="begin"/>
        </w:r>
        <w:r>
          <w:rPr>
            <w:webHidden/>
          </w:rPr>
          <w:instrText xml:space="preserve"> PAGEREF _Toc319497132 \h </w:instrText>
        </w:r>
      </w:ins>
      <w:r>
        <w:rPr>
          <w:webHidden/>
        </w:rPr>
      </w:r>
      <w:r>
        <w:rPr>
          <w:webHidden/>
        </w:rPr>
        <w:fldChar w:fldCharType="separate"/>
      </w:r>
      <w:ins w:id="194" w:author="veloz" w:date="2012-03-15T12:44:00Z">
        <w:r w:rsidR="004939FD">
          <w:rPr>
            <w:webHidden/>
          </w:rPr>
          <w:t>12</w:t>
        </w:r>
      </w:ins>
      <w:ins w:id="195" w:author="veloz" w:date="2012-03-14T14:02:00Z">
        <w:r>
          <w:rPr>
            <w:webHidden/>
          </w:rPr>
          <w:fldChar w:fldCharType="end"/>
        </w:r>
        <w:r w:rsidRPr="00A92AA4">
          <w:rPr>
            <w:rStyle w:val="Hipervnculo"/>
          </w:rPr>
          <w:fldChar w:fldCharType="end"/>
        </w:r>
      </w:ins>
    </w:p>
    <w:p w:rsidR="00346590" w:rsidRPr="00862C5A" w:rsidRDefault="00346590">
      <w:pPr>
        <w:pStyle w:val="TDC3"/>
        <w:rPr>
          <w:ins w:id="196" w:author="veloz" w:date="2012-03-14T14:02:00Z"/>
          <w:rFonts w:ascii="Calibri" w:eastAsia="Times New Roman" w:hAnsi="Calibri" w:cs="Times New Roman"/>
          <w:smallCaps w:val="0"/>
          <w:lang w:eastAsia="es-VE"/>
        </w:rPr>
      </w:pPr>
      <w:ins w:id="197" w:author="veloz" w:date="2012-03-14T14:02:00Z">
        <w:r w:rsidRPr="00A92AA4">
          <w:rPr>
            <w:rStyle w:val="Hipervnculo"/>
          </w:rPr>
          <w:fldChar w:fldCharType="begin"/>
        </w:r>
        <w:r w:rsidRPr="00A92AA4">
          <w:rPr>
            <w:rStyle w:val="Hipervnculo"/>
          </w:rPr>
          <w:instrText xml:space="preserve"> </w:instrText>
        </w:r>
        <w:r>
          <w:instrText>HYPERLINK \l "_Toc319497133"</w:instrText>
        </w:r>
        <w:r w:rsidRPr="00A92AA4">
          <w:rPr>
            <w:rStyle w:val="Hipervnculo"/>
          </w:rPr>
          <w:instrText xml:space="preserve"> </w:instrText>
        </w:r>
      </w:ins>
      <w:ins w:id="198" w:author="veloz" w:date="2012-03-15T12:44:00Z">
        <w:r w:rsidR="004939FD" w:rsidRPr="00A92AA4">
          <w:rPr>
            <w:rStyle w:val="Hipervnculo"/>
          </w:rPr>
        </w:r>
      </w:ins>
      <w:ins w:id="199" w:author="veloz" w:date="2012-03-14T14:02:00Z">
        <w:r w:rsidRPr="00A92AA4">
          <w:rPr>
            <w:rStyle w:val="Hipervnculo"/>
          </w:rPr>
          <w:fldChar w:fldCharType="separate"/>
        </w:r>
        <w:r w:rsidRPr="00A92AA4">
          <w:rPr>
            <w:rStyle w:val="Hipervnculo"/>
          </w:rPr>
          <w:t>2.2.2. Franjas de un plano inclinado en luz blanca</w:t>
        </w:r>
        <w:r>
          <w:rPr>
            <w:webHidden/>
          </w:rPr>
          <w:tab/>
        </w:r>
        <w:r>
          <w:rPr>
            <w:webHidden/>
          </w:rPr>
          <w:fldChar w:fldCharType="begin"/>
        </w:r>
        <w:r>
          <w:rPr>
            <w:webHidden/>
          </w:rPr>
          <w:instrText xml:space="preserve"> PAGEREF _Toc319497133 \h </w:instrText>
        </w:r>
      </w:ins>
      <w:r>
        <w:rPr>
          <w:webHidden/>
        </w:rPr>
      </w:r>
      <w:r>
        <w:rPr>
          <w:webHidden/>
        </w:rPr>
        <w:fldChar w:fldCharType="separate"/>
      </w:r>
      <w:ins w:id="200" w:author="veloz" w:date="2012-03-15T12:44:00Z">
        <w:r w:rsidR="004939FD">
          <w:rPr>
            <w:webHidden/>
          </w:rPr>
          <w:t>13</w:t>
        </w:r>
      </w:ins>
      <w:ins w:id="201" w:author="veloz" w:date="2012-03-14T14:02:00Z">
        <w:r>
          <w:rPr>
            <w:webHidden/>
          </w:rPr>
          <w:fldChar w:fldCharType="end"/>
        </w:r>
        <w:r w:rsidRPr="00A92AA4">
          <w:rPr>
            <w:rStyle w:val="Hipervnculo"/>
          </w:rPr>
          <w:fldChar w:fldCharType="end"/>
        </w:r>
      </w:ins>
    </w:p>
    <w:p w:rsidR="00346590" w:rsidRPr="00862C5A" w:rsidRDefault="00346590">
      <w:pPr>
        <w:pStyle w:val="TDC3"/>
        <w:rPr>
          <w:ins w:id="202" w:author="veloz" w:date="2012-03-14T14:02:00Z"/>
          <w:rFonts w:ascii="Calibri" w:eastAsia="Times New Roman" w:hAnsi="Calibri" w:cs="Times New Roman"/>
          <w:smallCaps w:val="0"/>
          <w:lang w:eastAsia="es-VE"/>
        </w:rPr>
      </w:pPr>
      <w:ins w:id="203" w:author="veloz" w:date="2012-03-14T14:02:00Z">
        <w:r w:rsidRPr="00A92AA4">
          <w:rPr>
            <w:rStyle w:val="Hipervnculo"/>
          </w:rPr>
          <w:fldChar w:fldCharType="begin"/>
        </w:r>
        <w:r w:rsidRPr="00A92AA4">
          <w:rPr>
            <w:rStyle w:val="Hipervnculo"/>
          </w:rPr>
          <w:instrText xml:space="preserve"> </w:instrText>
        </w:r>
        <w:r>
          <w:instrText>HYPERLINK \l "_Toc319497134"</w:instrText>
        </w:r>
        <w:r w:rsidRPr="00A92AA4">
          <w:rPr>
            <w:rStyle w:val="Hipervnculo"/>
          </w:rPr>
          <w:instrText xml:space="preserve"> </w:instrText>
        </w:r>
      </w:ins>
      <w:ins w:id="204" w:author="veloz" w:date="2012-03-15T12:44:00Z">
        <w:r w:rsidR="004939FD" w:rsidRPr="00A92AA4">
          <w:rPr>
            <w:rStyle w:val="Hipervnculo"/>
          </w:rPr>
        </w:r>
      </w:ins>
      <w:ins w:id="205" w:author="veloz" w:date="2012-03-14T14:02:00Z">
        <w:r w:rsidRPr="00A92AA4">
          <w:rPr>
            <w:rStyle w:val="Hipervnculo"/>
          </w:rPr>
          <w:fldChar w:fldCharType="separate"/>
        </w:r>
        <w:r w:rsidRPr="00A92AA4">
          <w:rPr>
            <w:rStyle w:val="Hipervnculo"/>
          </w:rPr>
          <w:t>2.2.3. Replicación de un interferograma real</w:t>
        </w:r>
        <w:r>
          <w:rPr>
            <w:webHidden/>
          </w:rPr>
          <w:tab/>
        </w:r>
        <w:r>
          <w:rPr>
            <w:webHidden/>
          </w:rPr>
          <w:fldChar w:fldCharType="begin"/>
        </w:r>
        <w:r>
          <w:rPr>
            <w:webHidden/>
          </w:rPr>
          <w:instrText xml:space="preserve"> PAGEREF _Toc319497134 \h </w:instrText>
        </w:r>
      </w:ins>
      <w:r>
        <w:rPr>
          <w:webHidden/>
        </w:rPr>
      </w:r>
      <w:r>
        <w:rPr>
          <w:webHidden/>
        </w:rPr>
        <w:fldChar w:fldCharType="separate"/>
      </w:r>
      <w:ins w:id="206" w:author="veloz" w:date="2012-03-15T12:44:00Z">
        <w:r w:rsidR="004939FD">
          <w:rPr>
            <w:webHidden/>
          </w:rPr>
          <w:t>16</w:t>
        </w:r>
      </w:ins>
      <w:ins w:id="207" w:author="veloz" w:date="2012-03-14T14:02:00Z">
        <w:r>
          <w:rPr>
            <w:webHidden/>
          </w:rPr>
          <w:fldChar w:fldCharType="end"/>
        </w:r>
        <w:r w:rsidRPr="00A92AA4">
          <w:rPr>
            <w:rStyle w:val="Hipervnculo"/>
          </w:rPr>
          <w:fldChar w:fldCharType="end"/>
        </w:r>
      </w:ins>
    </w:p>
    <w:p w:rsidR="00346590" w:rsidRPr="00862C5A" w:rsidRDefault="00346590">
      <w:pPr>
        <w:pStyle w:val="TDC2"/>
        <w:rPr>
          <w:ins w:id="208" w:author="veloz" w:date="2012-03-14T14:02:00Z"/>
          <w:rFonts w:ascii="Calibri" w:hAnsi="Calibri" w:cs="Times New Roman"/>
          <w:smallCaps w:val="0"/>
          <w:lang w:val="es-VE" w:eastAsia="es-VE"/>
        </w:rPr>
      </w:pPr>
      <w:ins w:id="209" w:author="veloz" w:date="2012-03-14T14:02:00Z">
        <w:r w:rsidRPr="00A92AA4">
          <w:rPr>
            <w:rStyle w:val="Hipervnculo"/>
          </w:rPr>
          <w:fldChar w:fldCharType="begin"/>
        </w:r>
        <w:r w:rsidRPr="00A92AA4">
          <w:rPr>
            <w:rStyle w:val="Hipervnculo"/>
          </w:rPr>
          <w:instrText xml:space="preserve"> </w:instrText>
        </w:r>
        <w:r>
          <w:instrText>HYPERLINK \l "_Toc319497135"</w:instrText>
        </w:r>
        <w:r w:rsidRPr="00A92AA4">
          <w:rPr>
            <w:rStyle w:val="Hipervnculo"/>
          </w:rPr>
          <w:instrText xml:space="preserve"> </w:instrText>
        </w:r>
      </w:ins>
      <w:ins w:id="210" w:author="veloz" w:date="2012-03-15T12:44:00Z">
        <w:r w:rsidR="004939FD" w:rsidRPr="00A92AA4">
          <w:rPr>
            <w:rStyle w:val="Hipervnculo"/>
          </w:rPr>
        </w:r>
      </w:ins>
      <w:ins w:id="211" w:author="veloz" w:date="2012-03-14T14:02:00Z">
        <w:r w:rsidRPr="00A92AA4">
          <w:rPr>
            <w:rStyle w:val="Hipervnculo"/>
          </w:rPr>
          <w:fldChar w:fldCharType="separate"/>
        </w:r>
        <w:r w:rsidRPr="00A92AA4">
          <w:rPr>
            <w:rStyle w:val="Hipervnculo"/>
          </w:rPr>
          <w:t>2.3. Conclusión</w:t>
        </w:r>
        <w:r>
          <w:rPr>
            <w:webHidden/>
          </w:rPr>
          <w:tab/>
        </w:r>
        <w:r>
          <w:rPr>
            <w:webHidden/>
          </w:rPr>
          <w:fldChar w:fldCharType="begin"/>
        </w:r>
        <w:r>
          <w:rPr>
            <w:webHidden/>
          </w:rPr>
          <w:instrText xml:space="preserve"> PAGEREF _Toc319497135 \h </w:instrText>
        </w:r>
      </w:ins>
      <w:r>
        <w:rPr>
          <w:webHidden/>
        </w:rPr>
      </w:r>
      <w:r>
        <w:rPr>
          <w:webHidden/>
        </w:rPr>
        <w:fldChar w:fldCharType="separate"/>
      </w:r>
      <w:ins w:id="212" w:author="veloz" w:date="2012-03-15T12:44:00Z">
        <w:r w:rsidR="004939FD">
          <w:rPr>
            <w:webHidden/>
          </w:rPr>
          <w:t>18</w:t>
        </w:r>
      </w:ins>
      <w:ins w:id="213" w:author="veloz" w:date="2012-03-14T14:02:00Z">
        <w:r>
          <w:rPr>
            <w:webHidden/>
          </w:rPr>
          <w:fldChar w:fldCharType="end"/>
        </w:r>
        <w:r w:rsidRPr="00A92AA4">
          <w:rPr>
            <w:rStyle w:val="Hipervnculo"/>
          </w:rPr>
          <w:fldChar w:fldCharType="end"/>
        </w:r>
      </w:ins>
    </w:p>
    <w:p w:rsidR="00346590" w:rsidRPr="00862C5A" w:rsidRDefault="00346590">
      <w:pPr>
        <w:pStyle w:val="TDC1"/>
        <w:rPr>
          <w:ins w:id="214" w:author="veloz" w:date="2012-03-14T14:02:00Z"/>
          <w:rFonts w:ascii="Calibri" w:hAnsi="Calibri" w:cs="Times New Roman"/>
          <w:b w:val="0"/>
          <w:bCs w:val="0"/>
          <w:caps w:val="0"/>
          <w:lang w:val="es-VE" w:eastAsia="es-VE"/>
        </w:rPr>
      </w:pPr>
      <w:ins w:id="215" w:author="veloz" w:date="2012-03-14T14:02:00Z">
        <w:r w:rsidRPr="00A92AA4">
          <w:rPr>
            <w:rStyle w:val="Hipervnculo"/>
          </w:rPr>
          <w:fldChar w:fldCharType="begin"/>
        </w:r>
        <w:r w:rsidRPr="00A92AA4">
          <w:rPr>
            <w:rStyle w:val="Hipervnculo"/>
          </w:rPr>
          <w:instrText xml:space="preserve"> </w:instrText>
        </w:r>
        <w:r>
          <w:instrText>HYPERLINK \l "_Toc319497136"</w:instrText>
        </w:r>
        <w:r w:rsidRPr="00A92AA4">
          <w:rPr>
            <w:rStyle w:val="Hipervnculo"/>
          </w:rPr>
          <w:instrText xml:space="preserve"> </w:instrText>
        </w:r>
      </w:ins>
      <w:ins w:id="216" w:author="veloz" w:date="2012-03-15T12:44:00Z">
        <w:r w:rsidR="004939FD" w:rsidRPr="00A92AA4">
          <w:rPr>
            <w:rStyle w:val="Hipervnculo"/>
          </w:rPr>
        </w:r>
      </w:ins>
      <w:ins w:id="217" w:author="veloz" w:date="2012-03-14T14:02:00Z">
        <w:r w:rsidRPr="00A92AA4">
          <w:rPr>
            <w:rStyle w:val="Hipervnculo"/>
          </w:rPr>
          <w:fldChar w:fldCharType="separate"/>
        </w:r>
        <w:r w:rsidRPr="00A92AA4">
          <w:rPr>
            <w:rStyle w:val="Hipervnculo"/>
          </w:rPr>
          <w:t xml:space="preserve"> CAPITULO III  Algoritmo de Control</w:t>
        </w:r>
        <w:r>
          <w:rPr>
            <w:webHidden/>
          </w:rPr>
          <w:tab/>
        </w:r>
        <w:r>
          <w:rPr>
            <w:webHidden/>
          </w:rPr>
          <w:fldChar w:fldCharType="begin"/>
        </w:r>
        <w:r>
          <w:rPr>
            <w:webHidden/>
          </w:rPr>
          <w:instrText xml:space="preserve"> PAGEREF _Toc319497136 \h </w:instrText>
        </w:r>
      </w:ins>
      <w:r>
        <w:rPr>
          <w:webHidden/>
        </w:rPr>
      </w:r>
      <w:r>
        <w:rPr>
          <w:webHidden/>
        </w:rPr>
        <w:fldChar w:fldCharType="separate"/>
      </w:r>
      <w:ins w:id="218" w:author="veloz" w:date="2012-03-15T12:44:00Z">
        <w:r w:rsidR="004939FD">
          <w:rPr>
            <w:webHidden/>
          </w:rPr>
          <w:t>1</w:t>
        </w:r>
      </w:ins>
      <w:ins w:id="219" w:author="veloz" w:date="2012-03-14T14:02:00Z">
        <w:r>
          <w:rPr>
            <w:webHidden/>
          </w:rPr>
          <w:fldChar w:fldCharType="end"/>
        </w:r>
        <w:r w:rsidRPr="00A92AA4">
          <w:rPr>
            <w:rStyle w:val="Hipervnculo"/>
          </w:rPr>
          <w:fldChar w:fldCharType="end"/>
        </w:r>
      </w:ins>
    </w:p>
    <w:p w:rsidR="00346590" w:rsidRPr="00862C5A" w:rsidRDefault="00346590">
      <w:pPr>
        <w:pStyle w:val="TDC2"/>
        <w:rPr>
          <w:ins w:id="220" w:author="veloz" w:date="2012-03-14T14:02:00Z"/>
          <w:rFonts w:ascii="Calibri" w:hAnsi="Calibri" w:cs="Times New Roman"/>
          <w:smallCaps w:val="0"/>
          <w:lang w:val="es-VE" w:eastAsia="es-VE"/>
        </w:rPr>
      </w:pPr>
      <w:ins w:id="221" w:author="veloz" w:date="2012-03-14T14:02:00Z">
        <w:r w:rsidRPr="00A92AA4">
          <w:rPr>
            <w:rStyle w:val="Hipervnculo"/>
          </w:rPr>
          <w:fldChar w:fldCharType="begin"/>
        </w:r>
        <w:r w:rsidRPr="00A92AA4">
          <w:rPr>
            <w:rStyle w:val="Hipervnculo"/>
          </w:rPr>
          <w:instrText xml:space="preserve"> </w:instrText>
        </w:r>
        <w:r>
          <w:instrText>HYPERLINK \l "_Toc319497137"</w:instrText>
        </w:r>
        <w:r w:rsidRPr="00A92AA4">
          <w:rPr>
            <w:rStyle w:val="Hipervnculo"/>
          </w:rPr>
          <w:instrText xml:space="preserve"> </w:instrText>
        </w:r>
      </w:ins>
      <w:ins w:id="222" w:author="veloz" w:date="2012-03-15T12:44:00Z">
        <w:r w:rsidR="004939FD" w:rsidRPr="00A92AA4">
          <w:rPr>
            <w:rStyle w:val="Hipervnculo"/>
          </w:rPr>
        </w:r>
      </w:ins>
      <w:ins w:id="223" w:author="veloz" w:date="2012-03-14T14:02:00Z">
        <w:r w:rsidRPr="00A92AA4">
          <w:rPr>
            <w:rStyle w:val="Hipervnculo"/>
          </w:rPr>
          <w:fldChar w:fldCharType="separate"/>
        </w:r>
        <w:r w:rsidRPr="00A92AA4">
          <w:rPr>
            <w:rStyle w:val="Hipervnculo"/>
          </w:rPr>
          <w:t>3.1. Observaciones iniciales</w:t>
        </w:r>
        <w:r>
          <w:rPr>
            <w:webHidden/>
          </w:rPr>
          <w:tab/>
        </w:r>
        <w:r>
          <w:rPr>
            <w:webHidden/>
          </w:rPr>
          <w:fldChar w:fldCharType="begin"/>
        </w:r>
        <w:r>
          <w:rPr>
            <w:webHidden/>
          </w:rPr>
          <w:instrText xml:space="preserve"> PAGEREF _Toc319497137 \h </w:instrText>
        </w:r>
      </w:ins>
      <w:r>
        <w:rPr>
          <w:webHidden/>
        </w:rPr>
      </w:r>
      <w:r>
        <w:rPr>
          <w:webHidden/>
        </w:rPr>
        <w:fldChar w:fldCharType="separate"/>
      </w:r>
      <w:ins w:id="224" w:author="veloz" w:date="2012-03-15T12:44:00Z">
        <w:r w:rsidR="004939FD">
          <w:rPr>
            <w:webHidden/>
          </w:rPr>
          <w:t>2</w:t>
        </w:r>
      </w:ins>
      <w:ins w:id="225" w:author="veloz" w:date="2012-03-14T14:02:00Z">
        <w:r>
          <w:rPr>
            <w:webHidden/>
          </w:rPr>
          <w:fldChar w:fldCharType="end"/>
        </w:r>
        <w:r w:rsidRPr="00A92AA4">
          <w:rPr>
            <w:rStyle w:val="Hipervnculo"/>
          </w:rPr>
          <w:fldChar w:fldCharType="end"/>
        </w:r>
      </w:ins>
    </w:p>
    <w:p w:rsidR="00346590" w:rsidRPr="00862C5A" w:rsidRDefault="00346590">
      <w:pPr>
        <w:pStyle w:val="TDC2"/>
        <w:rPr>
          <w:ins w:id="226" w:author="veloz" w:date="2012-03-14T14:02:00Z"/>
          <w:rFonts w:ascii="Calibri" w:hAnsi="Calibri" w:cs="Times New Roman"/>
          <w:smallCaps w:val="0"/>
          <w:lang w:val="es-VE" w:eastAsia="es-VE"/>
        </w:rPr>
      </w:pPr>
      <w:ins w:id="227" w:author="veloz" w:date="2012-03-14T14:02:00Z">
        <w:r w:rsidRPr="00A92AA4">
          <w:rPr>
            <w:rStyle w:val="Hipervnculo"/>
          </w:rPr>
          <w:fldChar w:fldCharType="begin"/>
        </w:r>
        <w:r w:rsidRPr="00A92AA4">
          <w:rPr>
            <w:rStyle w:val="Hipervnculo"/>
          </w:rPr>
          <w:instrText xml:space="preserve"> </w:instrText>
        </w:r>
        <w:r>
          <w:instrText>HYPERLINK \l "_Toc319497138"</w:instrText>
        </w:r>
        <w:r w:rsidRPr="00A92AA4">
          <w:rPr>
            <w:rStyle w:val="Hipervnculo"/>
          </w:rPr>
          <w:instrText xml:space="preserve"> </w:instrText>
        </w:r>
      </w:ins>
      <w:ins w:id="228" w:author="veloz" w:date="2012-03-15T12:44:00Z">
        <w:r w:rsidR="004939FD" w:rsidRPr="00A92AA4">
          <w:rPr>
            <w:rStyle w:val="Hipervnculo"/>
          </w:rPr>
        </w:r>
      </w:ins>
      <w:ins w:id="229" w:author="veloz" w:date="2012-03-14T14:02:00Z">
        <w:r w:rsidRPr="00A92AA4">
          <w:rPr>
            <w:rStyle w:val="Hipervnculo"/>
          </w:rPr>
          <w:fldChar w:fldCharType="separate"/>
        </w:r>
        <w:r w:rsidRPr="00A92AA4">
          <w:rPr>
            <w:rStyle w:val="Hipervnculo"/>
          </w:rPr>
          <w:t>3.2. Simulación de vibraciones</w:t>
        </w:r>
        <w:r>
          <w:rPr>
            <w:webHidden/>
          </w:rPr>
          <w:tab/>
        </w:r>
        <w:r>
          <w:rPr>
            <w:webHidden/>
          </w:rPr>
          <w:fldChar w:fldCharType="begin"/>
        </w:r>
        <w:r>
          <w:rPr>
            <w:webHidden/>
          </w:rPr>
          <w:instrText xml:space="preserve"> PAGEREF _Toc319497138 \h </w:instrText>
        </w:r>
      </w:ins>
      <w:r>
        <w:rPr>
          <w:webHidden/>
        </w:rPr>
      </w:r>
      <w:r>
        <w:rPr>
          <w:webHidden/>
        </w:rPr>
        <w:fldChar w:fldCharType="separate"/>
      </w:r>
      <w:ins w:id="230" w:author="veloz" w:date="2012-03-15T12:44:00Z">
        <w:r w:rsidR="004939FD">
          <w:rPr>
            <w:webHidden/>
          </w:rPr>
          <w:t>3</w:t>
        </w:r>
      </w:ins>
      <w:ins w:id="231" w:author="veloz" w:date="2012-03-14T14:02:00Z">
        <w:r>
          <w:rPr>
            <w:webHidden/>
          </w:rPr>
          <w:fldChar w:fldCharType="end"/>
        </w:r>
        <w:r w:rsidRPr="00A92AA4">
          <w:rPr>
            <w:rStyle w:val="Hipervnculo"/>
          </w:rPr>
          <w:fldChar w:fldCharType="end"/>
        </w:r>
      </w:ins>
    </w:p>
    <w:p w:rsidR="00346590" w:rsidRPr="00862C5A" w:rsidRDefault="00346590">
      <w:pPr>
        <w:pStyle w:val="TDC2"/>
        <w:rPr>
          <w:ins w:id="232" w:author="veloz" w:date="2012-03-14T14:02:00Z"/>
          <w:rFonts w:ascii="Calibri" w:hAnsi="Calibri" w:cs="Times New Roman"/>
          <w:smallCaps w:val="0"/>
          <w:lang w:val="es-VE" w:eastAsia="es-VE"/>
        </w:rPr>
      </w:pPr>
      <w:ins w:id="233" w:author="veloz" w:date="2012-03-14T14:02:00Z">
        <w:r w:rsidRPr="00A92AA4">
          <w:rPr>
            <w:rStyle w:val="Hipervnculo"/>
          </w:rPr>
          <w:fldChar w:fldCharType="begin"/>
        </w:r>
        <w:r w:rsidRPr="00A92AA4">
          <w:rPr>
            <w:rStyle w:val="Hipervnculo"/>
          </w:rPr>
          <w:instrText xml:space="preserve"> </w:instrText>
        </w:r>
        <w:r>
          <w:instrText>HYPERLINK \l "_Toc319497139"</w:instrText>
        </w:r>
        <w:r w:rsidRPr="00A92AA4">
          <w:rPr>
            <w:rStyle w:val="Hipervnculo"/>
          </w:rPr>
          <w:instrText xml:space="preserve"> </w:instrText>
        </w:r>
      </w:ins>
      <w:ins w:id="234" w:author="veloz" w:date="2012-03-15T12:44:00Z">
        <w:r w:rsidR="004939FD" w:rsidRPr="00A92AA4">
          <w:rPr>
            <w:rStyle w:val="Hipervnculo"/>
          </w:rPr>
        </w:r>
      </w:ins>
      <w:ins w:id="235" w:author="veloz" w:date="2012-03-14T14:02:00Z">
        <w:r w:rsidRPr="00A92AA4">
          <w:rPr>
            <w:rStyle w:val="Hipervnculo"/>
          </w:rPr>
          <w:fldChar w:fldCharType="separate"/>
        </w:r>
        <w:r w:rsidRPr="00A92AA4">
          <w:rPr>
            <w:rStyle w:val="Hipervnculo"/>
          </w:rPr>
          <w:t>3.3. Algoritmo de control</w:t>
        </w:r>
        <w:r>
          <w:rPr>
            <w:webHidden/>
          </w:rPr>
          <w:tab/>
        </w:r>
        <w:r>
          <w:rPr>
            <w:webHidden/>
          </w:rPr>
          <w:fldChar w:fldCharType="begin"/>
        </w:r>
        <w:r>
          <w:rPr>
            <w:webHidden/>
          </w:rPr>
          <w:instrText xml:space="preserve"> PAGEREF _Toc319497139 \h </w:instrText>
        </w:r>
      </w:ins>
      <w:r>
        <w:rPr>
          <w:webHidden/>
        </w:rPr>
      </w:r>
      <w:r>
        <w:rPr>
          <w:webHidden/>
        </w:rPr>
        <w:fldChar w:fldCharType="separate"/>
      </w:r>
      <w:ins w:id="236" w:author="veloz" w:date="2012-03-15T12:44:00Z">
        <w:r w:rsidR="004939FD">
          <w:rPr>
            <w:webHidden/>
          </w:rPr>
          <w:t>7</w:t>
        </w:r>
      </w:ins>
      <w:ins w:id="237" w:author="veloz" w:date="2012-03-14T14:02:00Z">
        <w:r>
          <w:rPr>
            <w:webHidden/>
          </w:rPr>
          <w:fldChar w:fldCharType="end"/>
        </w:r>
        <w:r w:rsidRPr="00A92AA4">
          <w:rPr>
            <w:rStyle w:val="Hipervnculo"/>
          </w:rPr>
          <w:fldChar w:fldCharType="end"/>
        </w:r>
      </w:ins>
    </w:p>
    <w:p w:rsidR="00346590" w:rsidRPr="00862C5A" w:rsidRDefault="00346590">
      <w:pPr>
        <w:pStyle w:val="TDC2"/>
        <w:rPr>
          <w:ins w:id="238" w:author="veloz" w:date="2012-03-14T14:02:00Z"/>
          <w:rFonts w:ascii="Calibri" w:hAnsi="Calibri" w:cs="Times New Roman"/>
          <w:smallCaps w:val="0"/>
          <w:lang w:val="es-VE" w:eastAsia="es-VE"/>
        </w:rPr>
      </w:pPr>
      <w:ins w:id="239" w:author="veloz" w:date="2012-03-14T14:02:00Z">
        <w:r w:rsidRPr="00A92AA4">
          <w:rPr>
            <w:rStyle w:val="Hipervnculo"/>
          </w:rPr>
          <w:fldChar w:fldCharType="begin"/>
        </w:r>
        <w:r w:rsidRPr="00A92AA4">
          <w:rPr>
            <w:rStyle w:val="Hipervnculo"/>
          </w:rPr>
          <w:instrText xml:space="preserve"> </w:instrText>
        </w:r>
        <w:r>
          <w:instrText>HYPERLINK \l "_Toc319497140"</w:instrText>
        </w:r>
        <w:r w:rsidRPr="00A92AA4">
          <w:rPr>
            <w:rStyle w:val="Hipervnculo"/>
          </w:rPr>
          <w:instrText xml:space="preserve"> </w:instrText>
        </w:r>
      </w:ins>
      <w:ins w:id="240" w:author="veloz" w:date="2012-03-15T12:44:00Z">
        <w:r w:rsidR="004939FD" w:rsidRPr="00A92AA4">
          <w:rPr>
            <w:rStyle w:val="Hipervnculo"/>
          </w:rPr>
        </w:r>
      </w:ins>
      <w:ins w:id="241" w:author="veloz" w:date="2012-03-14T14:02:00Z">
        <w:r w:rsidRPr="00A92AA4">
          <w:rPr>
            <w:rStyle w:val="Hipervnculo"/>
          </w:rPr>
          <w:fldChar w:fldCharType="separate"/>
        </w:r>
        <w:r w:rsidRPr="00A92AA4">
          <w:rPr>
            <w:rStyle w:val="Hipervnculo"/>
          </w:rPr>
          <w:t>3.4. Algoritmo de control en el simulador</w:t>
        </w:r>
        <w:r>
          <w:rPr>
            <w:webHidden/>
          </w:rPr>
          <w:tab/>
        </w:r>
        <w:r>
          <w:rPr>
            <w:webHidden/>
          </w:rPr>
          <w:fldChar w:fldCharType="begin"/>
        </w:r>
        <w:r>
          <w:rPr>
            <w:webHidden/>
          </w:rPr>
          <w:instrText xml:space="preserve"> PAGEREF _Toc319497140 \h </w:instrText>
        </w:r>
      </w:ins>
      <w:r>
        <w:rPr>
          <w:webHidden/>
        </w:rPr>
      </w:r>
      <w:r>
        <w:rPr>
          <w:webHidden/>
        </w:rPr>
        <w:fldChar w:fldCharType="separate"/>
      </w:r>
      <w:ins w:id="242" w:author="veloz" w:date="2012-03-15T12:44:00Z">
        <w:r w:rsidR="004939FD">
          <w:rPr>
            <w:webHidden/>
          </w:rPr>
          <w:t>9</w:t>
        </w:r>
      </w:ins>
      <w:ins w:id="243" w:author="veloz" w:date="2012-03-14T14:02:00Z">
        <w:r>
          <w:rPr>
            <w:webHidden/>
          </w:rPr>
          <w:fldChar w:fldCharType="end"/>
        </w:r>
        <w:r w:rsidRPr="00A92AA4">
          <w:rPr>
            <w:rStyle w:val="Hipervnculo"/>
          </w:rPr>
          <w:fldChar w:fldCharType="end"/>
        </w:r>
      </w:ins>
    </w:p>
    <w:p w:rsidR="00346590" w:rsidRPr="00862C5A" w:rsidRDefault="00346590">
      <w:pPr>
        <w:pStyle w:val="TDC2"/>
        <w:rPr>
          <w:ins w:id="244" w:author="veloz" w:date="2012-03-14T14:02:00Z"/>
          <w:rFonts w:ascii="Calibri" w:hAnsi="Calibri" w:cs="Times New Roman"/>
          <w:smallCaps w:val="0"/>
          <w:lang w:val="es-VE" w:eastAsia="es-VE"/>
        </w:rPr>
      </w:pPr>
      <w:ins w:id="245" w:author="veloz" w:date="2012-03-14T14:02:00Z">
        <w:r w:rsidRPr="00A92AA4">
          <w:rPr>
            <w:rStyle w:val="Hipervnculo"/>
          </w:rPr>
          <w:fldChar w:fldCharType="begin"/>
        </w:r>
        <w:r w:rsidRPr="00A92AA4">
          <w:rPr>
            <w:rStyle w:val="Hipervnculo"/>
          </w:rPr>
          <w:instrText xml:space="preserve"> </w:instrText>
        </w:r>
        <w:r>
          <w:instrText>HYPERLINK \l "_Toc319497141"</w:instrText>
        </w:r>
        <w:r w:rsidRPr="00A92AA4">
          <w:rPr>
            <w:rStyle w:val="Hipervnculo"/>
          </w:rPr>
          <w:instrText xml:space="preserve"> </w:instrText>
        </w:r>
      </w:ins>
      <w:ins w:id="246" w:author="veloz" w:date="2012-03-15T12:44:00Z">
        <w:r w:rsidR="004939FD" w:rsidRPr="00A92AA4">
          <w:rPr>
            <w:rStyle w:val="Hipervnculo"/>
          </w:rPr>
        </w:r>
      </w:ins>
      <w:ins w:id="247" w:author="veloz" w:date="2012-03-14T14:02:00Z">
        <w:r w:rsidRPr="00A92AA4">
          <w:rPr>
            <w:rStyle w:val="Hipervnculo"/>
          </w:rPr>
          <w:fldChar w:fldCharType="separate"/>
        </w:r>
        <w:r w:rsidRPr="00A92AA4">
          <w:rPr>
            <w:rStyle w:val="Hipervnculo"/>
          </w:rPr>
          <w:t>3.5. Conclusiones</w:t>
        </w:r>
        <w:r>
          <w:rPr>
            <w:webHidden/>
          </w:rPr>
          <w:tab/>
        </w:r>
        <w:r>
          <w:rPr>
            <w:webHidden/>
          </w:rPr>
          <w:fldChar w:fldCharType="begin"/>
        </w:r>
        <w:r>
          <w:rPr>
            <w:webHidden/>
          </w:rPr>
          <w:instrText xml:space="preserve"> PAGEREF _Toc319497141 \h </w:instrText>
        </w:r>
      </w:ins>
      <w:r>
        <w:rPr>
          <w:webHidden/>
        </w:rPr>
      </w:r>
      <w:r>
        <w:rPr>
          <w:webHidden/>
        </w:rPr>
        <w:fldChar w:fldCharType="separate"/>
      </w:r>
      <w:ins w:id="248" w:author="veloz" w:date="2012-03-15T12:44:00Z">
        <w:r w:rsidR="004939FD">
          <w:rPr>
            <w:webHidden/>
          </w:rPr>
          <w:t>11</w:t>
        </w:r>
      </w:ins>
      <w:ins w:id="249" w:author="veloz" w:date="2012-03-14T14:02:00Z">
        <w:r>
          <w:rPr>
            <w:webHidden/>
          </w:rPr>
          <w:fldChar w:fldCharType="end"/>
        </w:r>
        <w:r w:rsidRPr="00A92AA4">
          <w:rPr>
            <w:rStyle w:val="Hipervnculo"/>
          </w:rPr>
          <w:fldChar w:fldCharType="end"/>
        </w:r>
      </w:ins>
    </w:p>
    <w:p w:rsidR="00346590" w:rsidRPr="00862C5A" w:rsidRDefault="00346590">
      <w:pPr>
        <w:pStyle w:val="TDC1"/>
        <w:rPr>
          <w:ins w:id="250" w:author="veloz" w:date="2012-03-14T14:02:00Z"/>
          <w:rFonts w:ascii="Calibri" w:hAnsi="Calibri" w:cs="Times New Roman"/>
          <w:b w:val="0"/>
          <w:bCs w:val="0"/>
          <w:caps w:val="0"/>
          <w:lang w:val="es-VE" w:eastAsia="es-VE"/>
        </w:rPr>
      </w:pPr>
      <w:ins w:id="251" w:author="veloz" w:date="2012-03-14T14:02:00Z">
        <w:r w:rsidRPr="00A92AA4">
          <w:rPr>
            <w:rStyle w:val="Hipervnculo"/>
          </w:rPr>
          <w:fldChar w:fldCharType="begin"/>
        </w:r>
        <w:r w:rsidRPr="00A92AA4">
          <w:rPr>
            <w:rStyle w:val="Hipervnculo"/>
          </w:rPr>
          <w:instrText xml:space="preserve"> </w:instrText>
        </w:r>
        <w:r>
          <w:instrText>HYPERLINK \l "_Toc319497142"</w:instrText>
        </w:r>
        <w:r w:rsidRPr="00A92AA4">
          <w:rPr>
            <w:rStyle w:val="Hipervnculo"/>
          </w:rPr>
          <w:instrText xml:space="preserve"> </w:instrText>
        </w:r>
      </w:ins>
      <w:ins w:id="252" w:author="veloz" w:date="2012-03-15T12:44:00Z">
        <w:r w:rsidR="004939FD" w:rsidRPr="00A92AA4">
          <w:rPr>
            <w:rStyle w:val="Hipervnculo"/>
          </w:rPr>
        </w:r>
      </w:ins>
      <w:ins w:id="253" w:author="veloz" w:date="2012-03-14T14:02:00Z">
        <w:r w:rsidRPr="00A92AA4">
          <w:rPr>
            <w:rStyle w:val="Hipervnculo"/>
          </w:rPr>
          <w:fldChar w:fldCharType="separate"/>
        </w:r>
        <w:r w:rsidRPr="00A92AA4">
          <w:rPr>
            <w:rStyle w:val="Hipervnculo"/>
          </w:rPr>
          <w:t xml:space="preserve"> CAPITULO IV  INSTRUMENTACIÓN</w:t>
        </w:r>
        <w:r>
          <w:rPr>
            <w:webHidden/>
          </w:rPr>
          <w:tab/>
        </w:r>
        <w:r>
          <w:rPr>
            <w:webHidden/>
          </w:rPr>
          <w:fldChar w:fldCharType="begin"/>
        </w:r>
        <w:r>
          <w:rPr>
            <w:webHidden/>
          </w:rPr>
          <w:instrText xml:space="preserve"> PAGEREF _Toc319497142 \h </w:instrText>
        </w:r>
      </w:ins>
      <w:r>
        <w:rPr>
          <w:webHidden/>
        </w:rPr>
      </w:r>
      <w:r>
        <w:rPr>
          <w:webHidden/>
        </w:rPr>
        <w:fldChar w:fldCharType="separate"/>
      </w:r>
      <w:ins w:id="254" w:author="veloz" w:date="2012-03-15T12:44:00Z">
        <w:r w:rsidR="004939FD">
          <w:rPr>
            <w:webHidden/>
          </w:rPr>
          <w:t>1</w:t>
        </w:r>
      </w:ins>
      <w:ins w:id="255" w:author="veloz" w:date="2012-03-14T14:02:00Z">
        <w:r>
          <w:rPr>
            <w:webHidden/>
          </w:rPr>
          <w:fldChar w:fldCharType="end"/>
        </w:r>
        <w:r w:rsidRPr="00A92AA4">
          <w:rPr>
            <w:rStyle w:val="Hipervnculo"/>
          </w:rPr>
          <w:fldChar w:fldCharType="end"/>
        </w:r>
      </w:ins>
    </w:p>
    <w:p w:rsidR="00346590" w:rsidRPr="00862C5A" w:rsidRDefault="00346590">
      <w:pPr>
        <w:pStyle w:val="TDC2"/>
        <w:rPr>
          <w:ins w:id="256" w:author="veloz" w:date="2012-03-14T14:02:00Z"/>
          <w:rFonts w:ascii="Calibri" w:hAnsi="Calibri" w:cs="Times New Roman"/>
          <w:smallCaps w:val="0"/>
          <w:lang w:val="es-VE" w:eastAsia="es-VE"/>
        </w:rPr>
      </w:pPr>
      <w:ins w:id="257" w:author="veloz" w:date="2012-03-14T14:02:00Z">
        <w:r w:rsidRPr="00A92AA4">
          <w:rPr>
            <w:rStyle w:val="Hipervnculo"/>
          </w:rPr>
          <w:fldChar w:fldCharType="begin"/>
        </w:r>
        <w:r w:rsidRPr="00A92AA4">
          <w:rPr>
            <w:rStyle w:val="Hipervnculo"/>
          </w:rPr>
          <w:instrText xml:space="preserve"> </w:instrText>
        </w:r>
        <w:r>
          <w:instrText>HYPERLINK \l "_Toc319497143"</w:instrText>
        </w:r>
        <w:r w:rsidRPr="00A92AA4">
          <w:rPr>
            <w:rStyle w:val="Hipervnculo"/>
          </w:rPr>
          <w:instrText xml:space="preserve"> </w:instrText>
        </w:r>
      </w:ins>
      <w:ins w:id="258" w:author="veloz" w:date="2012-03-15T12:44:00Z">
        <w:r w:rsidR="004939FD" w:rsidRPr="00A92AA4">
          <w:rPr>
            <w:rStyle w:val="Hipervnculo"/>
          </w:rPr>
        </w:r>
      </w:ins>
      <w:ins w:id="259" w:author="veloz" w:date="2012-03-14T14:02:00Z">
        <w:r w:rsidRPr="00A92AA4">
          <w:rPr>
            <w:rStyle w:val="Hipervnculo"/>
          </w:rPr>
          <w:fldChar w:fldCharType="separate"/>
        </w:r>
        <w:r w:rsidRPr="00A92AA4">
          <w:rPr>
            <w:rStyle w:val="Hipervnculo"/>
          </w:rPr>
          <w:t>4.1. Sistema de microscopía interferencial</w:t>
        </w:r>
        <w:r>
          <w:rPr>
            <w:webHidden/>
          </w:rPr>
          <w:tab/>
        </w:r>
        <w:r>
          <w:rPr>
            <w:webHidden/>
          </w:rPr>
          <w:fldChar w:fldCharType="begin"/>
        </w:r>
        <w:r>
          <w:rPr>
            <w:webHidden/>
          </w:rPr>
          <w:instrText xml:space="preserve"> PAGEREF _Toc319497143 \h </w:instrText>
        </w:r>
      </w:ins>
      <w:r>
        <w:rPr>
          <w:webHidden/>
        </w:rPr>
      </w:r>
      <w:r>
        <w:rPr>
          <w:webHidden/>
        </w:rPr>
        <w:fldChar w:fldCharType="separate"/>
      </w:r>
      <w:ins w:id="260" w:author="veloz" w:date="2012-03-15T12:44:00Z">
        <w:r w:rsidR="004939FD">
          <w:rPr>
            <w:webHidden/>
          </w:rPr>
          <w:t>1</w:t>
        </w:r>
      </w:ins>
      <w:ins w:id="261" w:author="veloz" w:date="2012-03-14T14:02:00Z">
        <w:r>
          <w:rPr>
            <w:webHidden/>
          </w:rPr>
          <w:fldChar w:fldCharType="end"/>
        </w:r>
        <w:r w:rsidRPr="00A92AA4">
          <w:rPr>
            <w:rStyle w:val="Hipervnculo"/>
          </w:rPr>
          <w:fldChar w:fldCharType="end"/>
        </w:r>
      </w:ins>
    </w:p>
    <w:p w:rsidR="00346590" w:rsidRPr="00862C5A" w:rsidRDefault="00346590">
      <w:pPr>
        <w:pStyle w:val="TDC2"/>
        <w:rPr>
          <w:ins w:id="262" w:author="veloz" w:date="2012-03-14T14:02:00Z"/>
          <w:rFonts w:ascii="Calibri" w:hAnsi="Calibri" w:cs="Times New Roman"/>
          <w:smallCaps w:val="0"/>
          <w:lang w:val="es-VE" w:eastAsia="es-VE"/>
        </w:rPr>
      </w:pPr>
      <w:ins w:id="263" w:author="veloz" w:date="2012-03-14T14:02:00Z">
        <w:r w:rsidRPr="00A92AA4">
          <w:rPr>
            <w:rStyle w:val="Hipervnculo"/>
          </w:rPr>
          <w:fldChar w:fldCharType="begin"/>
        </w:r>
        <w:r w:rsidRPr="00A92AA4">
          <w:rPr>
            <w:rStyle w:val="Hipervnculo"/>
          </w:rPr>
          <w:instrText xml:space="preserve"> </w:instrText>
        </w:r>
        <w:r>
          <w:instrText>HYPERLINK \l "_Toc319497144"</w:instrText>
        </w:r>
        <w:r w:rsidRPr="00A92AA4">
          <w:rPr>
            <w:rStyle w:val="Hipervnculo"/>
          </w:rPr>
          <w:instrText xml:space="preserve"> </w:instrText>
        </w:r>
      </w:ins>
      <w:ins w:id="264" w:author="veloz" w:date="2012-03-15T12:44:00Z">
        <w:r w:rsidR="004939FD" w:rsidRPr="00A92AA4">
          <w:rPr>
            <w:rStyle w:val="Hipervnculo"/>
          </w:rPr>
        </w:r>
      </w:ins>
      <w:ins w:id="265" w:author="veloz" w:date="2012-03-14T14:02:00Z">
        <w:r w:rsidRPr="00A92AA4">
          <w:rPr>
            <w:rStyle w:val="Hipervnculo"/>
          </w:rPr>
          <w:fldChar w:fldCharType="separate"/>
        </w:r>
        <w:r w:rsidRPr="00A92AA4">
          <w:rPr>
            <w:rStyle w:val="Hipervnculo"/>
          </w:rPr>
          <w:t>4.2. Interconexión PC-Piezoeléctrico</w:t>
        </w:r>
        <w:r>
          <w:rPr>
            <w:webHidden/>
          </w:rPr>
          <w:tab/>
        </w:r>
        <w:r>
          <w:rPr>
            <w:webHidden/>
          </w:rPr>
          <w:fldChar w:fldCharType="begin"/>
        </w:r>
        <w:r>
          <w:rPr>
            <w:webHidden/>
          </w:rPr>
          <w:instrText xml:space="preserve"> PAGEREF _Toc319497144 \h </w:instrText>
        </w:r>
      </w:ins>
      <w:r>
        <w:rPr>
          <w:webHidden/>
        </w:rPr>
      </w:r>
      <w:r>
        <w:rPr>
          <w:webHidden/>
        </w:rPr>
        <w:fldChar w:fldCharType="separate"/>
      </w:r>
      <w:ins w:id="266" w:author="veloz" w:date="2012-03-15T12:44:00Z">
        <w:r w:rsidR="004939FD">
          <w:rPr>
            <w:webHidden/>
          </w:rPr>
          <w:t>2</w:t>
        </w:r>
      </w:ins>
      <w:ins w:id="267" w:author="veloz" w:date="2012-03-14T14:02:00Z">
        <w:r>
          <w:rPr>
            <w:webHidden/>
          </w:rPr>
          <w:fldChar w:fldCharType="end"/>
        </w:r>
        <w:r w:rsidRPr="00A92AA4">
          <w:rPr>
            <w:rStyle w:val="Hipervnculo"/>
          </w:rPr>
          <w:fldChar w:fldCharType="end"/>
        </w:r>
      </w:ins>
    </w:p>
    <w:p w:rsidR="00346590" w:rsidRPr="00862C5A" w:rsidRDefault="00346590">
      <w:pPr>
        <w:pStyle w:val="TDC3"/>
        <w:rPr>
          <w:ins w:id="268" w:author="veloz" w:date="2012-03-14T14:02:00Z"/>
          <w:rFonts w:ascii="Calibri" w:eastAsia="Times New Roman" w:hAnsi="Calibri" w:cs="Times New Roman"/>
          <w:smallCaps w:val="0"/>
          <w:lang w:eastAsia="es-VE"/>
        </w:rPr>
      </w:pPr>
      <w:ins w:id="269" w:author="veloz" w:date="2012-03-14T14:02:00Z">
        <w:r w:rsidRPr="00A92AA4">
          <w:rPr>
            <w:rStyle w:val="Hipervnculo"/>
          </w:rPr>
          <w:lastRenderedPageBreak/>
          <w:fldChar w:fldCharType="begin"/>
        </w:r>
        <w:r w:rsidRPr="00A92AA4">
          <w:rPr>
            <w:rStyle w:val="Hipervnculo"/>
          </w:rPr>
          <w:instrText xml:space="preserve"> </w:instrText>
        </w:r>
        <w:r>
          <w:instrText>HYPERLINK \l "_Toc319497145"</w:instrText>
        </w:r>
        <w:r w:rsidRPr="00A92AA4">
          <w:rPr>
            <w:rStyle w:val="Hipervnculo"/>
          </w:rPr>
          <w:instrText xml:space="preserve"> </w:instrText>
        </w:r>
      </w:ins>
      <w:ins w:id="270" w:author="veloz" w:date="2012-03-15T12:44:00Z">
        <w:r w:rsidR="004939FD" w:rsidRPr="00A92AA4">
          <w:rPr>
            <w:rStyle w:val="Hipervnculo"/>
          </w:rPr>
        </w:r>
      </w:ins>
      <w:ins w:id="271" w:author="veloz" w:date="2012-03-14T14:02:00Z">
        <w:r w:rsidRPr="00A92AA4">
          <w:rPr>
            <w:rStyle w:val="Hipervnculo"/>
          </w:rPr>
          <w:fldChar w:fldCharType="separate"/>
        </w:r>
        <w:r w:rsidRPr="00A92AA4">
          <w:rPr>
            <w:rStyle w:val="Hipervnculo"/>
          </w:rPr>
          <w:t>4.2.1. Etapa de alimentación</w:t>
        </w:r>
        <w:r>
          <w:rPr>
            <w:webHidden/>
          </w:rPr>
          <w:tab/>
        </w:r>
        <w:r>
          <w:rPr>
            <w:webHidden/>
          </w:rPr>
          <w:fldChar w:fldCharType="begin"/>
        </w:r>
        <w:r>
          <w:rPr>
            <w:webHidden/>
          </w:rPr>
          <w:instrText xml:space="preserve"> PAGEREF _Toc319497145 \h </w:instrText>
        </w:r>
      </w:ins>
      <w:r>
        <w:rPr>
          <w:webHidden/>
        </w:rPr>
      </w:r>
      <w:r>
        <w:rPr>
          <w:webHidden/>
        </w:rPr>
        <w:fldChar w:fldCharType="separate"/>
      </w:r>
      <w:ins w:id="272" w:author="veloz" w:date="2012-03-15T12:44:00Z">
        <w:r w:rsidR="004939FD">
          <w:rPr>
            <w:webHidden/>
          </w:rPr>
          <w:t>3</w:t>
        </w:r>
      </w:ins>
      <w:ins w:id="273" w:author="veloz" w:date="2012-03-14T14:02:00Z">
        <w:r>
          <w:rPr>
            <w:webHidden/>
          </w:rPr>
          <w:fldChar w:fldCharType="end"/>
        </w:r>
        <w:r w:rsidRPr="00A92AA4">
          <w:rPr>
            <w:rStyle w:val="Hipervnculo"/>
          </w:rPr>
          <w:fldChar w:fldCharType="end"/>
        </w:r>
      </w:ins>
    </w:p>
    <w:p w:rsidR="00346590" w:rsidRPr="00862C5A" w:rsidRDefault="00346590">
      <w:pPr>
        <w:pStyle w:val="TDC3"/>
        <w:rPr>
          <w:ins w:id="274" w:author="veloz" w:date="2012-03-14T14:02:00Z"/>
          <w:rFonts w:ascii="Calibri" w:eastAsia="Times New Roman" w:hAnsi="Calibri" w:cs="Times New Roman"/>
          <w:smallCaps w:val="0"/>
          <w:lang w:eastAsia="es-VE"/>
        </w:rPr>
      </w:pPr>
      <w:ins w:id="275" w:author="veloz" w:date="2012-03-14T14:02:00Z">
        <w:r w:rsidRPr="00A92AA4">
          <w:rPr>
            <w:rStyle w:val="Hipervnculo"/>
          </w:rPr>
          <w:fldChar w:fldCharType="begin"/>
        </w:r>
        <w:r w:rsidRPr="00A92AA4">
          <w:rPr>
            <w:rStyle w:val="Hipervnculo"/>
          </w:rPr>
          <w:instrText xml:space="preserve"> </w:instrText>
        </w:r>
        <w:r>
          <w:instrText>HYPERLINK \l "_Toc319497146"</w:instrText>
        </w:r>
        <w:r w:rsidRPr="00A92AA4">
          <w:rPr>
            <w:rStyle w:val="Hipervnculo"/>
          </w:rPr>
          <w:instrText xml:space="preserve"> </w:instrText>
        </w:r>
      </w:ins>
      <w:ins w:id="276" w:author="veloz" w:date="2012-03-15T12:44:00Z">
        <w:r w:rsidR="004939FD" w:rsidRPr="00A92AA4">
          <w:rPr>
            <w:rStyle w:val="Hipervnculo"/>
          </w:rPr>
        </w:r>
      </w:ins>
      <w:ins w:id="277" w:author="veloz" w:date="2012-03-14T14:02:00Z">
        <w:r w:rsidRPr="00A92AA4">
          <w:rPr>
            <w:rStyle w:val="Hipervnculo"/>
          </w:rPr>
          <w:fldChar w:fldCharType="separate"/>
        </w:r>
        <w:r w:rsidRPr="00A92AA4">
          <w:rPr>
            <w:rStyle w:val="Hipervnculo"/>
          </w:rPr>
          <w:t>4.2.2. Convertidor frecuencia-voltaje</w:t>
        </w:r>
        <w:r>
          <w:rPr>
            <w:webHidden/>
          </w:rPr>
          <w:tab/>
        </w:r>
        <w:r>
          <w:rPr>
            <w:webHidden/>
          </w:rPr>
          <w:fldChar w:fldCharType="begin"/>
        </w:r>
        <w:r>
          <w:rPr>
            <w:webHidden/>
          </w:rPr>
          <w:instrText xml:space="preserve"> PAGEREF _Toc319497146 \h </w:instrText>
        </w:r>
      </w:ins>
      <w:r>
        <w:rPr>
          <w:webHidden/>
        </w:rPr>
      </w:r>
      <w:r>
        <w:rPr>
          <w:webHidden/>
        </w:rPr>
        <w:fldChar w:fldCharType="separate"/>
      </w:r>
      <w:ins w:id="278" w:author="veloz" w:date="2012-03-15T12:44:00Z">
        <w:r w:rsidR="004939FD">
          <w:rPr>
            <w:webHidden/>
          </w:rPr>
          <w:t>4</w:t>
        </w:r>
      </w:ins>
      <w:ins w:id="279" w:author="veloz" w:date="2012-03-14T14:02:00Z">
        <w:r>
          <w:rPr>
            <w:webHidden/>
          </w:rPr>
          <w:fldChar w:fldCharType="end"/>
        </w:r>
        <w:r w:rsidRPr="00A92AA4">
          <w:rPr>
            <w:rStyle w:val="Hipervnculo"/>
          </w:rPr>
          <w:fldChar w:fldCharType="end"/>
        </w:r>
      </w:ins>
    </w:p>
    <w:p w:rsidR="00346590" w:rsidRPr="00862C5A" w:rsidRDefault="00346590">
      <w:pPr>
        <w:pStyle w:val="TDC3"/>
        <w:rPr>
          <w:ins w:id="280" w:author="veloz" w:date="2012-03-14T14:02:00Z"/>
          <w:rFonts w:ascii="Calibri" w:eastAsia="Times New Roman" w:hAnsi="Calibri" w:cs="Times New Roman"/>
          <w:smallCaps w:val="0"/>
          <w:lang w:eastAsia="es-VE"/>
        </w:rPr>
      </w:pPr>
      <w:ins w:id="281" w:author="veloz" w:date="2012-03-14T14:02:00Z">
        <w:r w:rsidRPr="00A92AA4">
          <w:rPr>
            <w:rStyle w:val="Hipervnculo"/>
          </w:rPr>
          <w:fldChar w:fldCharType="begin"/>
        </w:r>
        <w:r w:rsidRPr="00A92AA4">
          <w:rPr>
            <w:rStyle w:val="Hipervnculo"/>
          </w:rPr>
          <w:instrText xml:space="preserve"> </w:instrText>
        </w:r>
        <w:r>
          <w:instrText>HYPERLINK \l "_Toc319497147"</w:instrText>
        </w:r>
        <w:r w:rsidRPr="00A92AA4">
          <w:rPr>
            <w:rStyle w:val="Hipervnculo"/>
          </w:rPr>
          <w:instrText xml:space="preserve"> </w:instrText>
        </w:r>
      </w:ins>
      <w:ins w:id="282" w:author="veloz" w:date="2012-03-15T12:44:00Z">
        <w:r w:rsidR="004939FD" w:rsidRPr="00A92AA4">
          <w:rPr>
            <w:rStyle w:val="Hipervnculo"/>
          </w:rPr>
        </w:r>
      </w:ins>
      <w:ins w:id="283" w:author="veloz" w:date="2012-03-14T14:02:00Z">
        <w:r w:rsidRPr="00A92AA4">
          <w:rPr>
            <w:rStyle w:val="Hipervnculo"/>
          </w:rPr>
          <w:fldChar w:fldCharType="separate"/>
        </w:r>
        <w:r w:rsidRPr="00A92AA4">
          <w:rPr>
            <w:rStyle w:val="Hipervnculo"/>
          </w:rPr>
          <w:t>4.2.3. Etapa de filtraje de la señal DC</w:t>
        </w:r>
        <w:r>
          <w:rPr>
            <w:webHidden/>
          </w:rPr>
          <w:tab/>
        </w:r>
        <w:r>
          <w:rPr>
            <w:webHidden/>
          </w:rPr>
          <w:fldChar w:fldCharType="begin"/>
        </w:r>
        <w:r>
          <w:rPr>
            <w:webHidden/>
          </w:rPr>
          <w:instrText xml:space="preserve"> PAGEREF _Toc319497147 \h </w:instrText>
        </w:r>
      </w:ins>
      <w:r>
        <w:rPr>
          <w:webHidden/>
        </w:rPr>
      </w:r>
      <w:r>
        <w:rPr>
          <w:webHidden/>
        </w:rPr>
        <w:fldChar w:fldCharType="separate"/>
      </w:r>
      <w:ins w:id="284" w:author="veloz" w:date="2012-03-15T12:44:00Z">
        <w:r w:rsidR="004939FD">
          <w:rPr>
            <w:webHidden/>
          </w:rPr>
          <w:t>5</w:t>
        </w:r>
      </w:ins>
      <w:ins w:id="285" w:author="veloz" w:date="2012-03-14T14:02:00Z">
        <w:r>
          <w:rPr>
            <w:webHidden/>
          </w:rPr>
          <w:fldChar w:fldCharType="end"/>
        </w:r>
        <w:r w:rsidRPr="00A92AA4">
          <w:rPr>
            <w:rStyle w:val="Hipervnculo"/>
          </w:rPr>
          <w:fldChar w:fldCharType="end"/>
        </w:r>
      </w:ins>
    </w:p>
    <w:p w:rsidR="00346590" w:rsidRPr="00862C5A" w:rsidRDefault="00346590">
      <w:pPr>
        <w:pStyle w:val="TDC3"/>
        <w:rPr>
          <w:ins w:id="286" w:author="veloz" w:date="2012-03-14T14:02:00Z"/>
          <w:rFonts w:ascii="Calibri" w:eastAsia="Times New Roman" w:hAnsi="Calibri" w:cs="Times New Roman"/>
          <w:smallCaps w:val="0"/>
          <w:lang w:eastAsia="es-VE"/>
        </w:rPr>
      </w:pPr>
      <w:ins w:id="287" w:author="veloz" w:date="2012-03-14T14:02:00Z">
        <w:r w:rsidRPr="00A92AA4">
          <w:rPr>
            <w:rStyle w:val="Hipervnculo"/>
          </w:rPr>
          <w:fldChar w:fldCharType="begin"/>
        </w:r>
        <w:r w:rsidRPr="00A92AA4">
          <w:rPr>
            <w:rStyle w:val="Hipervnculo"/>
          </w:rPr>
          <w:instrText xml:space="preserve"> </w:instrText>
        </w:r>
        <w:r>
          <w:instrText>HYPERLINK \l "_Toc319497148"</w:instrText>
        </w:r>
        <w:r w:rsidRPr="00A92AA4">
          <w:rPr>
            <w:rStyle w:val="Hipervnculo"/>
          </w:rPr>
          <w:instrText xml:space="preserve"> </w:instrText>
        </w:r>
      </w:ins>
      <w:ins w:id="288" w:author="veloz" w:date="2012-03-15T12:44:00Z">
        <w:r w:rsidR="004939FD" w:rsidRPr="00A92AA4">
          <w:rPr>
            <w:rStyle w:val="Hipervnculo"/>
          </w:rPr>
        </w:r>
      </w:ins>
      <w:ins w:id="289" w:author="veloz" w:date="2012-03-14T14:02:00Z">
        <w:r w:rsidRPr="00A92AA4">
          <w:rPr>
            <w:rStyle w:val="Hipervnculo"/>
          </w:rPr>
          <w:fldChar w:fldCharType="separate"/>
        </w:r>
        <w:r w:rsidRPr="00A92AA4">
          <w:rPr>
            <w:rStyle w:val="Hipervnculo"/>
          </w:rPr>
          <w:t>4.2.4. Etapa de filtrado de la señal AC</w:t>
        </w:r>
        <w:r>
          <w:rPr>
            <w:webHidden/>
          </w:rPr>
          <w:tab/>
        </w:r>
        <w:r>
          <w:rPr>
            <w:webHidden/>
          </w:rPr>
          <w:fldChar w:fldCharType="begin"/>
        </w:r>
        <w:r>
          <w:rPr>
            <w:webHidden/>
          </w:rPr>
          <w:instrText xml:space="preserve"> PAGEREF _Toc319497148 \h </w:instrText>
        </w:r>
      </w:ins>
      <w:r>
        <w:rPr>
          <w:webHidden/>
        </w:rPr>
      </w:r>
      <w:r>
        <w:rPr>
          <w:webHidden/>
        </w:rPr>
        <w:fldChar w:fldCharType="separate"/>
      </w:r>
      <w:ins w:id="290" w:author="veloz" w:date="2012-03-15T12:44:00Z">
        <w:r w:rsidR="004939FD">
          <w:rPr>
            <w:webHidden/>
          </w:rPr>
          <w:t>6</w:t>
        </w:r>
      </w:ins>
      <w:ins w:id="291" w:author="veloz" w:date="2012-03-14T14:02:00Z">
        <w:r>
          <w:rPr>
            <w:webHidden/>
          </w:rPr>
          <w:fldChar w:fldCharType="end"/>
        </w:r>
        <w:r w:rsidRPr="00A92AA4">
          <w:rPr>
            <w:rStyle w:val="Hipervnculo"/>
          </w:rPr>
          <w:fldChar w:fldCharType="end"/>
        </w:r>
      </w:ins>
    </w:p>
    <w:p w:rsidR="00346590" w:rsidRPr="00862C5A" w:rsidRDefault="00346590">
      <w:pPr>
        <w:pStyle w:val="TDC3"/>
        <w:rPr>
          <w:ins w:id="292" w:author="veloz" w:date="2012-03-14T14:02:00Z"/>
          <w:rFonts w:ascii="Calibri" w:eastAsia="Times New Roman" w:hAnsi="Calibri" w:cs="Times New Roman"/>
          <w:smallCaps w:val="0"/>
          <w:lang w:eastAsia="es-VE"/>
        </w:rPr>
      </w:pPr>
      <w:ins w:id="293" w:author="veloz" w:date="2012-03-14T14:02:00Z">
        <w:r w:rsidRPr="00A92AA4">
          <w:rPr>
            <w:rStyle w:val="Hipervnculo"/>
          </w:rPr>
          <w:fldChar w:fldCharType="begin"/>
        </w:r>
        <w:r w:rsidRPr="00A92AA4">
          <w:rPr>
            <w:rStyle w:val="Hipervnculo"/>
          </w:rPr>
          <w:instrText xml:space="preserve"> </w:instrText>
        </w:r>
        <w:r>
          <w:instrText>HYPERLINK \l "_Toc319497149"</w:instrText>
        </w:r>
        <w:r w:rsidRPr="00A92AA4">
          <w:rPr>
            <w:rStyle w:val="Hipervnculo"/>
          </w:rPr>
          <w:instrText xml:space="preserve"> </w:instrText>
        </w:r>
      </w:ins>
      <w:ins w:id="294" w:author="veloz" w:date="2012-03-15T12:44:00Z">
        <w:r w:rsidR="004939FD" w:rsidRPr="00A92AA4">
          <w:rPr>
            <w:rStyle w:val="Hipervnculo"/>
          </w:rPr>
        </w:r>
      </w:ins>
      <w:ins w:id="295" w:author="veloz" w:date="2012-03-14T14:02:00Z">
        <w:r w:rsidRPr="00A92AA4">
          <w:rPr>
            <w:rStyle w:val="Hipervnculo"/>
          </w:rPr>
          <w:fldChar w:fldCharType="separate"/>
        </w:r>
        <w:r w:rsidRPr="00A92AA4">
          <w:rPr>
            <w:rStyle w:val="Hipervnculo"/>
          </w:rPr>
          <w:t>4.2.5. Etapa de amplificación de salida</w:t>
        </w:r>
        <w:r>
          <w:rPr>
            <w:webHidden/>
          </w:rPr>
          <w:tab/>
        </w:r>
        <w:r>
          <w:rPr>
            <w:webHidden/>
          </w:rPr>
          <w:fldChar w:fldCharType="begin"/>
        </w:r>
        <w:r>
          <w:rPr>
            <w:webHidden/>
          </w:rPr>
          <w:instrText xml:space="preserve"> PAGEREF _Toc319497149 \h </w:instrText>
        </w:r>
      </w:ins>
      <w:r>
        <w:rPr>
          <w:webHidden/>
        </w:rPr>
      </w:r>
      <w:r>
        <w:rPr>
          <w:webHidden/>
        </w:rPr>
        <w:fldChar w:fldCharType="separate"/>
      </w:r>
      <w:ins w:id="296" w:author="veloz" w:date="2012-03-15T12:44:00Z">
        <w:r w:rsidR="004939FD">
          <w:rPr>
            <w:webHidden/>
          </w:rPr>
          <w:t>7</w:t>
        </w:r>
      </w:ins>
      <w:ins w:id="297" w:author="veloz" w:date="2012-03-14T14:02:00Z">
        <w:r>
          <w:rPr>
            <w:webHidden/>
          </w:rPr>
          <w:fldChar w:fldCharType="end"/>
        </w:r>
        <w:r w:rsidRPr="00A92AA4">
          <w:rPr>
            <w:rStyle w:val="Hipervnculo"/>
          </w:rPr>
          <w:fldChar w:fldCharType="end"/>
        </w:r>
      </w:ins>
    </w:p>
    <w:p w:rsidR="00346590" w:rsidRPr="00862C5A" w:rsidRDefault="00346590">
      <w:pPr>
        <w:pStyle w:val="TDC2"/>
        <w:rPr>
          <w:ins w:id="298" w:author="veloz" w:date="2012-03-14T14:02:00Z"/>
          <w:rFonts w:ascii="Calibri" w:hAnsi="Calibri" w:cs="Times New Roman"/>
          <w:smallCaps w:val="0"/>
          <w:lang w:val="es-VE" w:eastAsia="es-VE"/>
        </w:rPr>
      </w:pPr>
      <w:ins w:id="299" w:author="veloz" w:date="2012-03-14T14:02:00Z">
        <w:r w:rsidRPr="00A92AA4">
          <w:rPr>
            <w:rStyle w:val="Hipervnculo"/>
          </w:rPr>
          <w:fldChar w:fldCharType="begin"/>
        </w:r>
        <w:r w:rsidRPr="00A92AA4">
          <w:rPr>
            <w:rStyle w:val="Hipervnculo"/>
          </w:rPr>
          <w:instrText xml:space="preserve"> </w:instrText>
        </w:r>
        <w:r>
          <w:instrText>HYPERLINK \l "_Toc319497150"</w:instrText>
        </w:r>
        <w:r w:rsidRPr="00A92AA4">
          <w:rPr>
            <w:rStyle w:val="Hipervnculo"/>
          </w:rPr>
          <w:instrText xml:space="preserve"> </w:instrText>
        </w:r>
      </w:ins>
      <w:ins w:id="300" w:author="veloz" w:date="2012-03-15T12:44:00Z">
        <w:r w:rsidR="004939FD" w:rsidRPr="00A92AA4">
          <w:rPr>
            <w:rStyle w:val="Hipervnculo"/>
          </w:rPr>
        </w:r>
      </w:ins>
      <w:ins w:id="301" w:author="veloz" w:date="2012-03-14T14:02:00Z">
        <w:r w:rsidRPr="00A92AA4">
          <w:rPr>
            <w:rStyle w:val="Hipervnculo"/>
          </w:rPr>
          <w:fldChar w:fldCharType="separate"/>
        </w:r>
        <w:r w:rsidRPr="00A92AA4">
          <w:rPr>
            <w:rStyle w:val="Hipervnculo"/>
          </w:rPr>
          <w:t>4.3. Software desarrollado</w:t>
        </w:r>
        <w:r>
          <w:rPr>
            <w:webHidden/>
          </w:rPr>
          <w:tab/>
        </w:r>
        <w:r>
          <w:rPr>
            <w:webHidden/>
          </w:rPr>
          <w:fldChar w:fldCharType="begin"/>
        </w:r>
        <w:r>
          <w:rPr>
            <w:webHidden/>
          </w:rPr>
          <w:instrText xml:space="preserve"> PAGEREF _Toc319497150 \h </w:instrText>
        </w:r>
      </w:ins>
      <w:r>
        <w:rPr>
          <w:webHidden/>
        </w:rPr>
      </w:r>
      <w:r>
        <w:rPr>
          <w:webHidden/>
        </w:rPr>
        <w:fldChar w:fldCharType="separate"/>
      </w:r>
      <w:ins w:id="302" w:author="veloz" w:date="2012-03-15T12:44:00Z">
        <w:r w:rsidR="004939FD">
          <w:rPr>
            <w:webHidden/>
          </w:rPr>
          <w:t>8</w:t>
        </w:r>
      </w:ins>
      <w:ins w:id="303" w:author="veloz" w:date="2012-03-14T14:02:00Z">
        <w:r>
          <w:rPr>
            <w:webHidden/>
          </w:rPr>
          <w:fldChar w:fldCharType="end"/>
        </w:r>
        <w:r w:rsidRPr="00A92AA4">
          <w:rPr>
            <w:rStyle w:val="Hipervnculo"/>
          </w:rPr>
          <w:fldChar w:fldCharType="end"/>
        </w:r>
      </w:ins>
    </w:p>
    <w:p w:rsidR="00346590" w:rsidRPr="00862C5A" w:rsidRDefault="00346590">
      <w:pPr>
        <w:pStyle w:val="TDC3"/>
        <w:rPr>
          <w:ins w:id="304" w:author="veloz" w:date="2012-03-14T14:02:00Z"/>
          <w:rFonts w:ascii="Calibri" w:eastAsia="Times New Roman" w:hAnsi="Calibri" w:cs="Times New Roman"/>
          <w:smallCaps w:val="0"/>
          <w:lang w:eastAsia="es-VE"/>
        </w:rPr>
      </w:pPr>
      <w:ins w:id="305" w:author="veloz" w:date="2012-03-14T14:02:00Z">
        <w:r w:rsidRPr="00A92AA4">
          <w:rPr>
            <w:rStyle w:val="Hipervnculo"/>
          </w:rPr>
          <w:fldChar w:fldCharType="begin"/>
        </w:r>
        <w:r w:rsidRPr="00A92AA4">
          <w:rPr>
            <w:rStyle w:val="Hipervnculo"/>
          </w:rPr>
          <w:instrText xml:space="preserve"> </w:instrText>
        </w:r>
        <w:r>
          <w:instrText>HYPERLINK \l "_Toc319497151"</w:instrText>
        </w:r>
        <w:r w:rsidRPr="00A92AA4">
          <w:rPr>
            <w:rStyle w:val="Hipervnculo"/>
          </w:rPr>
          <w:instrText xml:space="preserve"> </w:instrText>
        </w:r>
      </w:ins>
      <w:ins w:id="306" w:author="veloz" w:date="2012-03-15T12:44:00Z">
        <w:r w:rsidR="004939FD" w:rsidRPr="00A92AA4">
          <w:rPr>
            <w:rStyle w:val="Hipervnculo"/>
          </w:rPr>
        </w:r>
      </w:ins>
      <w:ins w:id="307" w:author="veloz" w:date="2012-03-14T14:02:00Z">
        <w:r w:rsidRPr="00A92AA4">
          <w:rPr>
            <w:rStyle w:val="Hipervnculo"/>
          </w:rPr>
          <w:fldChar w:fldCharType="separate"/>
        </w:r>
        <w:r w:rsidRPr="00A92AA4">
          <w:rPr>
            <w:rStyle w:val="Hipervnculo"/>
          </w:rPr>
          <w:t>4.3.1. VIs asociados al funcionamiento de la cámara y manejo de imágenes</w:t>
        </w:r>
        <w:r>
          <w:rPr>
            <w:webHidden/>
          </w:rPr>
          <w:tab/>
        </w:r>
        <w:r>
          <w:rPr>
            <w:webHidden/>
          </w:rPr>
          <w:fldChar w:fldCharType="begin"/>
        </w:r>
        <w:r>
          <w:rPr>
            <w:webHidden/>
          </w:rPr>
          <w:instrText xml:space="preserve"> PAGEREF _Toc319497151 \h </w:instrText>
        </w:r>
      </w:ins>
      <w:r>
        <w:rPr>
          <w:webHidden/>
        </w:rPr>
      </w:r>
      <w:r>
        <w:rPr>
          <w:webHidden/>
        </w:rPr>
        <w:fldChar w:fldCharType="separate"/>
      </w:r>
      <w:ins w:id="308" w:author="veloz" w:date="2012-03-15T12:44:00Z">
        <w:r w:rsidR="004939FD">
          <w:rPr>
            <w:webHidden/>
          </w:rPr>
          <w:t>8</w:t>
        </w:r>
      </w:ins>
      <w:ins w:id="309" w:author="veloz" w:date="2012-03-14T14:02:00Z">
        <w:r>
          <w:rPr>
            <w:webHidden/>
          </w:rPr>
          <w:fldChar w:fldCharType="end"/>
        </w:r>
        <w:r w:rsidRPr="00A92AA4">
          <w:rPr>
            <w:rStyle w:val="Hipervnculo"/>
          </w:rPr>
          <w:fldChar w:fldCharType="end"/>
        </w:r>
      </w:ins>
    </w:p>
    <w:p w:rsidR="00346590" w:rsidRPr="00862C5A" w:rsidRDefault="00346590">
      <w:pPr>
        <w:pStyle w:val="TDC3"/>
        <w:rPr>
          <w:ins w:id="310" w:author="veloz" w:date="2012-03-14T14:02:00Z"/>
          <w:rFonts w:ascii="Calibri" w:eastAsia="Times New Roman" w:hAnsi="Calibri" w:cs="Times New Roman"/>
          <w:smallCaps w:val="0"/>
          <w:lang w:eastAsia="es-VE"/>
        </w:rPr>
      </w:pPr>
      <w:ins w:id="311" w:author="veloz" w:date="2012-03-14T14:02:00Z">
        <w:r w:rsidRPr="00A92AA4">
          <w:rPr>
            <w:rStyle w:val="Hipervnculo"/>
          </w:rPr>
          <w:fldChar w:fldCharType="begin"/>
        </w:r>
        <w:r w:rsidRPr="00A92AA4">
          <w:rPr>
            <w:rStyle w:val="Hipervnculo"/>
          </w:rPr>
          <w:instrText xml:space="preserve"> </w:instrText>
        </w:r>
        <w:r>
          <w:instrText>HYPERLINK \l "_Toc319497152"</w:instrText>
        </w:r>
        <w:r w:rsidRPr="00A92AA4">
          <w:rPr>
            <w:rStyle w:val="Hipervnculo"/>
          </w:rPr>
          <w:instrText xml:space="preserve"> </w:instrText>
        </w:r>
      </w:ins>
      <w:ins w:id="312" w:author="veloz" w:date="2012-03-15T12:44:00Z">
        <w:r w:rsidR="004939FD" w:rsidRPr="00A92AA4">
          <w:rPr>
            <w:rStyle w:val="Hipervnculo"/>
          </w:rPr>
        </w:r>
      </w:ins>
      <w:ins w:id="313" w:author="veloz" w:date="2012-03-14T14:02:00Z">
        <w:r w:rsidRPr="00A92AA4">
          <w:rPr>
            <w:rStyle w:val="Hipervnculo"/>
          </w:rPr>
          <w:fldChar w:fldCharType="separate"/>
        </w:r>
        <w:r w:rsidRPr="00A92AA4">
          <w:rPr>
            <w:rStyle w:val="Hipervnculo"/>
          </w:rPr>
          <w:t>4.3.2. VIs asociados con la tarjeta de sonido</w:t>
        </w:r>
        <w:r>
          <w:rPr>
            <w:webHidden/>
          </w:rPr>
          <w:tab/>
        </w:r>
        <w:r>
          <w:rPr>
            <w:webHidden/>
          </w:rPr>
          <w:fldChar w:fldCharType="begin"/>
        </w:r>
        <w:r>
          <w:rPr>
            <w:webHidden/>
          </w:rPr>
          <w:instrText xml:space="preserve"> PAGEREF _Toc319497152 \h </w:instrText>
        </w:r>
      </w:ins>
      <w:r>
        <w:rPr>
          <w:webHidden/>
        </w:rPr>
      </w:r>
      <w:r>
        <w:rPr>
          <w:webHidden/>
        </w:rPr>
        <w:fldChar w:fldCharType="separate"/>
      </w:r>
      <w:ins w:id="314" w:author="veloz" w:date="2012-03-15T12:44:00Z">
        <w:r w:rsidR="004939FD">
          <w:rPr>
            <w:webHidden/>
          </w:rPr>
          <w:t>11</w:t>
        </w:r>
      </w:ins>
      <w:ins w:id="315" w:author="veloz" w:date="2012-03-14T14:02:00Z">
        <w:r>
          <w:rPr>
            <w:webHidden/>
          </w:rPr>
          <w:fldChar w:fldCharType="end"/>
        </w:r>
        <w:r w:rsidRPr="00A92AA4">
          <w:rPr>
            <w:rStyle w:val="Hipervnculo"/>
          </w:rPr>
          <w:fldChar w:fldCharType="end"/>
        </w:r>
      </w:ins>
    </w:p>
    <w:p w:rsidR="00346590" w:rsidRPr="00862C5A" w:rsidRDefault="00346590">
      <w:pPr>
        <w:pStyle w:val="TDC3"/>
        <w:rPr>
          <w:ins w:id="316" w:author="veloz" w:date="2012-03-14T14:02:00Z"/>
          <w:rFonts w:ascii="Calibri" w:eastAsia="Times New Roman" w:hAnsi="Calibri" w:cs="Times New Roman"/>
          <w:smallCaps w:val="0"/>
          <w:lang w:eastAsia="es-VE"/>
        </w:rPr>
      </w:pPr>
      <w:ins w:id="317" w:author="veloz" w:date="2012-03-14T14:02:00Z">
        <w:r w:rsidRPr="00A92AA4">
          <w:rPr>
            <w:rStyle w:val="Hipervnculo"/>
          </w:rPr>
          <w:fldChar w:fldCharType="begin"/>
        </w:r>
        <w:r w:rsidRPr="00A92AA4">
          <w:rPr>
            <w:rStyle w:val="Hipervnculo"/>
          </w:rPr>
          <w:instrText xml:space="preserve"> </w:instrText>
        </w:r>
        <w:r>
          <w:instrText>HYPERLINK \l "_Toc319497153"</w:instrText>
        </w:r>
        <w:r w:rsidRPr="00A92AA4">
          <w:rPr>
            <w:rStyle w:val="Hipervnculo"/>
          </w:rPr>
          <w:instrText xml:space="preserve"> </w:instrText>
        </w:r>
      </w:ins>
      <w:ins w:id="318" w:author="veloz" w:date="2012-03-15T12:44:00Z">
        <w:r w:rsidR="004939FD" w:rsidRPr="00A92AA4">
          <w:rPr>
            <w:rStyle w:val="Hipervnculo"/>
          </w:rPr>
        </w:r>
      </w:ins>
      <w:ins w:id="319" w:author="veloz" w:date="2012-03-14T14:02:00Z">
        <w:r w:rsidRPr="00A92AA4">
          <w:rPr>
            <w:rStyle w:val="Hipervnculo"/>
          </w:rPr>
          <w:fldChar w:fldCharType="separate"/>
        </w:r>
        <w:r w:rsidRPr="00A92AA4">
          <w:rPr>
            <w:rStyle w:val="Hipervnculo"/>
          </w:rPr>
          <w:t>4.3.3. VIs asociados con la tarjeta NI 6023E</w:t>
        </w:r>
        <w:r>
          <w:rPr>
            <w:webHidden/>
          </w:rPr>
          <w:tab/>
        </w:r>
        <w:r>
          <w:rPr>
            <w:webHidden/>
          </w:rPr>
          <w:fldChar w:fldCharType="begin"/>
        </w:r>
        <w:r>
          <w:rPr>
            <w:webHidden/>
          </w:rPr>
          <w:instrText xml:space="preserve"> PAGEREF _Toc319497153 \h </w:instrText>
        </w:r>
      </w:ins>
      <w:r>
        <w:rPr>
          <w:webHidden/>
        </w:rPr>
      </w:r>
      <w:r>
        <w:rPr>
          <w:webHidden/>
        </w:rPr>
        <w:fldChar w:fldCharType="separate"/>
      </w:r>
      <w:ins w:id="320" w:author="veloz" w:date="2012-03-15T12:44:00Z">
        <w:r w:rsidR="004939FD">
          <w:rPr>
            <w:webHidden/>
          </w:rPr>
          <w:t>12</w:t>
        </w:r>
      </w:ins>
      <w:ins w:id="321" w:author="veloz" w:date="2012-03-14T14:02:00Z">
        <w:r>
          <w:rPr>
            <w:webHidden/>
          </w:rPr>
          <w:fldChar w:fldCharType="end"/>
        </w:r>
        <w:r w:rsidRPr="00A92AA4">
          <w:rPr>
            <w:rStyle w:val="Hipervnculo"/>
          </w:rPr>
          <w:fldChar w:fldCharType="end"/>
        </w:r>
      </w:ins>
    </w:p>
    <w:p w:rsidR="00346590" w:rsidRPr="00862C5A" w:rsidRDefault="00346590">
      <w:pPr>
        <w:pStyle w:val="TDC3"/>
        <w:rPr>
          <w:ins w:id="322" w:author="veloz" w:date="2012-03-14T14:02:00Z"/>
          <w:rFonts w:ascii="Calibri" w:eastAsia="Times New Roman" w:hAnsi="Calibri" w:cs="Times New Roman"/>
          <w:smallCaps w:val="0"/>
          <w:lang w:eastAsia="es-VE"/>
        </w:rPr>
      </w:pPr>
      <w:ins w:id="323" w:author="veloz" w:date="2012-03-14T14:02:00Z">
        <w:r w:rsidRPr="00A92AA4">
          <w:rPr>
            <w:rStyle w:val="Hipervnculo"/>
          </w:rPr>
          <w:fldChar w:fldCharType="begin"/>
        </w:r>
        <w:r w:rsidRPr="00A92AA4">
          <w:rPr>
            <w:rStyle w:val="Hipervnculo"/>
          </w:rPr>
          <w:instrText xml:space="preserve"> </w:instrText>
        </w:r>
        <w:r>
          <w:instrText>HYPERLINK \l "_Toc319497154"</w:instrText>
        </w:r>
        <w:r w:rsidRPr="00A92AA4">
          <w:rPr>
            <w:rStyle w:val="Hipervnculo"/>
          </w:rPr>
          <w:instrText xml:space="preserve"> </w:instrText>
        </w:r>
      </w:ins>
      <w:ins w:id="324" w:author="veloz" w:date="2012-03-15T12:44:00Z">
        <w:r w:rsidR="004939FD" w:rsidRPr="00A92AA4">
          <w:rPr>
            <w:rStyle w:val="Hipervnculo"/>
          </w:rPr>
        </w:r>
      </w:ins>
      <w:ins w:id="325" w:author="veloz" w:date="2012-03-14T14:02:00Z">
        <w:r w:rsidRPr="00A92AA4">
          <w:rPr>
            <w:rStyle w:val="Hipervnculo"/>
          </w:rPr>
          <w:fldChar w:fldCharType="separate"/>
        </w:r>
        <w:r w:rsidRPr="00A92AA4">
          <w:rPr>
            <w:rStyle w:val="Hipervnculo"/>
          </w:rPr>
          <w:t>4.3.4. VIs asociado al control</w:t>
        </w:r>
        <w:r>
          <w:rPr>
            <w:webHidden/>
          </w:rPr>
          <w:tab/>
        </w:r>
        <w:r>
          <w:rPr>
            <w:webHidden/>
          </w:rPr>
          <w:fldChar w:fldCharType="begin"/>
        </w:r>
        <w:r>
          <w:rPr>
            <w:webHidden/>
          </w:rPr>
          <w:instrText xml:space="preserve"> PAGEREF _Toc319497154 \h </w:instrText>
        </w:r>
      </w:ins>
      <w:r>
        <w:rPr>
          <w:webHidden/>
        </w:rPr>
      </w:r>
      <w:r>
        <w:rPr>
          <w:webHidden/>
        </w:rPr>
        <w:fldChar w:fldCharType="separate"/>
      </w:r>
      <w:ins w:id="326" w:author="veloz" w:date="2012-03-15T12:44:00Z">
        <w:r w:rsidR="004939FD">
          <w:rPr>
            <w:webHidden/>
          </w:rPr>
          <w:t>13</w:t>
        </w:r>
      </w:ins>
      <w:ins w:id="327" w:author="veloz" w:date="2012-03-14T14:02:00Z">
        <w:r>
          <w:rPr>
            <w:webHidden/>
          </w:rPr>
          <w:fldChar w:fldCharType="end"/>
        </w:r>
        <w:r w:rsidRPr="00A92AA4">
          <w:rPr>
            <w:rStyle w:val="Hipervnculo"/>
          </w:rPr>
          <w:fldChar w:fldCharType="end"/>
        </w:r>
      </w:ins>
    </w:p>
    <w:p w:rsidR="00346590" w:rsidRPr="00862C5A" w:rsidRDefault="00346590">
      <w:pPr>
        <w:pStyle w:val="TDC2"/>
        <w:rPr>
          <w:ins w:id="328" w:author="veloz" w:date="2012-03-14T14:02:00Z"/>
          <w:rFonts w:ascii="Calibri" w:hAnsi="Calibri" w:cs="Times New Roman"/>
          <w:smallCaps w:val="0"/>
          <w:lang w:val="es-VE" w:eastAsia="es-VE"/>
        </w:rPr>
      </w:pPr>
      <w:ins w:id="329" w:author="veloz" w:date="2012-03-14T14:02:00Z">
        <w:r w:rsidRPr="00A92AA4">
          <w:rPr>
            <w:rStyle w:val="Hipervnculo"/>
          </w:rPr>
          <w:fldChar w:fldCharType="begin"/>
        </w:r>
        <w:r w:rsidRPr="00A92AA4">
          <w:rPr>
            <w:rStyle w:val="Hipervnculo"/>
          </w:rPr>
          <w:instrText xml:space="preserve"> </w:instrText>
        </w:r>
        <w:r>
          <w:instrText>HYPERLINK \l "_Toc319497155"</w:instrText>
        </w:r>
        <w:r w:rsidRPr="00A92AA4">
          <w:rPr>
            <w:rStyle w:val="Hipervnculo"/>
          </w:rPr>
          <w:instrText xml:space="preserve"> </w:instrText>
        </w:r>
      </w:ins>
      <w:ins w:id="330" w:author="veloz" w:date="2012-03-15T12:44:00Z">
        <w:r w:rsidR="004939FD" w:rsidRPr="00A92AA4">
          <w:rPr>
            <w:rStyle w:val="Hipervnculo"/>
          </w:rPr>
        </w:r>
      </w:ins>
      <w:ins w:id="331" w:author="veloz" w:date="2012-03-14T14:02:00Z">
        <w:r w:rsidRPr="00A92AA4">
          <w:rPr>
            <w:rStyle w:val="Hipervnculo"/>
          </w:rPr>
          <w:fldChar w:fldCharType="separate"/>
        </w:r>
        <w:r w:rsidRPr="00A92AA4">
          <w:rPr>
            <w:rStyle w:val="Hipervnculo"/>
          </w:rPr>
          <w:t>4.4. Conclusiones</w:t>
        </w:r>
        <w:r>
          <w:rPr>
            <w:webHidden/>
          </w:rPr>
          <w:tab/>
        </w:r>
        <w:r>
          <w:rPr>
            <w:webHidden/>
          </w:rPr>
          <w:fldChar w:fldCharType="begin"/>
        </w:r>
        <w:r>
          <w:rPr>
            <w:webHidden/>
          </w:rPr>
          <w:instrText xml:space="preserve"> PAGEREF _Toc319497155 \h </w:instrText>
        </w:r>
      </w:ins>
      <w:r>
        <w:rPr>
          <w:webHidden/>
        </w:rPr>
      </w:r>
      <w:r>
        <w:rPr>
          <w:webHidden/>
        </w:rPr>
        <w:fldChar w:fldCharType="separate"/>
      </w:r>
      <w:ins w:id="332" w:author="veloz" w:date="2012-03-15T12:44:00Z">
        <w:r w:rsidR="004939FD">
          <w:rPr>
            <w:webHidden/>
          </w:rPr>
          <w:t>14</w:t>
        </w:r>
      </w:ins>
      <w:ins w:id="333" w:author="veloz" w:date="2012-03-14T14:02:00Z">
        <w:r>
          <w:rPr>
            <w:webHidden/>
          </w:rPr>
          <w:fldChar w:fldCharType="end"/>
        </w:r>
        <w:r w:rsidRPr="00A92AA4">
          <w:rPr>
            <w:rStyle w:val="Hipervnculo"/>
          </w:rPr>
          <w:fldChar w:fldCharType="end"/>
        </w:r>
      </w:ins>
    </w:p>
    <w:p w:rsidR="00346590" w:rsidRPr="00862C5A" w:rsidRDefault="00346590">
      <w:pPr>
        <w:pStyle w:val="TDC1"/>
        <w:rPr>
          <w:ins w:id="334" w:author="veloz" w:date="2012-03-14T14:02:00Z"/>
          <w:rFonts w:ascii="Calibri" w:hAnsi="Calibri" w:cs="Times New Roman"/>
          <w:b w:val="0"/>
          <w:bCs w:val="0"/>
          <w:caps w:val="0"/>
          <w:lang w:val="es-VE" w:eastAsia="es-VE"/>
        </w:rPr>
      </w:pPr>
      <w:ins w:id="335" w:author="veloz" w:date="2012-03-14T14:02:00Z">
        <w:r w:rsidRPr="00A92AA4">
          <w:rPr>
            <w:rStyle w:val="Hipervnculo"/>
          </w:rPr>
          <w:fldChar w:fldCharType="begin"/>
        </w:r>
        <w:r w:rsidRPr="00A92AA4">
          <w:rPr>
            <w:rStyle w:val="Hipervnculo"/>
          </w:rPr>
          <w:instrText xml:space="preserve"> </w:instrText>
        </w:r>
        <w:r>
          <w:instrText>HYPERLINK \l "_Toc319497156"</w:instrText>
        </w:r>
        <w:r w:rsidRPr="00A92AA4">
          <w:rPr>
            <w:rStyle w:val="Hipervnculo"/>
          </w:rPr>
          <w:instrText xml:space="preserve"> </w:instrText>
        </w:r>
      </w:ins>
      <w:ins w:id="336" w:author="veloz" w:date="2012-03-15T12:44:00Z">
        <w:r w:rsidR="004939FD" w:rsidRPr="00A92AA4">
          <w:rPr>
            <w:rStyle w:val="Hipervnculo"/>
          </w:rPr>
        </w:r>
      </w:ins>
      <w:ins w:id="337" w:author="veloz" w:date="2012-03-14T14:02:00Z">
        <w:r w:rsidRPr="00A92AA4">
          <w:rPr>
            <w:rStyle w:val="Hipervnculo"/>
          </w:rPr>
          <w:fldChar w:fldCharType="separate"/>
        </w:r>
        <w:r w:rsidRPr="00A92AA4">
          <w:rPr>
            <w:rStyle w:val="Hipervnculo"/>
          </w:rPr>
          <w:t xml:space="preserve"> Capítulo V  PRUEBAS Y RESULTADOS</w:t>
        </w:r>
        <w:r>
          <w:rPr>
            <w:webHidden/>
          </w:rPr>
          <w:tab/>
        </w:r>
        <w:r>
          <w:rPr>
            <w:webHidden/>
          </w:rPr>
          <w:fldChar w:fldCharType="begin"/>
        </w:r>
        <w:r>
          <w:rPr>
            <w:webHidden/>
          </w:rPr>
          <w:instrText xml:space="preserve"> PAGEREF _Toc319497156 \h </w:instrText>
        </w:r>
      </w:ins>
      <w:r>
        <w:rPr>
          <w:webHidden/>
        </w:rPr>
      </w:r>
      <w:r>
        <w:rPr>
          <w:webHidden/>
        </w:rPr>
        <w:fldChar w:fldCharType="separate"/>
      </w:r>
      <w:ins w:id="338" w:author="veloz" w:date="2012-03-15T12:44:00Z">
        <w:r w:rsidR="004939FD">
          <w:rPr>
            <w:webHidden/>
          </w:rPr>
          <w:t>1</w:t>
        </w:r>
      </w:ins>
      <w:ins w:id="339" w:author="veloz" w:date="2012-03-14T14:02:00Z">
        <w:r>
          <w:rPr>
            <w:webHidden/>
          </w:rPr>
          <w:fldChar w:fldCharType="end"/>
        </w:r>
        <w:r w:rsidRPr="00A92AA4">
          <w:rPr>
            <w:rStyle w:val="Hipervnculo"/>
          </w:rPr>
          <w:fldChar w:fldCharType="end"/>
        </w:r>
      </w:ins>
    </w:p>
    <w:p w:rsidR="00346590" w:rsidRPr="00862C5A" w:rsidRDefault="00346590">
      <w:pPr>
        <w:pStyle w:val="TDC2"/>
        <w:rPr>
          <w:ins w:id="340" w:author="veloz" w:date="2012-03-14T14:02:00Z"/>
          <w:rFonts w:ascii="Calibri" w:hAnsi="Calibri" w:cs="Times New Roman"/>
          <w:smallCaps w:val="0"/>
          <w:lang w:val="es-VE" w:eastAsia="es-VE"/>
        </w:rPr>
      </w:pPr>
      <w:ins w:id="341" w:author="veloz" w:date="2012-03-14T14:02:00Z">
        <w:r w:rsidRPr="00A92AA4">
          <w:rPr>
            <w:rStyle w:val="Hipervnculo"/>
          </w:rPr>
          <w:fldChar w:fldCharType="begin"/>
        </w:r>
        <w:r w:rsidRPr="00A92AA4">
          <w:rPr>
            <w:rStyle w:val="Hipervnculo"/>
          </w:rPr>
          <w:instrText xml:space="preserve"> </w:instrText>
        </w:r>
        <w:r>
          <w:instrText>HYPERLINK \l "_Toc319497157"</w:instrText>
        </w:r>
        <w:r w:rsidRPr="00A92AA4">
          <w:rPr>
            <w:rStyle w:val="Hipervnculo"/>
          </w:rPr>
          <w:instrText xml:space="preserve"> </w:instrText>
        </w:r>
      </w:ins>
      <w:ins w:id="342" w:author="veloz" w:date="2012-03-15T12:44:00Z">
        <w:r w:rsidR="004939FD" w:rsidRPr="00A92AA4">
          <w:rPr>
            <w:rStyle w:val="Hipervnculo"/>
          </w:rPr>
        </w:r>
      </w:ins>
      <w:ins w:id="343" w:author="veloz" w:date="2012-03-14T14:02:00Z">
        <w:r w:rsidRPr="00A92AA4">
          <w:rPr>
            <w:rStyle w:val="Hipervnculo"/>
          </w:rPr>
          <w:fldChar w:fldCharType="separate"/>
        </w:r>
        <w:r w:rsidRPr="00A92AA4">
          <w:rPr>
            <w:rStyle w:val="Hipervnculo"/>
          </w:rPr>
          <w:t>5.1. Linealidad de los circuitos</w:t>
        </w:r>
        <w:r>
          <w:rPr>
            <w:webHidden/>
          </w:rPr>
          <w:tab/>
        </w:r>
        <w:r>
          <w:rPr>
            <w:webHidden/>
          </w:rPr>
          <w:fldChar w:fldCharType="begin"/>
        </w:r>
        <w:r>
          <w:rPr>
            <w:webHidden/>
          </w:rPr>
          <w:instrText xml:space="preserve"> PAGEREF _Toc319497157 \h </w:instrText>
        </w:r>
      </w:ins>
      <w:r>
        <w:rPr>
          <w:webHidden/>
        </w:rPr>
      </w:r>
      <w:r>
        <w:rPr>
          <w:webHidden/>
        </w:rPr>
        <w:fldChar w:fldCharType="separate"/>
      </w:r>
      <w:ins w:id="344" w:author="veloz" w:date="2012-03-15T12:44:00Z">
        <w:r w:rsidR="004939FD">
          <w:rPr>
            <w:webHidden/>
          </w:rPr>
          <w:t>1</w:t>
        </w:r>
      </w:ins>
      <w:ins w:id="345" w:author="veloz" w:date="2012-03-14T14:02:00Z">
        <w:r>
          <w:rPr>
            <w:webHidden/>
          </w:rPr>
          <w:fldChar w:fldCharType="end"/>
        </w:r>
        <w:r w:rsidRPr="00A92AA4">
          <w:rPr>
            <w:rStyle w:val="Hipervnculo"/>
          </w:rPr>
          <w:fldChar w:fldCharType="end"/>
        </w:r>
      </w:ins>
    </w:p>
    <w:p w:rsidR="00346590" w:rsidRPr="00862C5A" w:rsidRDefault="00346590">
      <w:pPr>
        <w:pStyle w:val="TDC3"/>
        <w:rPr>
          <w:ins w:id="346" w:author="veloz" w:date="2012-03-14T14:02:00Z"/>
          <w:rFonts w:ascii="Calibri" w:eastAsia="Times New Roman" w:hAnsi="Calibri" w:cs="Times New Roman"/>
          <w:smallCaps w:val="0"/>
          <w:lang w:eastAsia="es-VE"/>
        </w:rPr>
      </w:pPr>
      <w:ins w:id="347" w:author="veloz" w:date="2012-03-14T14:02:00Z">
        <w:r w:rsidRPr="00A92AA4">
          <w:rPr>
            <w:rStyle w:val="Hipervnculo"/>
          </w:rPr>
          <w:fldChar w:fldCharType="begin"/>
        </w:r>
        <w:r w:rsidRPr="00A92AA4">
          <w:rPr>
            <w:rStyle w:val="Hipervnculo"/>
          </w:rPr>
          <w:instrText xml:space="preserve"> </w:instrText>
        </w:r>
        <w:r>
          <w:instrText>HYPERLINK \l "_Toc319497158"</w:instrText>
        </w:r>
        <w:r w:rsidRPr="00A92AA4">
          <w:rPr>
            <w:rStyle w:val="Hipervnculo"/>
          </w:rPr>
          <w:instrText xml:space="preserve"> </w:instrText>
        </w:r>
      </w:ins>
      <w:ins w:id="348" w:author="veloz" w:date="2012-03-15T12:44:00Z">
        <w:r w:rsidR="004939FD" w:rsidRPr="00A92AA4">
          <w:rPr>
            <w:rStyle w:val="Hipervnculo"/>
          </w:rPr>
        </w:r>
      </w:ins>
      <w:ins w:id="349" w:author="veloz" w:date="2012-03-14T14:02:00Z">
        <w:r w:rsidRPr="00A92AA4">
          <w:rPr>
            <w:rStyle w:val="Hipervnculo"/>
          </w:rPr>
          <w:fldChar w:fldCharType="separate"/>
        </w:r>
        <w:r w:rsidRPr="00A92AA4">
          <w:rPr>
            <w:rStyle w:val="Hipervnculo"/>
          </w:rPr>
          <w:t>5.1.1. Convertidor Frecuencia-Voltaje</w:t>
        </w:r>
        <w:r>
          <w:rPr>
            <w:webHidden/>
          </w:rPr>
          <w:tab/>
        </w:r>
        <w:r>
          <w:rPr>
            <w:webHidden/>
          </w:rPr>
          <w:fldChar w:fldCharType="begin"/>
        </w:r>
        <w:r>
          <w:rPr>
            <w:webHidden/>
          </w:rPr>
          <w:instrText xml:space="preserve"> PAGEREF _Toc319497158 \h </w:instrText>
        </w:r>
      </w:ins>
      <w:r>
        <w:rPr>
          <w:webHidden/>
        </w:rPr>
      </w:r>
      <w:r>
        <w:rPr>
          <w:webHidden/>
        </w:rPr>
        <w:fldChar w:fldCharType="separate"/>
      </w:r>
      <w:ins w:id="350" w:author="veloz" w:date="2012-03-15T12:44:00Z">
        <w:r w:rsidR="004939FD">
          <w:rPr>
            <w:webHidden/>
          </w:rPr>
          <w:t>1</w:t>
        </w:r>
      </w:ins>
      <w:ins w:id="351" w:author="veloz" w:date="2012-03-14T14:02:00Z">
        <w:r>
          <w:rPr>
            <w:webHidden/>
          </w:rPr>
          <w:fldChar w:fldCharType="end"/>
        </w:r>
        <w:r w:rsidRPr="00A92AA4">
          <w:rPr>
            <w:rStyle w:val="Hipervnculo"/>
          </w:rPr>
          <w:fldChar w:fldCharType="end"/>
        </w:r>
      </w:ins>
    </w:p>
    <w:p w:rsidR="00346590" w:rsidRPr="00862C5A" w:rsidRDefault="00346590">
      <w:pPr>
        <w:pStyle w:val="TDC3"/>
        <w:rPr>
          <w:ins w:id="352" w:author="veloz" w:date="2012-03-14T14:02:00Z"/>
          <w:rFonts w:ascii="Calibri" w:eastAsia="Times New Roman" w:hAnsi="Calibri" w:cs="Times New Roman"/>
          <w:smallCaps w:val="0"/>
          <w:lang w:eastAsia="es-VE"/>
        </w:rPr>
      </w:pPr>
      <w:ins w:id="353" w:author="veloz" w:date="2012-03-14T14:02:00Z">
        <w:r w:rsidRPr="00A92AA4">
          <w:rPr>
            <w:rStyle w:val="Hipervnculo"/>
          </w:rPr>
          <w:fldChar w:fldCharType="begin"/>
        </w:r>
        <w:r w:rsidRPr="00A92AA4">
          <w:rPr>
            <w:rStyle w:val="Hipervnculo"/>
          </w:rPr>
          <w:instrText xml:space="preserve"> </w:instrText>
        </w:r>
        <w:r>
          <w:instrText>HYPERLINK \l "_Toc319497159"</w:instrText>
        </w:r>
        <w:r w:rsidRPr="00A92AA4">
          <w:rPr>
            <w:rStyle w:val="Hipervnculo"/>
          </w:rPr>
          <w:instrText xml:space="preserve"> </w:instrText>
        </w:r>
      </w:ins>
      <w:ins w:id="354" w:author="veloz" w:date="2012-03-15T12:44:00Z">
        <w:r w:rsidR="004939FD" w:rsidRPr="00A92AA4">
          <w:rPr>
            <w:rStyle w:val="Hipervnculo"/>
          </w:rPr>
        </w:r>
      </w:ins>
      <w:ins w:id="355" w:author="veloz" w:date="2012-03-14T14:02:00Z">
        <w:r w:rsidRPr="00A92AA4">
          <w:rPr>
            <w:rStyle w:val="Hipervnculo"/>
          </w:rPr>
          <w:fldChar w:fldCharType="separate"/>
        </w:r>
        <w:r w:rsidRPr="00A92AA4">
          <w:rPr>
            <w:rStyle w:val="Hipervnculo"/>
          </w:rPr>
          <w:t>5.1.2. Etapa de filtrado y amplificación AC</w:t>
        </w:r>
        <w:r>
          <w:rPr>
            <w:webHidden/>
          </w:rPr>
          <w:tab/>
        </w:r>
        <w:r>
          <w:rPr>
            <w:webHidden/>
          </w:rPr>
          <w:fldChar w:fldCharType="begin"/>
        </w:r>
        <w:r>
          <w:rPr>
            <w:webHidden/>
          </w:rPr>
          <w:instrText xml:space="preserve"> PAGEREF _Toc319497159 \h </w:instrText>
        </w:r>
      </w:ins>
      <w:r>
        <w:rPr>
          <w:webHidden/>
        </w:rPr>
      </w:r>
      <w:r>
        <w:rPr>
          <w:webHidden/>
        </w:rPr>
        <w:fldChar w:fldCharType="separate"/>
      </w:r>
      <w:ins w:id="356" w:author="veloz" w:date="2012-03-15T12:44:00Z">
        <w:r w:rsidR="004939FD">
          <w:rPr>
            <w:webHidden/>
          </w:rPr>
          <w:t>2</w:t>
        </w:r>
      </w:ins>
      <w:ins w:id="357" w:author="veloz" w:date="2012-03-14T14:02:00Z">
        <w:r>
          <w:rPr>
            <w:webHidden/>
          </w:rPr>
          <w:fldChar w:fldCharType="end"/>
        </w:r>
        <w:r w:rsidRPr="00A92AA4">
          <w:rPr>
            <w:rStyle w:val="Hipervnculo"/>
          </w:rPr>
          <w:fldChar w:fldCharType="end"/>
        </w:r>
      </w:ins>
    </w:p>
    <w:p w:rsidR="00346590" w:rsidRPr="00862C5A" w:rsidRDefault="00346590">
      <w:pPr>
        <w:pStyle w:val="TDC2"/>
        <w:rPr>
          <w:ins w:id="358" w:author="veloz" w:date="2012-03-14T14:02:00Z"/>
          <w:rFonts w:ascii="Calibri" w:hAnsi="Calibri" w:cs="Times New Roman"/>
          <w:smallCaps w:val="0"/>
          <w:lang w:val="es-VE" w:eastAsia="es-VE"/>
        </w:rPr>
      </w:pPr>
      <w:ins w:id="359" w:author="veloz" w:date="2012-03-14T14:02:00Z">
        <w:r w:rsidRPr="00A92AA4">
          <w:rPr>
            <w:rStyle w:val="Hipervnculo"/>
          </w:rPr>
          <w:fldChar w:fldCharType="begin"/>
        </w:r>
        <w:r w:rsidRPr="00A92AA4">
          <w:rPr>
            <w:rStyle w:val="Hipervnculo"/>
          </w:rPr>
          <w:instrText xml:space="preserve"> </w:instrText>
        </w:r>
        <w:r>
          <w:instrText>HYPERLINK \l "_Toc319497160"</w:instrText>
        </w:r>
        <w:r w:rsidRPr="00A92AA4">
          <w:rPr>
            <w:rStyle w:val="Hipervnculo"/>
          </w:rPr>
          <w:instrText xml:space="preserve"> </w:instrText>
        </w:r>
      </w:ins>
      <w:ins w:id="360" w:author="veloz" w:date="2012-03-15T12:44:00Z">
        <w:r w:rsidR="004939FD" w:rsidRPr="00A92AA4">
          <w:rPr>
            <w:rStyle w:val="Hipervnculo"/>
          </w:rPr>
        </w:r>
      </w:ins>
      <w:ins w:id="361" w:author="veloz" w:date="2012-03-14T14:02:00Z">
        <w:r w:rsidRPr="00A92AA4">
          <w:rPr>
            <w:rStyle w:val="Hipervnculo"/>
          </w:rPr>
          <w:fldChar w:fldCharType="separate"/>
        </w:r>
        <w:r w:rsidRPr="00A92AA4">
          <w:rPr>
            <w:rStyle w:val="Hipervnculo"/>
          </w:rPr>
          <w:t>5.2. Respuesta del sistema óptico</w:t>
        </w:r>
        <w:r>
          <w:rPr>
            <w:webHidden/>
          </w:rPr>
          <w:tab/>
        </w:r>
        <w:r>
          <w:rPr>
            <w:webHidden/>
          </w:rPr>
          <w:fldChar w:fldCharType="begin"/>
        </w:r>
        <w:r>
          <w:rPr>
            <w:webHidden/>
          </w:rPr>
          <w:instrText xml:space="preserve"> PAGEREF _Toc319497160 \h </w:instrText>
        </w:r>
      </w:ins>
      <w:r>
        <w:rPr>
          <w:webHidden/>
        </w:rPr>
      </w:r>
      <w:r>
        <w:rPr>
          <w:webHidden/>
        </w:rPr>
        <w:fldChar w:fldCharType="separate"/>
      </w:r>
      <w:ins w:id="362" w:author="veloz" w:date="2012-03-15T12:44:00Z">
        <w:r w:rsidR="004939FD">
          <w:rPr>
            <w:webHidden/>
          </w:rPr>
          <w:t>4</w:t>
        </w:r>
      </w:ins>
      <w:ins w:id="363" w:author="veloz" w:date="2012-03-14T14:02:00Z">
        <w:r>
          <w:rPr>
            <w:webHidden/>
          </w:rPr>
          <w:fldChar w:fldCharType="end"/>
        </w:r>
        <w:r w:rsidRPr="00A92AA4">
          <w:rPr>
            <w:rStyle w:val="Hipervnculo"/>
          </w:rPr>
          <w:fldChar w:fldCharType="end"/>
        </w:r>
      </w:ins>
    </w:p>
    <w:p w:rsidR="00346590" w:rsidRPr="00862C5A" w:rsidRDefault="00346590">
      <w:pPr>
        <w:pStyle w:val="TDC3"/>
        <w:rPr>
          <w:ins w:id="364" w:author="veloz" w:date="2012-03-14T14:02:00Z"/>
          <w:rFonts w:ascii="Calibri" w:eastAsia="Times New Roman" w:hAnsi="Calibri" w:cs="Times New Roman"/>
          <w:smallCaps w:val="0"/>
          <w:lang w:eastAsia="es-VE"/>
        </w:rPr>
      </w:pPr>
      <w:ins w:id="365" w:author="veloz" w:date="2012-03-14T14:02:00Z">
        <w:r w:rsidRPr="00A92AA4">
          <w:rPr>
            <w:rStyle w:val="Hipervnculo"/>
          </w:rPr>
          <w:fldChar w:fldCharType="begin"/>
        </w:r>
        <w:r w:rsidRPr="00A92AA4">
          <w:rPr>
            <w:rStyle w:val="Hipervnculo"/>
          </w:rPr>
          <w:instrText xml:space="preserve"> </w:instrText>
        </w:r>
        <w:r>
          <w:instrText>HYPERLINK \l "_Toc319497161"</w:instrText>
        </w:r>
        <w:r w:rsidRPr="00A92AA4">
          <w:rPr>
            <w:rStyle w:val="Hipervnculo"/>
          </w:rPr>
          <w:instrText xml:space="preserve"> </w:instrText>
        </w:r>
      </w:ins>
      <w:ins w:id="366" w:author="veloz" w:date="2012-03-15T12:44:00Z">
        <w:r w:rsidR="004939FD" w:rsidRPr="00A92AA4">
          <w:rPr>
            <w:rStyle w:val="Hipervnculo"/>
          </w:rPr>
        </w:r>
      </w:ins>
      <w:ins w:id="367" w:author="veloz" w:date="2012-03-14T14:02:00Z">
        <w:r w:rsidRPr="00A92AA4">
          <w:rPr>
            <w:rStyle w:val="Hipervnculo"/>
          </w:rPr>
          <w:fldChar w:fldCharType="separate"/>
        </w:r>
        <w:r w:rsidRPr="00A92AA4">
          <w:rPr>
            <w:rStyle w:val="Hipervnculo"/>
          </w:rPr>
          <w:t>5.2.1. Señal DC</w:t>
        </w:r>
        <w:r>
          <w:rPr>
            <w:webHidden/>
          </w:rPr>
          <w:tab/>
        </w:r>
        <w:r>
          <w:rPr>
            <w:webHidden/>
          </w:rPr>
          <w:fldChar w:fldCharType="begin"/>
        </w:r>
        <w:r>
          <w:rPr>
            <w:webHidden/>
          </w:rPr>
          <w:instrText xml:space="preserve"> PAGEREF _Toc319497161 \h </w:instrText>
        </w:r>
      </w:ins>
      <w:r>
        <w:rPr>
          <w:webHidden/>
        </w:rPr>
      </w:r>
      <w:r>
        <w:rPr>
          <w:webHidden/>
        </w:rPr>
        <w:fldChar w:fldCharType="separate"/>
      </w:r>
      <w:ins w:id="368" w:author="veloz" w:date="2012-03-15T12:44:00Z">
        <w:r w:rsidR="004939FD">
          <w:rPr>
            <w:webHidden/>
          </w:rPr>
          <w:t>6</w:t>
        </w:r>
      </w:ins>
      <w:ins w:id="369" w:author="veloz" w:date="2012-03-14T14:02:00Z">
        <w:r>
          <w:rPr>
            <w:webHidden/>
          </w:rPr>
          <w:fldChar w:fldCharType="end"/>
        </w:r>
        <w:r w:rsidRPr="00A92AA4">
          <w:rPr>
            <w:rStyle w:val="Hipervnculo"/>
          </w:rPr>
          <w:fldChar w:fldCharType="end"/>
        </w:r>
      </w:ins>
    </w:p>
    <w:p w:rsidR="00346590" w:rsidRPr="00862C5A" w:rsidRDefault="00346590">
      <w:pPr>
        <w:pStyle w:val="TDC3"/>
        <w:rPr>
          <w:ins w:id="370" w:author="veloz" w:date="2012-03-14T14:02:00Z"/>
          <w:rFonts w:ascii="Calibri" w:eastAsia="Times New Roman" w:hAnsi="Calibri" w:cs="Times New Roman"/>
          <w:smallCaps w:val="0"/>
          <w:lang w:eastAsia="es-VE"/>
        </w:rPr>
      </w:pPr>
      <w:ins w:id="371" w:author="veloz" w:date="2012-03-14T14:02:00Z">
        <w:r w:rsidRPr="00A92AA4">
          <w:rPr>
            <w:rStyle w:val="Hipervnculo"/>
          </w:rPr>
          <w:fldChar w:fldCharType="begin"/>
        </w:r>
        <w:r w:rsidRPr="00A92AA4">
          <w:rPr>
            <w:rStyle w:val="Hipervnculo"/>
          </w:rPr>
          <w:instrText xml:space="preserve"> </w:instrText>
        </w:r>
        <w:r>
          <w:instrText>HYPERLINK \l "_Toc319497162"</w:instrText>
        </w:r>
        <w:r w:rsidRPr="00A92AA4">
          <w:rPr>
            <w:rStyle w:val="Hipervnculo"/>
          </w:rPr>
          <w:instrText xml:space="preserve"> </w:instrText>
        </w:r>
      </w:ins>
      <w:ins w:id="372" w:author="veloz" w:date="2012-03-15T12:44:00Z">
        <w:r w:rsidR="004939FD" w:rsidRPr="00A92AA4">
          <w:rPr>
            <w:rStyle w:val="Hipervnculo"/>
          </w:rPr>
        </w:r>
      </w:ins>
      <w:ins w:id="373" w:author="veloz" w:date="2012-03-14T14:02:00Z">
        <w:r w:rsidRPr="00A92AA4">
          <w:rPr>
            <w:rStyle w:val="Hipervnculo"/>
          </w:rPr>
          <w:fldChar w:fldCharType="separate"/>
        </w:r>
        <w:r w:rsidRPr="00A92AA4">
          <w:rPr>
            <w:rStyle w:val="Hipervnculo"/>
          </w:rPr>
          <w:t>5.2.2. Señal AC</w:t>
        </w:r>
        <w:r>
          <w:rPr>
            <w:webHidden/>
          </w:rPr>
          <w:tab/>
        </w:r>
        <w:r>
          <w:rPr>
            <w:webHidden/>
          </w:rPr>
          <w:fldChar w:fldCharType="begin"/>
        </w:r>
        <w:r>
          <w:rPr>
            <w:webHidden/>
          </w:rPr>
          <w:instrText xml:space="preserve"> PAGEREF _Toc319497162 \h </w:instrText>
        </w:r>
      </w:ins>
      <w:r>
        <w:rPr>
          <w:webHidden/>
        </w:rPr>
      </w:r>
      <w:r>
        <w:rPr>
          <w:webHidden/>
        </w:rPr>
        <w:fldChar w:fldCharType="separate"/>
      </w:r>
      <w:ins w:id="374" w:author="veloz" w:date="2012-03-15T12:44:00Z">
        <w:r w:rsidR="004939FD">
          <w:rPr>
            <w:webHidden/>
          </w:rPr>
          <w:t>8</w:t>
        </w:r>
      </w:ins>
      <w:ins w:id="375" w:author="veloz" w:date="2012-03-14T14:02:00Z">
        <w:r>
          <w:rPr>
            <w:webHidden/>
          </w:rPr>
          <w:fldChar w:fldCharType="end"/>
        </w:r>
        <w:r w:rsidRPr="00A92AA4">
          <w:rPr>
            <w:rStyle w:val="Hipervnculo"/>
          </w:rPr>
          <w:fldChar w:fldCharType="end"/>
        </w:r>
      </w:ins>
    </w:p>
    <w:p w:rsidR="00346590" w:rsidRPr="00862C5A" w:rsidRDefault="00346590">
      <w:pPr>
        <w:pStyle w:val="TDC2"/>
        <w:rPr>
          <w:ins w:id="376" w:author="veloz" w:date="2012-03-14T14:02:00Z"/>
          <w:rFonts w:ascii="Calibri" w:hAnsi="Calibri" w:cs="Times New Roman"/>
          <w:smallCaps w:val="0"/>
          <w:lang w:val="es-VE" w:eastAsia="es-VE"/>
        </w:rPr>
      </w:pPr>
      <w:ins w:id="377" w:author="veloz" w:date="2012-03-14T14:02:00Z">
        <w:r w:rsidRPr="00A92AA4">
          <w:rPr>
            <w:rStyle w:val="Hipervnculo"/>
          </w:rPr>
          <w:fldChar w:fldCharType="begin"/>
        </w:r>
        <w:r w:rsidRPr="00A92AA4">
          <w:rPr>
            <w:rStyle w:val="Hipervnculo"/>
          </w:rPr>
          <w:instrText xml:space="preserve"> </w:instrText>
        </w:r>
        <w:r>
          <w:instrText>HYPERLINK \l "_Toc319497163"</w:instrText>
        </w:r>
        <w:r w:rsidRPr="00A92AA4">
          <w:rPr>
            <w:rStyle w:val="Hipervnculo"/>
          </w:rPr>
          <w:instrText xml:space="preserve"> </w:instrText>
        </w:r>
      </w:ins>
      <w:ins w:id="378" w:author="veloz" w:date="2012-03-15T12:44:00Z">
        <w:r w:rsidR="004939FD" w:rsidRPr="00A92AA4">
          <w:rPr>
            <w:rStyle w:val="Hipervnculo"/>
          </w:rPr>
        </w:r>
      </w:ins>
      <w:ins w:id="379" w:author="veloz" w:date="2012-03-14T14:02:00Z">
        <w:r w:rsidRPr="00A92AA4">
          <w:rPr>
            <w:rStyle w:val="Hipervnculo"/>
          </w:rPr>
          <w:fldChar w:fldCharType="separate"/>
        </w:r>
        <w:r w:rsidRPr="00A92AA4">
          <w:rPr>
            <w:rStyle w:val="Hipervnculo"/>
          </w:rPr>
          <w:t>5.3. Prueba funcional del sistema de control</w:t>
        </w:r>
        <w:r>
          <w:rPr>
            <w:webHidden/>
          </w:rPr>
          <w:tab/>
        </w:r>
        <w:r>
          <w:rPr>
            <w:webHidden/>
          </w:rPr>
          <w:fldChar w:fldCharType="begin"/>
        </w:r>
        <w:r>
          <w:rPr>
            <w:webHidden/>
          </w:rPr>
          <w:instrText xml:space="preserve"> PAGEREF _Toc319497163 \h </w:instrText>
        </w:r>
      </w:ins>
      <w:r>
        <w:rPr>
          <w:webHidden/>
        </w:rPr>
      </w:r>
      <w:r>
        <w:rPr>
          <w:webHidden/>
        </w:rPr>
        <w:fldChar w:fldCharType="separate"/>
      </w:r>
      <w:ins w:id="380" w:author="veloz" w:date="2012-03-15T12:44:00Z">
        <w:r w:rsidR="004939FD">
          <w:rPr>
            <w:webHidden/>
          </w:rPr>
          <w:t>14</w:t>
        </w:r>
      </w:ins>
      <w:ins w:id="381" w:author="veloz" w:date="2012-03-14T14:02:00Z">
        <w:r>
          <w:rPr>
            <w:webHidden/>
          </w:rPr>
          <w:fldChar w:fldCharType="end"/>
        </w:r>
        <w:r w:rsidRPr="00A92AA4">
          <w:rPr>
            <w:rStyle w:val="Hipervnculo"/>
          </w:rPr>
          <w:fldChar w:fldCharType="end"/>
        </w:r>
      </w:ins>
    </w:p>
    <w:p w:rsidR="00346590" w:rsidRPr="00862C5A" w:rsidRDefault="00346590">
      <w:pPr>
        <w:pStyle w:val="TDC2"/>
        <w:rPr>
          <w:ins w:id="382" w:author="veloz" w:date="2012-03-14T14:02:00Z"/>
          <w:rFonts w:ascii="Calibri" w:hAnsi="Calibri" w:cs="Times New Roman"/>
          <w:smallCaps w:val="0"/>
          <w:lang w:val="es-VE" w:eastAsia="es-VE"/>
        </w:rPr>
      </w:pPr>
      <w:ins w:id="383" w:author="veloz" w:date="2012-03-14T14:02:00Z">
        <w:r w:rsidRPr="00A92AA4">
          <w:rPr>
            <w:rStyle w:val="Hipervnculo"/>
          </w:rPr>
          <w:fldChar w:fldCharType="begin"/>
        </w:r>
        <w:r w:rsidRPr="00A92AA4">
          <w:rPr>
            <w:rStyle w:val="Hipervnculo"/>
          </w:rPr>
          <w:instrText xml:space="preserve"> </w:instrText>
        </w:r>
        <w:r>
          <w:instrText>HYPERLINK \l "_Toc319497164"</w:instrText>
        </w:r>
        <w:r w:rsidRPr="00A92AA4">
          <w:rPr>
            <w:rStyle w:val="Hipervnculo"/>
          </w:rPr>
          <w:instrText xml:space="preserve"> </w:instrText>
        </w:r>
      </w:ins>
      <w:ins w:id="384" w:author="veloz" w:date="2012-03-15T12:44:00Z">
        <w:r w:rsidR="004939FD" w:rsidRPr="00A92AA4">
          <w:rPr>
            <w:rStyle w:val="Hipervnculo"/>
          </w:rPr>
        </w:r>
      </w:ins>
      <w:ins w:id="385" w:author="veloz" w:date="2012-03-14T14:02:00Z">
        <w:r w:rsidRPr="00A92AA4">
          <w:rPr>
            <w:rStyle w:val="Hipervnculo"/>
          </w:rPr>
          <w:fldChar w:fldCharType="separate"/>
        </w:r>
        <w:r w:rsidRPr="00A92AA4">
          <w:rPr>
            <w:rStyle w:val="Hipervnculo"/>
          </w:rPr>
          <w:t>5.4. Conclusiones</w:t>
        </w:r>
        <w:r>
          <w:rPr>
            <w:webHidden/>
          </w:rPr>
          <w:tab/>
        </w:r>
        <w:r>
          <w:rPr>
            <w:webHidden/>
          </w:rPr>
          <w:fldChar w:fldCharType="begin"/>
        </w:r>
        <w:r>
          <w:rPr>
            <w:webHidden/>
          </w:rPr>
          <w:instrText xml:space="preserve"> PAGEREF _Toc319497164 \h </w:instrText>
        </w:r>
      </w:ins>
      <w:r>
        <w:rPr>
          <w:webHidden/>
        </w:rPr>
      </w:r>
      <w:r>
        <w:rPr>
          <w:webHidden/>
        </w:rPr>
        <w:fldChar w:fldCharType="separate"/>
      </w:r>
      <w:ins w:id="386" w:author="veloz" w:date="2012-03-15T12:44:00Z">
        <w:r w:rsidR="004939FD">
          <w:rPr>
            <w:webHidden/>
          </w:rPr>
          <w:t>21</w:t>
        </w:r>
      </w:ins>
      <w:ins w:id="387" w:author="veloz" w:date="2012-03-14T14:02:00Z">
        <w:r>
          <w:rPr>
            <w:webHidden/>
          </w:rPr>
          <w:fldChar w:fldCharType="end"/>
        </w:r>
        <w:r w:rsidRPr="00A92AA4">
          <w:rPr>
            <w:rStyle w:val="Hipervnculo"/>
          </w:rPr>
          <w:fldChar w:fldCharType="end"/>
        </w:r>
      </w:ins>
    </w:p>
    <w:p w:rsidR="00346590" w:rsidRPr="00862C5A" w:rsidRDefault="00346590">
      <w:pPr>
        <w:pStyle w:val="TDC1"/>
        <w:rPr>
          <w:ins w:id="388" w:author="veloz" w:date="2012-03-14T14:02:00Z"/>
          <w:rFonts w:ascii="Calibri" w:hAnsi="Calibri" w:cs="Times New Roman"/>
          <w:b w:val="0"/>
          <w:bCs w:val="0"/>
          <w:caps w:val="0"/>
          <w:lang w:val="es-VE" w:eastAsia="es-VE"/>
        </w:rPr>
      </w:pPr>
      <w:ins w:id="389" w:author="veloz" w:date="2012-03-14T14:02:00Z">
        <w:r w:rsidRPr="00A92AA4">
          <w:rPr>
            <w:rStyle w:val="Hipervnculo"/>
          </w:rPr>
          <w:fldChar w:fldCharType="begin"/>
        </w:r>
        <w:r w:rsidRPr="00A92AA4">
          <w:rPr>
            <w:rStyle w:val="Hipervnculo"/>
          </w:rPr>
          <w:instrText xml:space="preserve"> </w:instrText>
        </w:r>
        <w:r>
          <w:instrText>HYPERLINK \l "_Toc319497165"</w:instrText>
        </w:r>
        <w:r w:rsidRPr="00A92AA4">
          <w:rPr>
            <w:rStyle w:val="Hipervnculo"/>
          </w:rPr>
          <w:instrText xml:space="preserve"> </w:instrText>
        </w:r>
      </w:ins>
      <w:ins w:id="390" w:author="veloz" w:date="2012-03-15T12:44:00Z">
        <w:r w:rsidR="004939FD" w:rsidRPr="00A92AA4">
          <w:rPr>
            <w:rStyle w:val="Hipervnculo"/>
          </w:rPr>
        </w:r>
      </w:ins>
      <w:ins w:id="391" w:author="veloz" w:date="2012-03-14T14:02:00Z">
        <w:r w:rsidRPr="00A92AA4">
          <w:rPr>
            <w:rStyle w:val="Hipervnculo"/>
          </w:rPr>
          <w:fldChar w:fldCharType="separate"/>
        </w:r>
        <w:r w:rsidRPr="00A92AA4">
          <w:rPr>
            <w:rStyle w:val="Hipervnculo"/>
          </w:rPr>
          <w:t xml:space="preserve"> CAPITULO VI  Conclusiones y recomendaciones</w:t>
        </w:r>
        <w:r>
          <w:rPr>
            <w:webHidden/>
          </w:rPr>
          <w:tab/>
        </w:r>
        <w:r>
          <w:rPr>
            <w:webHidden/>
          </w:rPr>
          <w:fldChar w:fldCharType="begin"/>
        </w:r>
        <w:r>
          <w:rPr>
            <w:webHidden/>
          </w:rPr>
          <w:instrText xml:space="preserve"> PAGEREF _Toc319497165 \h </w:instrText>
        </w:r>
      </w:ins>
      <w:r>
        <w:rPr>
          <w:webHidden/>
        </w:rPr>
      </w:r>
      <w:r>
        <w:rPr>
          <w:webHidden/>
        </w:rPr>
        <w:fldChar w:fldCharType="separate"/>
      </w:r>
      <w:ins w:id="392" w:author="veloz" w:date="2012-03-15T12:44:00Z">
        <w:r w:rsidR="004939FD">
          <w:rPr>
            <w:webHidden/>
          </w:rPr>
          <w:t>1</w:t>
        </w:r>
      </w:ins>
      <w:ins w:id="393" w:author="veloz" w:date="2012-03-14T14:02:00Z">
        <w:r>
          <w:rPr>
            <w:webHidden/>
          </w:rPr>
          <w:fldChar w:fldCharType="end"/>
        </w:r>
        <w:r w:rsidRPr="00A92AA4">
          <w:rPr>
            <w:rStyle w:val="Hipervnculo"/>
          </w:rPr>
          <w:fldChar w:fldCharType="end"/>
        </w:r>
      </w:ins>
    </w:p>
    <w:p w:rsidR="00346590" w:rsidRPr="00862C5A" w:rsidRDefault="00346590">
      <w:pPr>
        <w:pStyle w:val="TDC1"/>
        <w:rPr>
          <w:ins w:id="394" w:author="veloz" w:date="2012-03-14T14:02:00Z"/>
          <w:rFonts w:ascii="Calibri" w:hAnsi="Calibri" w:cs="Times New Roman"/>
          <w:b w:val="0"/>
          <w:bCs w:val="0"/>
          <w:caps w:val="0"/>
          <w:lang w:val="es-VE" w:eastAsia="es-VE"/>
        </w:rPr>
      </w:pPr>
      <w:ins w:id="395" w:author="veloz" w:date="2012-03-14T14:02:00Z">
        <w:r w:rsidRPr="00A92AA4">
          <w:rPr>
            <w:rStyle w:val="Hipervnculo"/>
          </w:rPr>
          <w:fldChar w:fldCharType="begin"/>
        </w:r>
        <w:r w:rsidRPr="00A92AA4">
          <w:rPr>
            <w:rStyle w:val="Hipervnculo"/>
          </w:rPr>
          <w:instrText xml:space="preserve"> </w:instrText>
        </w:r>
        <w:r>
          <w:instrText>HYPERLINK \l "_Toc319497166"</w:instrText>
        </w:r>
        <w:r w:rsidRPr="00A92AA4">
          <w:rPr>
            <w:rStyle w:val="Hipervnculo"/>
          </w:rPr>
          <w:instrText xml:space="preserve"> </w:instrText>
        </w:r>
      </w:ins>
      <w:ins w:id="396" w:author="veloz" w:date="2012-03-15T12:44:00Z">
        <w:r w:rsidR="004939FD" w:rsidRPr="00A92AA4">
          <w:rPr>
            <w:rStyle w:val="Hipervnculo"/>
          </w:rPr>
        </w:r>
      </w:ins>
      <w:ins w:id="397" w:author="veloz" w:date="2012-03-14T14:02:00Z">
        <w:r w:rsidRPr="00A92AA4">
          <w:rPr>
            <w:rStyle w:val="Hipervnculo"/>
          </w:rPr>
          <w:fldChar w:fldCharType="separate"/>
        </w:r>
        <w:r w:rsidRPr="00A92AA4">
          <w:rPr>
            <w:rStyle w:val="Hipervnculo"/>
            <w:lang w:val="en-US"/>
          </w:rPr>
          <w:t>Referencias</w:t>
        </w:r>
        <w:r>
          <w:rPr>
            <w:webHidden/>
          </w:rPr>
          <w:tab/>
        </w:r>
        <w:r>
          <w:rPr>
            <w:webHidden/>
          </w:rPr>
          <w:fldChar w:fldCharType="begin"/>
        </w:r>
        <w:r>
          <w:rPr>
            <w:webHidden/>
          </w:rPr>
          <w:instrText xml:space="preserve"> PAGEREF _Toc319497166 \h </w:instrText>
        </w:r>
      </w:ins>
      <w:r>
        <w:rPr>
          <w:webHidden/>
        </w:rPr>
      </w:r>
      <w:r>
        <w:rPr>
          <w:webHidden/>
        </w:rPr>
        <w:fldChar w:fldCharType="separate"/>
      </w:r>
      <w:ins w:id="398" w:author="veloz" w:date="2012-03-15T12:44:00Z">
        <w:r w:rsidR="004939FD">
          <w:rPr>
            <w:webHidden/>
          </w:rPr>
          <w:t>1</w:t>
        </w:r>
      </w:ins>
      <w:ins w:id="399" w:author="veloz" w:date="2012-03-14T14:02:00Z">
        <w:r>
          <w:rPr>
            <w:webHidden/>
          </w:rPr>
          <w:fldChar w:fldCharType="end"/>
        </w:r>
        <w:r w:rsidRPr="00A92AA4">
          <w:rPr>
            <w:rStyle w:val="Hipervnculo"/>
          </w:rPr>
          <w:fldChar w:fldCharType="end"/>
        </w:r>
      </w:ins>
    </w:p>
    <w:p w:rsidR="00346590" w:rsidRPr="00862C5A" w:rsidRDefault="00346590">
      <w:pPr>
        <w:pStyle w:val="TDC1"/>
        <w:rPr>
          <w:ins w:id="400" w:author="veloz" w:date="2012-03-14T14:02:00Z"/>
          <w:rFonts w:ascii="Calibri" w:hAnsi="Calibri" w:cs="Times New Roman"/>
          <w:b w:val="0"/>
          <w:bCs w:val="0"/>
          <w:caps w:val="0"/>
          <w:lang w:val="es-VE" w:eastAsia="es-VE"/>
        </w:rPr>
      </w:pPr>
      <w:ins w:id="401" w:author="veloz" w:date="2012-03-14T14:02:00Z">
        <w:r w:rsidRPr="00A92AA4">
          <w:rPr>
            <w:rStyle w:val="Hipervnculo"/>
          </w:rPr>
          <w:fldChar w:fldCharType="begin"/>
        </w:r>
        <w:r w:rsidRPr="00A92AA4">
          <w:rPr>
            <w:rStyle w:val="Hipervnculo"/>
          </w:rPr>
          <w:instrText xml:space="preserve"> </w:instrText>
        </w:r>
        <w:r>
          <w:instrText>HYPERLINK \l "_Toc319497167"</w:instrText>
        </w:r>
        <w:r w:rsidRPr="00A92AA4">
          <w:rPr>
            <w:rStyle w:val="Hipervnculo"/>
          </w:rPr>
          <w:instrText xml:space="preserve"> </w:instrText>
        </w:r>
      </w:ins>
      <w:ins w:id="402" w:author="veloz" w:date="2012-03-15T12:44:00Z">
        <w:r w:rsidR="004939FD" w:rsidRPr="00A92AA4">
          <w:rPr>
            <w:rStyle w:val="Hipervnculo"/>
          </w:rPr>
        </w:r>
      </w:ins>
      <w:ins w:id="403" w:author="veloz" w:date="2012-03-14T14:02:00Z">
        <w:r w:rsidRPr="00A92AA4">
          <w:rPr>
            <w:rStyle w:val="Hipervnculo"/>
          </w:rPr>
          <w:fldChar w:fldCharType="separate"/>
        </w:r>
        <w:r w:rsidRPr="00A92AA4">
          <w:rPr>
            <w:rStyle w:val="Hipervnculo"/>
          </w:rPr>
          <w:t>Anexo A</w:t>
        </w:r>
        <w:r w:rsidRPr="00862C5A">
          <w:rPr>
            <w:rFonts w:ascii="Calibri" w:hAnsi="Calibri" w:cs="Times New Roman"/>
            <w:b w:val="0"/>
            <w:bCs w:val="0"/>
            <w:caps w:val="0"/>
            <w:lang w:val="es-VE" w:eastAsia="es-VE"/>
          </w:rPr>
          <w:tab/>
        </w:r>
        <w:r w:rsidRPr="00A92AA4">
          <w:rPr>
            <w:rStyle w:val="Hipervnculo"/>
          </w:rPr>
          <w:t>Anexo a</w:t>
        </w:r>
        <w:r>
          <w:rPr>
            <w:webHidden/>
          </w:rPr>
          <w:tab/>
        </w:r>
        <w:r>
          <w:rPr>
            <w:webHidden/>
          </w:rPr>
          <w:fldChar w:fldCharType="begin"/>
        </w:r>
        <w:r>
          <w:rPr>
            <w:webHidden/>
          </w:rPr>
          <w:instrText xml:space="preserve"> PAGEREF _Toc319497167 \h </w:instrText>
        </w:r>
      </w:ins>
      <w:r>
        <w:rPr>
          <w:webHidden/>
        </w:rPr>
      </w:r>
      <w:r>
        <w:rPr>
          <w:webHidden/>
        </w:rPr>
        <w:fldChar w:fldCharType="separate"/>
      </w:r>
      <w:ins w:id="404" w:author="veloz" w:date="2012-03-15T12:44:00Z">
        <w:r w:rsidR="004939FD">
          <w:rPr>
            <w:webHidden/>
          </w:rPr>
          <w:t>3</w:t>
        </w:r>
      </w:ins>
      <w:ins w:id="405" w:author="veloz" w:date="2012-03-14T14:02:00Z">
        <w:r>
          <w:rPr>
            <w:webHidden/>
          </w:rPr>
          <w:fldChar w:fldCharType="end"/>
        </w:r>
        <w:r w:rsidRPr="00A92AA4">
          <w:rPr>
            <w:rStyle w:val="Hipervnculo"/>
          </w:rPr>
          <w:fldChar w:fldCharType="end"/>
        </w:r>
      </w:ins>
    </w:p>
    <w:p w:rsidR="009F3C40" w:rsidRPr="0042651E" w:rsidDel="00346590" w:rsidRDefault="009F3C40">
      <w:pPr>
        <w:pStyle w:val="TDC1"/>
        <w:rPr>
          <w:del w:id="406" w:author="veloz" w:date="2012-03-14T14:02:00Z"/>
          <w:rFonts w:ascii="Calibri" w:hAnsi="Calibri" w:cs="Times New Roman"/>
          <w:b w:val="0"/>
          <w:bCs w:val="0"/>
          <w:caps w:val="0"/>
          <w:lang w:val="es-VE" w:eastAsia="es-VE"/>
        </w:rPr>
      </w:pPr>
      <w:del w:id="407" w:author="veloz" w:date="2012-03-14T14:02:00Z">
        <w:r w:rsidRPr="00346590" w:rsidDel="00346590">
          <w:rPr>
            <w:rPrChange w:id="408" w:author="veloz" w:date="2012-03-14T14:02:00Z">
              <w:rPr>
                <w:rStyle w:val="Hipervnculo"/>
                <w:b w:val="0"/>
                <w:bCs w:val="0"/>
                <w:caps w:val="0"/>
              </w:rPr>
            </w:rPrChange>
          </w:rPr>
          <w:delText>APROBACIÓN DEL JURADO</w:delText>
        </w:r>
        <w:r w:rsidDel="00346590">
          <w:rPr>
            <w:webHidden/>
          </w:rPr>
          <w:tab/>
        </w:r>
        <w:r w:rsidR="008943D4" w:rsidDel="00346590">
          <w:rPr>
            <w:webHidden/>
          </w:rPr>
          <w:delText>ii</w:delText>
        </w:r>
      </w:del>
    </w:p>
    <w:p w:rsidR="009F3C40" w:rsidRPr="0042651E" w:rsidDel="00346590" w:rsidRDefault="009F3C40">
      <w:pPr>
        <w:pStyle w:val="TDC1"/>
        <w:rPr>
          <w:del w:id="409" w:author="veloz" w:date="2012-03-14T14:02:00Z"/>
          <w:rFonts w:ascii="Calibri" w:hAnsi="Calibri" w:cs="Times New Roman"/>
          <w:b w:val="0"/>
          <w:bCs w:val="0"/>
          <w:caps w:val="0"/>
          <w:lang w:val="es-VE" w:eastAsia="es-VE"/>
        </w:rPr>
      </w:pPr>
      <w:del w:id="410" w:author="veloz" w:date="2012-03-14T14:02:00Z">
        <w:r w:rsidRPr="00346590" w:rsidDel="00346590">
          <w:rPr>
            <w:rPrChange w:id="411" w:author="veloz" w:date="2012-03-14T14:02:00Z">
              <w:rPr>
                <w:rStyle w:val="Hipervnculo"/>
                <w:b w:val="0"/>
                <w:bCs w:val="0"/>
                <w:caps w:val="0"/>
              </w:rPr>
            </w:rPrChange>
          </w:rPr>
          <w:delText>AGRADECIMIENTOS</w:delText>
        </w:r>
        <w:r w:rsidDel="00346590">
          <w:rPr>
            <w:webHidden/>
          </w:rPr>
          <w:tab/>
        </w:r>
        <w:r w:rsidR="008943D4" w:rsidDel="00346590">
          <w:rPr>
            <w:webHidden/>
          </w:rPr>
          <w:delText>iv</w:delText>
        </w:r>
      </w:del>
    </w:p>
    <w:p w:rsidR="009F3C40" w:rsidRPr="0042651E" w:rsidDel="00346590" w:rsidRDefault="009F3C40">
      <w:pPr>
        <w:pStyle w:val="TDC1"/>
        <w:rPr>
          <w:del w:id="412" w:author="veloz" w:date="2012-03-14T14:02:00Z"/>
          <w:rFonts w:ascii="Calibri" w:hAnsi="Calibri" w:cs="Times New Roman"/>
          <w:b w:val="0"/>
          <w:bCs w:val="0"/>
          <w:caps w:val="0"/>
          <w:lang w:val="es-VE" w:eastAsia="es-VE"/>
        </w:rPr>
      </w:pPr>
      <w:del w:id="413" w:author="veloz" w:date="2012-03-14T14:02:00Z">
        <w:r w:rsidRPr="00346590" w:rsidDel="00346590">
          <w:rPr>
            <w:rPrChange w:id="414" w:author="veloz" w:date="2012-03-14T14:02:00Z">
              <w:rPr>
                <w:rStyle w:val="Hipervnculo"/>
                <w:b w:val="0"/>
                <w:bCs w:val="0"/>
                <w:caps w:val="0"/>
              </w:rPr>
            </w:rPrChange>
          </w:rPr>
          <w:delText>RESUMEN</w:delText>
        </w:r>
        <w:r w:rsidDel="00346590">
          <w:rPr>
            <w:webHidden/>
          </w:rPr>
          <w:tab/>
        </w:r>
        <w:r w:rsidR="008943D4" w:rsidDel="00346590">
          <w:rPr>
            <w:webHidden/>
          </w:rPr>
          <w:delText>v</w:delText>
        </w:r>
      </w:del>
    </w:p>
    <w:p w:rsidR="009F3C40" w:rsidRPr="0042651E" w:rsidDel="00346590" w:rsidRDefault="009F3C40">
      <w:pPr>
        <w:pStyle w:val="TDC1"/>
        <w:rPr>
          <w:del w:id="415" w:author="veloz" w:date="2012-03-14T14:02:00Z"/>
          <w:rFonts w:ascii="Calibri" w:hAnsi="Calibri" w:cs="Times New Roman"/>
          <w:b w:val="0"/>
          <w:bCs w:val="0"/>
          <w:caps w:val="0"/>
          <w:lang w:val="es-VE" w:eastAsia="es-VE"/>
        </w:rPr>
      </w:pPr>
      <w:del w:id="416" w:author="veloz" w:date="2012-03-14T14:02:00Z">
        <w:r w:rsidRPr="00346590" w:rsidDel="00346590">
          <w:rPr>
            <w:rPrChange w:id="417" w:author="veloz" w:date="2012-03-14T14:02:00Z">
              <w:rPr>
                <w:rStyle w:val="Hipervnculo"/>
                <w:b w:val="0"/>
                <w:bCs w:val="0"/>
                <w:caps w:val="0"/>
              </w:rPr>
            </w:rPrChange>
          </w:rPr>
          <w:delText>ÍNDICE GENERAL</w:delText>
        </w:r>
        <w:r w:rsidDel="00346590">
          <w:rPr>
            <w:webHidden/>
          </w:rPr>
          <w:tab/>
        </w:r>
        <w:r w:rsidR="008943D4" w:rsidDel="00346590">
          <w:rPr>
            <w:webHidden/>
          </w:rPr>
          <w:delText>vi</w:delText>
        </w:r>
      </w:del>
    </w:p>
    <w:p w:rsidR="009F3C40" w:rsidRPr="0042651E" w:rsidDel="00346590" w:rsidRDefault="009F3C40">
      <w:pPr>
        <w:pStyle w:val="TDC1"/>
        <w:rPr>
          <w:del w:id="418" w:author="veloz" w:date="2012-03-14T14:02:00Z"/>
          <w:rFonts w:ascii="Calibri" w:hAnsi="Calibri" w:cs="Times New Roman"/>
          <w:b w:val="0"/>
          <w:bCs w:val="0"/>
          <w:caps w:val="0"/>
          <w:lang w:val="es-VE" w:eastAsia="es-VE"/>
        </w:rPr>
      </w:pPr>
      <w:del w:id="419" w:author="veloz" w:date="2012-03-14T14:02:00Z">
        <w:r w:rsidRPr="00346590" w:rsidDel="00346590">
          <w:rPr>
            <w:rPrChange w:id="420" w:author="veloz" w:date="2012-03-14T14:02:00Z">
              <w:rPr>
                <w:rStyle w:val="Hipervnculo"/>
                <w:b w:val="0"/>
                <w:bCs w:val="0"/>
                <w:caps w:val="0"/>
              </w:rPr>
            </w:rPrChange>
          </w:rPr>
          <w:delText>ÍNDICE DE TABLAS</w:delText>
        </w:r>
        <w:r w:rsidDel="00346590">
          <w:rPr>
            <w:webHidden/>
          </w:rPr>
          <w:tab/>
        </w:r>
        <w:r w:rsidR="008943D4" w:rsidDel="00346590">
          <w:rPr>
            <w:webHidden/>
          </w:rPr>
          <w:delText>ix</w:delText>
        </w:r>
      </w:del>
    </w:p>
    <w:p w:rsidR="009F3C40" w:rsidRPr="0042651E" w:rsidDel="00346590" w:rsidRDefault="009F3C40">
      <w:pPr>
        <w:pStyle w:val="TDC1"/>
        <w:rPr>
          <w:del w:id="421" w:author="veloz" w:date="2012-03-14T14:02:00Z"/>
          <w:rFonts w:ascii="Calibri" w:hAnsi="Calibri" w:cs="Times New Roman"/>
          <w:b w:val="0"/>
          <w:bCs w:val="0"/>
          <w:caps w:val="0"/>
          <w:lang w:val="es-VE" w:eastAsia="es-VE"/>
        </w:rPr>
      </w:pPr>
      <w:del w:id="422" w:author="veloz" w:date="2012-03-14T14:02:00Z">
        <w:r w:rsidRPr="00346590" w:rsidDel="00346590">
          <w:rPr>
            <w:rPrChange w:id="423" w:author="veloz" w:date="2012-03-14T14:02:00Z">
              <w:rPr>
                <w:rStyle w:val="Hipervnculo"/>
                <w:b w:val="0"/>
                <w:bCs w:val="0"/>
                <w:caps w:val="0"/>
              </w:rPr>
            </w:rPrChange>
          </w:rPr>
          <w:delText>ÍNDICE DE FIGURAS</w:delText>
        </w:r>
        <w:r w:rsidDel="00346590">
          <w:rPr>
            <w:webHidden/>
          </w:rPr>
          <w:tab/>
        </w:r>
        <w:r w:rsidR="008943D4" w:rsidDel="00346590">
          <w:rPr>
            <w:webHidden/>
          </w:rPr>
          <w:delText>x</w:delText>
        </w:r>
      </w:del>
    </w:p>
    <w:p w:rsidR="009F3C40" w:rsidRPr="0042651E" w:rsidDel="00346590" w:rsidRDefault="009F3C40">
      <w:pPr>
        <w:pStyle w:val="TDC1"/>
        <w:rPr>
          <w:del w:id="424" w:author="veloz" w:date="2012-03-14T14:02:00Z"/>
          <w:rFonts w:ascii="Calibri" w:hAnsi="Calibri" w:cs="Times New Roman"/>
          <w:b w:val="0"/>
          <w:bCs w:val="0"/>
          <w:caps w:val="0"/>
          <w:lang w:val="es-VE" w:eastAsia="es-VE"/>
        </w:rPr>
      </w:pPr>
      <w:del w:id="425" w:author="veloz" w:date="2012-03-14T14:02:00Z">
        <w:r w:rsidRPr="00346590" w:rsidDel="00346590">
          <w:rPr>
            <w:rPrChange w:id="426" w:author="veloz" w:date="2012-03-14T14:02:00Z">
              <w:rPr>
                <w:rStyle w:val="Hipervnculo"/>
                <w:b w:val="0"/>
                <w:bCs w:val="0"/>
                <w:caps w:val="0"/>
              </w:rPr>
            </w:rPrChange>
          </w:rPr>
          <w:delText>ABREVIATURAS</w:delText>
        </w:r>
        <w:r w:rsidDel="00346590">
          <w:rPr>
            <w:webHidden/>
          </w:rPr>
          <w:tab/>
        </w:r>
        <w:r w:rsidR="008943D4" w:rsidDel="00346590">
          <w:rPr>
            <w:webHidden/>
          </w:rPr>
          <w:delText>xi</w:delText>
        </w:r>
      </w:del>
    </w:p>
    <w:p w:rsidR="009F3C40" w:rsidRPr="0042651E" w:rsidDel="00346590" w:rsidRDefault="009F3C40">
      <w:pPr>
        <w:pStyle w:val="TDC1"/>
        <w:rPr>
          <w:del w:id="427" w:author="veloz" w:date="2012-03-14T14:02:00Z"/>
          <w:rFonts w:ascii="Calibri" w:hAnsi="Calibri" w:cs="Times New Roman"/>
          <w:b w:val="0"/>
          <w:bCs w:val="0"/>
          <w:caps w:val="0"/>
          <w:lang w:val="es-VE" w:eastAsia="es-VE"/>
        </w:rPr>
      </w:pPr>
      <w:del w:id="428" w:author="veloz" w:date="2012-03-14T14:02:00Z">
        <w:r w:rsidRPr="00346590" w:rsidDel="00346590">
          <w:rPr>
            <w:rPrChange w:id="429" w:author="veloz" w:date="2012-03-14T14:02:00Z">
              <w:rPr>
                <w:rStyle w:val="Hipervnculo"/>
                <w:b w:val="0"/>
                <w:bCs w:val="0"/>
                <w:caps w:val="0"/>
              </w:rPr>
            </w:rPrChange>
          </w:rPr>
          <w:delText>Introducción</w:delText>
        </w:r>
        <w:r w:rsidDel="00346590">
          <w:rPr>
            <w:webHidden/>
          </w:rPr>
          <w:tab/>
        </w:r>
        <w:r w:rsidR="008943D4" w:rsidDel="00346590">
          <w:rPr>
            <w:webHidden/>
          </w:rPr>
          <w:delText>1</w:delText>
        </w:r>
      </w:del>
    </w:p>
    <w:p w:rsidR="009F3C40" w:rsidRPr="0042651E" w:rsidDel="00346590" w:rsidRDefault="009F3C40">
      <w:pPr>
        <w:pStyle w:val="TDC1"/>
        <w:rPr>
          <w:del w:id="430" w:author="veloz" w:date="2012-03-14T14:02:00Z"/>
          <w:rFonts w:ascii="Calibri" w:hAnsi="Calibri" w:cs="Times New Roman"/>
          <w:b w:val="0"/>
          <w:bCs w:val="0"/>
          <w:caps w:val="0"/>
          <w:lang w:val="es-VE" w:eastAsia="es-VE"/>
        </w:rPr>
      </w:pPr>
      <w:del w:id="431" w:author="veloz" w:date="2012-03-14T14:02:00Z">
        <w:r w:rsidRPr="00346590" w:rsidDel="00346590">
          <w:rPr>
            <w:rPrChange w:id="432" w:author="veloz" w:date="2012-03-14T14:02:00Z">
              <w:rPr>
                <w:rStyle w:val="Hipervnculo"/>
                <w:b w:val="0"/>
                <w:bCs w:val="0"/>
                <w:caps w:val="0"/>
              </w:rPr>
            </w:rPrChange>
          </w:rPr>
          <w:delText xml:space="preserve"> CAPITULO I  Marco Teórico</w:delText>
        </w:r>
        <w:r w:rsidDel="00346590">
          <w:rPr>
            <w:webHidden/>
          </w:rPr>
          <w:tab/>
        </w:r>
        <w:r w:rsidR="008943D4" w:rsidDel="00346590">
          <w:rPr>
            <w:webHidden/>
          </w:rPr>
          <w:delText>2</w:delText>
        </w:r>
      </w:del>
    </w:p>
    <w:p w:rsidR="009F3C40" w:rsidRPr="0042651E" w:rsidDel="00346590" w:rsidRDefault="009F3C40">
      <w:pPr>
        <w:pStyle w:val="TDC2"/>
        <w:rPr>
          <w:del w:id="433" w:author="veloz" w:date="2012-03-14T14:02:00Z"/>
          <w:rFonts w:ascii="Calibri" w:hAnsi="Calibri" w:cs="Times New Roman"/>
          <w:smallCaps w:val="0"/>
          <w:lang w:val="es-VE" w:eastAsia="es-VE"/>
        </w:rPr>
      </w:pPr>
      <w:del w:id="434" w:author="veloz" w:date="2012-03-14T14:02:00Z">
        <w:r w:rsidRPr="00346590" w:rsidDel="00346590">
          <w:rPr>
            <w:rPrChange w:id="435" w:author="veloz" w:date="2012-03-14T14:02:00Z">
              <w:rPr>
                <w:rStyle w:val="Hipervnculo"/>
                <w:smallCaps w:val="0"/>
              </w:rPr>
            </w:rPrChange>
          </w:rPr>
          <w:delText>1.1. Índice de refracción</w:delText>
        </w:r>
        <w:r w:rsidDel="00346590">
          <w:rPr>
            <w:webHidden/>
          </w:rPr>
          <w:tab/>
        </w:r>
        <w:r w:rsidR="008943D4" w:rsidDel="00346590">
          <w:rPr>
            <w:webHidden/>
          </w:rPr>
          <w:delText>2</w:delText>
        </w:r>
      </w:del>
    </w:p>
    <w:p w:rsidR="009F3C40" w:rsidRPr="0042651E" w:rsidDel="00346590" w:rsidRDefault="009F3C40">
      <w:pPr>
        <w:pStyle w:val="TDC2"/>
        <w:rPr>
          <w:del w:id="436" w:author="veloz" w:date="2012-03-14T14:02:00Z"/>
          <w:rFonts w:ascii="Calibri" w:hAnsi="Calibri" w:cs="Times New Roman"/>
          <w:smallCaps w:val="0"/>
          <w:lang w:val="es-VE" w:eastAsia="es-VE"/>
        </w:rPr>
      </w:pPr>
      <w:del w:id="437" w:author="veloz" w:date="2012-03-14T14:02:00Z">
        <w:r w:rsidRPr="00346590" w:rsidDel="00346590">
          <w:rPr>
            <w:rPrChange w:id="438" w:author="veloz" w:date="2012-03-14T14:02:00Z">
              <w:rPr>
                <w:rStyle w:val="Hipervnculo"/>
                <w:smallCaps w:val="0"/>
              </w:rPr>
            </w:rPrChange>
          </w:rPr>
          <w:delText>1.2. Camino óptico</w:delText>
        </w:r>
        <w:r w:rsidDel="00346590">
          <w:rPr>
            <w:webHidden/>
          </w:rPr>
          <w:tab/>
        </w:r>
        <w:r w:rsidR="008943D4" w:rsidDel="00346590">
          <w:rPr>
            <w:webHidden/>
          </w:rPr>
          <w:delText>2</w:delText>
        </w:r>
      </w:del>
    </w:p>
    <w:p w:rsidR="009F3C40" w:rsidRPr="0042651E" w:rsidDel="00346590" w:rsidRDefault="009F3C40">
      <w:pPr>
        <w:pStyle w:val="TDC2"/>
        <w:rPr>
          <w:del w:id="439" w:author="veloz" w:date="2012-03-14T14:02:00Z"/>
          <w:rFonts w:ascii="Calibri" w:hAnsi="Calibri" w:cs="Times New Roman"/>
          <w:smallCaps w:val="0"/>
          <w:lang w:val="es-VE" w:eastAsia="es-VE"/>
        </w:rPr>
      </w:pPr>
      <w:del w:id="440" w:author="veloz" w:date="2012-03-14T14:02:00Z">
        <w:r w:rsidRPr="00346590" w:rsidDel="00346590">
          <w:rPr>
            <w:rPrChange w:id="441" w:author="veloz" w:date="2012-03-14T14:02:00Z">
              <w:rPr>
                <w:rStyle w:val="Hipervnculo"/>
                <w:smallCaps w:val="0"/>
              </w:rPr>
            </w:rPrChange>
          </w:rPr>
          <w:delText>1.3. Interferencia de la Luz</w:delText>
        </w:r>
        <w:r w:rsidDel="00346590">
          <w:rPr>
            <w:webHidden/>
          </w:rPr>
          <w:tab/>
        </w:r>
        <w:r w:rsidR="008943D4" w:rsidDel="00346590">
          <w:rPr>
            <w:webHidden/>
          </w:rPr>
          <w:delText>2</w:delText>
        </w:r>
      </w:del>
    </w:p>
    <w:p w:rsidR="009F3C40" w:rsidRPr="0042651E" w:rsidDel="00346590" w:rsidRDefault="009F3C40">
      <w:pPr>
        <w:pStyle w:val="TDC2"/>
        <w:rPr>
          <w:del w:id="442" w:author="veloz" w:date="2012-03-14T14:02:00Z"/>
          <w:rFonts w:ascii="Calibri" w:hAnsi="Calibri" w:cs="Times New Roman"/>
          <w:smallCaps w:val="0"/>
          <w:lang w:val="es-VE" w:eastAsia="es-VE"/>
        </w:rPr>
      </w:pPr>
      <w:del w:id="443" w:author="veloz" w:date="2012-03-14T14:02:00Z">
        <w:r w:rsidRPr="00346590" w:rsidDel="00346590">
          <w:rPr>
            <w:rPrChange w:id="444" w:author="veloz" w:date="2012-03-14T14:02:00Z">
              <w:rPr>
                <w:rStyle w:val="Hipervnculo"/>
                <w:smallCaps w:val="0"/>
              </w:rPr>
            </w:rPrChange>
          </w:rPr>
          <w:delText>1.4. Interferómetro</w:delText>
        </w:r>
        <w:r w:rsidDel="00346590">
          <w:rPr>
            <w:webHidden/>
          </w:rPr>
          <w:tab/>
        </w:r>
        <w:r w:rsidR="008943D4" w:rsidDel="00346590">
          <w:rPr>
            <w:webHidden/>
          </w:rPr>
          <w:delText>4</w:delText>
        </w:r>
      </w:del>
    </w:p>
    <w:p w:rsidR="009F3C40" w:rsidRPr="0042651E" w:rsidDel="00346590" w:rsidRDefault="009F3C40">
      <w:pPr>
        <w:pStyle w:val="TDC3"/>
        <w:rPr>
          <w:del w:id="445" w:author="veloz" w:date="2012-03-14T14:02:00Z"/>
          <w:rFonts w:ascii="Calibri" w:eastAsia="Times New Roman" w:hAnsi="Calibri" w:cs="Times New Roman"/>
          <w:smallCaps w:val="0"/>
          <w:lang w:eastAsia="es-VE"/>
        </w:rPr>
      </w:pPr>
      <w:del w:id="446" w:author="veloz" w:date="2012-03-14T14:02:00Z">
        <w:r w:rsidRPr="00346590" w:rsidDel="00346590">
          <w:rPr>
            <w:rPrChange w:id="447" w:author="veloz" w:date="2012-03-14T14:02:00Z">
              <w:rPr>
                <w:rStyle w:val="Hipervnculo"/>
                <w:smallCaps w:val="0"/>
              </w:rPr>
            </w:rPrChange>
          </w:rPr>
          <w:delText>1.4.1. Interferómetro de Michelson</w:delText>
        </w:r>
        <w:r w:rsidDel="00346590">
          <w:rPr>
            <w:webHidden/>
          </w:rPr>
          <w:tab/>
        </w:r>
        <w:r w:rsidR="008943D4" w:rsidDel="00346590">
          <w:rPr>
            <w:webHidden/>
          </w:rPr>
          <w:delText>4</w:delText>
        </w:r>
      </w:del>
    </w:p>
    <w:p w:rsidR="009F3C40" w:rsidRPr="0042651E" w:rsidDel="00346590" w:rsidRDefault="009F3C40">
      <w:pPr>
        <w:pStyle w:val="TDC3"/>
        <w:rPr>
          <w:del w:id="448" w:author="veloz" w:date="2012-03-14T14:02:00Z"/>
          <w:rFonts w:ascii="Calibri" w:eastAsia="Times New Roman" w:hAnsi="Calibri" w:cs="Times New Roman"/>
          <w:smallCaps w:val="0"/>
          <w:lang w:eastAsia="es-VE"/>
        </w:rPr>
      </w:pPr>
      <w:del w:id="449" w:author="veloz" w:date="2012-03-14T14:02:00Z">
        <w:r w:rsidRPr="00346590" w:rsidDel="00346590">
          <w:rPr>
            <w:rPrChange w:id="450" w:author="veloz" w:date="2012-03-14T14:02:00Z">
              <w:rPr>
                <w:rStyle w:val="Hipervnculo"/>
                <w:smallCaps w:val="0"/>
              </w:rPr>
            </w:rPrChange>
          </w:rPr>
          <w:delText>1.4.2. Interferómetro de Mirau</w:delText>
        </w:r>
        <w:r w:rsidDel="00346590">
          <w:rPr>
            <w:webHidden/>
          </w:rPr>
          <w:tab/>
        </w:r>
        <w:r w:rsidR="008943D4" w:rsidDel="00346590">
          <w:rPr>
            <w:webHidden/>
          </w:rPr>
          <w:delText>5</w:delText>
        </w:r>
      </w:del>
    </w:p>
    <w:p w:rsidR="009F3C40" w:rsidRPr="0042651E" w:rsidDel="00346590" w:rsidRDefault="009F3C40">
      <w:pPr>
        <w:pStyle w:val="TDC2"/>
        <w:rPr>
          <w:del w:id="451" w:author="veloz" w:date="2012-03-14T14:02:00Z"/>
          <w:rFonts w:ascii="Calibri" w:hAnsi="Calibri" w:cs="Times New Roman"/>
          <w:smallCaps w:val="0"/>
          <w:lang w:val="es-VE" w:eastAsia="es-VE"/>
        </w:rPr>
      </w:pPr>
      <w:del w:id="452" w:author="veloz" w:date="2012-03-14T14:02:00Z">
        <w:r w:rsidRPr="00346590" w:rsidDel="00346590">
          <w:rPr>
            <w:rPrChange w:id="453" w:author="veloz" w:date="2012-03-14T14:02:00Z">
              <w:rPr>
                <w:rStyle w:val="Hipervnculo"/>
                <w:smallCaps w:val="0"/>
              </w:rPr>
            </w:rPrChange>
          </w:rPr>
          <w:delText>1.5. Teoría del Color</w:delText>
        </w:r>
        <w:r w:rsidDel="00346590">
          <w:rPr>
            <w:webHidden/>
          </w:rPr>
          <w:tab/>
        </w:r>
        <w:r w:rsidR="008943D4" w:rsidDel="00346590">
          <w:rPr>
            <w:webHidden/>
          </w:rPr>
          <w:delText>6</w:delText>
        </w:r>
      </w:del>
    </w:p>
    <w:p w:rsidR="009F3C40" w:rsidRPr="0042651E" w:rsidDel="00346590" w:rsidRDefault="009F3C40">
      <w:pPr>
        <w:pStyle w:val="TDC3"/>
        <w:rPr>
          <w:del w:id="454" w:author="veloz" w:date="2012-03-14T14:02:00Z"/>
          <w:rFonts w:ascii="Calibri" w:eastAsia="Times New Roman" w:hAnsi="Calibri" w:cs="Times New Roman"/>
          <w:smallCaps w:val="0"/>
          <w:lang w:eastAsia="es-VE"/>
        </w:rPr>
      </w:pPr>
      <w:del w:id="455" w:author="veloz" w:date="2012-03-14T14:02:00Z">
        <w:r w:rsidRPr="00346590" w:rsidDel="00346590">
          <w:rPr>
            <w:rPrChange w:id="456" w:author="veloz" w:date="2012-03-14T14:02:00Z">
              <w:rPr>
                <w:rStyle w:val="Hipervnculo"/>
                <w:smallCaps w:val="0"/>
              </w:rPr>
            </w:rPrChange>
          </w:rPr>
          <w:delText>1.5.1. Espacio de color RGB</w:delText>
        </w:r>
        <w:r w:rsidDel="00346590">
          <w:rPr>
            <w:webHidden/>
          </w:rPr>
          <w:tab/>
        </w:r>
        <w:r w:rsidR="008943D4" w:rsidDel="00346590">
          <w:rPr>
            <w:webHidden/>
          </w:rPr>
          <w:delText>7</w:delText>
        </w:r>
      </w:del>
    </w:p>
    <w:p w:rsidR="009F3C40" w:rsidRPr="0042651E" w:rsidDel="00346590" w:rsidRDefault="009F3C40">
      <w:pPr>
        <w:pStyle w:val="TDC3"/>
        <w:rPr>
          <w:del w:id="457" w:author="veloz" w:date="2012-03-14T14:02:00Z"/>
          <w:rFonts w:ascii="Calibri" w:eastAsia="Times New Roman" w:hAnsi="Calibri" w:cs="Times New Roman"/>
          <w:smallCaps w:val="0"/>
          <w:lang w:eastAsia="es-VE"/>
        </w:rPr>
      </w:pPr>
      <w:del w:id="458" w:author="veloz" w:date="2012-03-14T14:02:00Z">
        <w:r w:rsidRPr="00346590" w:rsidDel="00346590">
          <w:rPr>
            <w:rPrChange w:id="459" w:author="veloz" w:date="2012-03-14T14:02:00Z">
              <w:rPr>
                <w:rStyle w:val="Hipervnculo"/>
                <w:smallCaps w:val="0"/>
              </w:rPr>
            </w:rPrChange>
          </w:rPr>
          <w:delText>1.5.2. Espacio de color HSL</w:delText>
        </w:r>
        <w:r w:rsidDel="00346590">
          <w:rPr>
            <w:webHidden/>
          </w:rPr>
          <w:tab/>
        </w:r>
        <w:r w:rsidR="008943D4" w:rsidDel="00346590">
          <w:rPr>
            <w:webHidden/>
          </w:rPr>
          <w:delText>7</w:delText>
        </w:r>
      </w:del>
    </w:p>
    <w:p w:rsidR="009F3C40" w:rsidRPr="0042651E" w:rsidDel="00346590" w:rsidRDefault="009F3C40">
      <w:pPr>
        <w:pStyle w:val="TDC2"/>
        <w:rPr>
          <w:del w:id="460" w:author="veloz" w:date="2012-03-14T14:02:00Z"/>
          <w:rFonts w:ascii="Calibri" w:hAnsi="Calibri" w:cs="Times New Roman"/>
          <w:smallCaps w:val="0"/>
          <w:lang w:val="es-VE" w:eastAsia="es-VE"/>
        </w:rPr>
      </w:pPr>
      <w:del w:id="461" w:author="veloz" w:date="2012-03-14T14:02:00Z">
        <w:r w:rsidRPr="00346590" w:rsidDel="00346590">
          <w:rPr>
            <w:rPrChange w:id="462" w:author="veloz" w:date="2012-03-14T14:02:00Z">
              <w:rPr>
                <w:rStyle w:val="Hipervnculo"/>
                <w:smallCaps w:val="0"/>
              </w:rPr>
            </w:rPrChange>
          </w:rPr>
          <w:delText>1.6. Dispositivos digitales de detección de imágenes</w:delText>
        </w:r>
        <w:r w:rsidDel="00346590">
          <w:rPr>
            <w:webHidden/>
          </w:rPr>
          <w:tab/>
        </w:r>
        <w:r w:rsidR="008943D4" w:rsidDel="00346590">
          <w:rPr>
            <w:webHidden/>
          </w:rPr>
          <w:delText>8</w:delText>
        </w:r>
      </w:del>
    </w:p>
    <w:p w:rsidR="009F3C40" w:rsidRPr="0042651E" w:rsidDel="00346590" w:rsidRDefault="009F3C40">
      <w:pPr>
        <w:pStyle w:val="TDC3"/>
        <w:rPr>
          <w:del w:id="463" w:author="veloz" w:date="2012-03-14T14:02:00Z"/>
          <w:rFonts w:ascii="Calibri" w:eastAsia="Times New Roman" w:hAnsi="Calibri" w:cs="Times New Roman"/>
          <w:smallCaps w:val="0"/>
          <w:lang w:eastAsia="es-VE"/>
        </w:rPr>
      </w:pPr>
      <w:del w:id="464" w:author="veloz" w:date="2012-03-14T14:02:00Z">
        <w:r w:rsidRPr="00346590" w:rsidDel="00346590">
          <w:rPr>
            <w:rPrChange w:id="465" w:author="veloz" w:date="2012-03-14T14:02:00Z">
              <w:rPr>
                <w:rStyle w:val="Hipervnculo"/>
                <w:smallCaps w:val="0"/>
              </w:rPr>
            </w:rPrChange>
          </w:rPr>
          <w:delText>1.6.1. Cámaras CCD</w:delText>
        </w:r>
        <w:r w:rsidDel="00346590">
          <w:rPr>
            <w:webHidden/>
          </w:rPr>
          <w:tab/>
        </w:r>
        <w:r w:rsidR="008943D4" w:rsidDel="00346590">
          <w:rPr>
            <w:webHidden/>
          </w:rPr>
          <w:delText>10</w:delText>
        </w:r>
      </w:del>
    </w:p>
    <w:p w:rsidR="009F3C40" w:rsidRPr="0042651E" w:rsidDel="00346590" w:rsidRDefault="009F3C40">
      <w:pPr>
        <w:pStyle w:val="TDC1"/>
        <w:rPr>
          <w:del w:id="466" w:author="veloz" w:date="2012-03-14T14:02:00Z"/>
          <w:rFonts w:ascii="Calibri" w:hAnsi="Calibri" w:cs="Times New Roman"/>
          <w:b w:val="0"/>
          <w:bCs w:val="0"/>
          <w:caps w:val="0"/>
          <w:lang w:val="es-VE" w:eastAsia="es-VE"/>
        </w:rPr>
      </w:pPr>
      <w:del w:id="467" w:author="veloz" w:date="2012-03-14T14:02:00Z">
        <w:r w:rsidRPr="00346590" w:rsidDel="00346590">
          <w:rPr>
            <w:rPrChange w:id="468" w:author="veloz" w:date="2012-03-14T14:02:00Z">
              <w:rPr>
                <w:rStyle w:val="Hipervnculo"/>
                <w:b w:val="0"/>
                <w:bCs w:val="0"/>
                <w:caps w:val="0"/>
              </w:rPr>
            </w:rPrChange>
          </w:rPr>
          <w:delText xml:space="preserve"> Capítulo II  SIMULADOR</w:delText>
        </w:r>
        <w:r w:rsidDel="00346590">
          <w:rPr>
            <w:webHidden/>
          </w:rPr>
          <w:tab/>
        </w:r>
        <w:r w:rsidR="008943D4" w:rsidDel="00346590">
          <w:rPr>
            <w:webHidden/>
          </w:rPr>
          <w:delText>1</w:delText>
        </w:r>
      </w:del>
    </w:p>
    <w:p w:rsidR="009F3C40" w:rsidRPr="0042651E" w:rsidDel="00346590" w:rsidRDefault="009F3C40">
      <w:pPr>
        <w:pStyle w:val="TDC2"/>
        <w:rPr>
          <w:del w:id="469" w:author="veloz" w:date="2012-03-14T14:02:00Z"/>
          <w:rFonts w:ascii="Calibri" w:hAnsi="Calibri" w:cs="Times New Roman"/>
          <w:smallCaps w:val="0"/>
          <w:lang w:val="es-VE" w:eastAsia="es-VE"/>
        </w:rPr>
      </w:pPr>
      <w:del w:id="470" w:author="veloz" w:date="2012-03-14T14:02:00Z">
        <w:r w:rsidRPr="00346590" w:rsidDel="00346590">
          <w:rPr>
            <w:rPrChange w:id="471" w:author="veloz" w:date="2012-03-14T14:02:00Z">
              <w:rPr>
                <w:rStyle w:val="Hipervnculo"/>
                <w:smallCaps w:val="0"/>
              </w:rPr>
            </w:rPrChange>
          </w:rPr>
          <w:delText>2.1. Módulos del simulador</w:delText>
        </w:r>
        <w:r w:rsidDel="00346590">
          <w:rPr>
            <w:webHidden/>
          </w:rPr>
          <w:tab/>
        </w:r>
        <w:r w:rsidR="008943D4" w:rsidDel="00346590">
          <w:rPr>
            <w:webHidden/>
          </w:rPr>
          <w:delText>1</w:delText>
        </w:r>
      </w:del>
    </w:p>
    <w:p w:rsidR="009F3C40" w:rsidRPr="0042651E" w:rsidDel="00346590" w:rsidRDefault="009F3C40">
      <w:pPr>
        <w:pStyle w:val="TDC3"/>
        <w:rPr>
          <w:del w:id="472" w:author="veloz" w:date="2012-03-14T14:02:00Z"/>
          <w:rFonts w:ascii="Calibri" w:eastAsia="Times New Roman" w:hAnsi="Calibri" w:cs="Times New Roman"/>
          <w:smallCaps w:val="0"/>
          <w:lang w:eastAsia="es-VE"/>
        </w:rPr>
      </w:pPr>
      <w:del w:id="473" w:author="veloz" w:date="2012-03-14T14:02:00Z">
        <w:r w:rsidRPr="00346590" w:rsidDel="00346590">
          <w:rPr>
            <w:rPrChange w:id="474" w:author="veloz" w:date="2012-03-14T14:02:00Z">
              <w:rPr>
                <w:rStyle w:val="Hipervnculo"/>
                <w:smallCaps w:val="0"/>
              </w:rPr>
            </w:rPrChange>
          </w:rPr>
          <w:delText>2.1.1. Módulo de espectros</w:delText>
        </w:r>
        <w:r w:rsidDel="00346590">
          <w:rPr>
            <w:webHidden/>
          </w:rPr>
          <w:tab/>
        </w:r>
        <w:r w:rsidR="008943D4" w:rsidDel="00346590">
          <w:rPr>
            <w:webHidden/>
          </w:rPr>
          <w:delText>1</w:delText>
        </w:r>
      </w:del>
    </w:p>
    <w:p w:rsidR="009F3C40" w:rsidRPr="0042651E" w:rsidDel="00346590" w:rsidRDefault="009F3C40">
      <w:pPr>
        <w:pStyle w:val="TDC3"/>
        <w:rPr>
          <w:del w:id="475" w:author="veloz" w:date="2012-03-14T14:02:00Z"/>
          <w:rFonts w:ascii="Calibri" w:eastAsia="Times New Roman" w:hAnsi="Calibri" w:cs="Times New Roman"/>
          <w:smallCaps w:val="0"/>
          <w:lang w:eastAsia="es-VE"/>
        </w:rPr>
      </w:pPr>
      <w:del w:id="476" w:author="veloz" w:date="2012-03-14T14:02:00Z">
        <w:r w:rsidRPr="00346590" w:rsidDel="00346590">
          <w:rPr>
            <w:rPrChange w:id="477" w:author="veloz" w:date="2012-03-14T14:02:00Z">
              <w:rPr>
                <w:rStyle w:val="Hipervnculo"/>
                <w:smallCaps w:val="0"/>
              </w:rPr>
            </w:rPrChange>
          </w:rPr>
          <w:delText>2.1.2. Módulo de muestra</w:delText>
        </w:r>
        <w:r w:rsidDel="00346590">
          <w:rPr>
            <w:webHidden/>
          </w:rPr>
          <w:tab/>
        </w:r>
        <w:r w:rsidR="008943D4" w:rsidDel="00346590">
          <w:rPr>
            <w:webHidden/>
          </w:rPr>
          <w:delText>2</w:delText>
        </w:r>
      </w:del>
    </w:p>
    <w:p w:rsidR="009F3C40" w:rsidRPr="0042651E" w:rsidDel="00346590" w:rsidRDefault="009F3C40">
      <w:pPr>
        <w:pStyle w:val="TDC3"/>
        <w:rPr>
          <w:del w:id="478" w:author="veloz" w:date="2012-03-14T14:02:00Z"/>
          <w:rFonts w:ascii="Calibri" w:eastAsia="Times New Roman" w:hAnsi="Calibri" w:cs="Times New Roman"/>
          <w:smallCaps w:val="0"/>
          <w:lang w:eastAsia="es-VE"/>
        </w:rPr>
      </w:pPr>
      <w:del w:id="479" w:author="veloz" w:date="2012-03-14T14:02:00Z">
        <w:r w:rsidRPr="00346590" w:rsidDel="00346590">
          <w:rPr>
            <w:rPrChange w:id="480" w:author="veloz" w:date="2012-03-14T14:02:00Z">
              <w:rPr>
                <w:rStyle w:val="Hipervnculo"/>
                <w:smallCaps w:val="0"/>
              </w:rPr>
            </w:rPrChange>
          </w:rPr>
          <w:delText>2.1.3. Modulo de cámara</w:delText>
        </w:r>
        <w:r w:rsidDel="00346590">
          <w:rPr>
            <w:webHidden/>
          </w:rPr>
          <w:tab/>
        </w:r>
        <w:r w:rsidR="008943D4" w:rsidDel="00346590">
          <w:rPr>
            <w:webHidden/>
          </w:rPr>
          <w:delText>3</w:delText>
        </w:r>
      </w:del>
    </w:p>
    <w:p w:rsidR="009F3C40" w:rsidRPr="0042651E" w:rsidDel="00346590" w:rsidRDefault="009F3C40">
      <w:pPr>
        <w:pStyle w:val="TDC3"/>
        <w:rPr>
          <w:del w:id="481" w:author="veloz" w:date="2012-03-14T14:02:00Z"/>
          <w:rFonts w:ascii="Calibri" w:eastAsia="Times New Roman" w:hAnsi="Calibri" w:cs="Times New Roman"/>
          <w:smallCaps w:val="0"/>
          <w:lang w:eastAsia="es-VE"/>
        </w:rPr>
      </w:pPr>
      <w:del w:id="482" w:author="veloz" w:date="2012-03-14T14:02:00Z">
        <w:r w:rsidRPr="00346590" w:rsidDel="00346590">
          <w:rPr>
            <w:rPrChange w:id="483" w:author="veloz" w:date="2012-03-14T14:02:00Z">
              <w:rPr>
                <w:rStyle w:val="Hipervnculo"/>
                <w:smallCaps w:val="0"/>
              </w:rPr>
            </w:rPrChange>
          </w:rPr>
          <w:delText>2.1.4. Módulo de la fuente de iluminación</w:delText>
        </w:r>
        <w:r w:rsidDel="00346590">
          <w:rPr>
            <w:webHidden/>
          </w:rPr>
          <w:tab/>
        </w:r>
        <w:r w:rsidR="008943D4" w:rsidDel="00346590">
          <w:rPr>
            <w:webHidden/>
          </w:rPr>
          <w:delText>3</w:delText>
        </w:r>
      </w:del>
    </w:p>
    <w:p w:rsidR="009F3C40" w:rsidRPr="0042651E" w:rsidDel="00346590" w:rsidRDefault="009F3C40">
      <w:pPr>
        <w:pStyle w:val="TDC3"/>
        <w:rPr>
          <w:del w:id="484" w:author="veloz" w:date="2012-03-14T14:02:00Z"/>
          <w:rFonts w:ascii="Calibri" w:eastAsia="Times New Roman" w:hAnsi="Calibri" w:cs="Times New Roman"/>
          <w:smallCaps w:val="0"/>
          <w:lang w:eastAsia="es-VE"/>
        </w:rPr>
      </w:pPr>
      <w:del w:id="485" w:author="veloz" w:date="2012-03-14T14:02:00Z">
        <w:r w:rsidRPr="00346590" w:rsidDel="00346590">
          <w:rPr>
            <w:rPrChange w:id="486" w:author="veloz" w:date="2012-03-14T14:02:00Z">
              <w:rPr>
                <w:rStyle w:val="Hipervnculo"/>
                <w:smallCaps w:val="0"/>
              </w:rPr>
            </w:rPrChange>
          </w:rPr>
          <w:delText>2.1.5. Módulo de ruido</w:delText>
        </w:r>
        <w:r w:rsidDel="00346590">
          <w:rPr>
            <w:webHidden/>
          </w:rPr>
          <w:tab/>
        </w:r>
        <w:r w:rsidR="008943D4" w:rsidDel="00346590">
          <w:rPr>
            <w:webHidden/>
          </w:rPr>
          <w:delText>4</w:delText>
        </w:r>
      </w:del>
    </w:p>
    <w:p w:rsidR="009F3C40" w:rsidRPr="0042651E" w:rsidDel="00346590" w:rsidRDefault="009F3C40">
      <w:pPr>
        <w:pStyle w:val="TDC3"/>
        <w:rPr>
          <w:del w:id="487" w:author="veloz" w:date="2012-03-14T14:02:00Z"/>
          <w:rFonts w:ascii="Calibri" w:eastAsia="Times New Roman" w:hAnsi="Calibri" w:cs="Times New Roman"/>
          <w:smallCaps w:val="0"/>
          <w:lang w:eastAsia="es-VE"/>
        </w:rPr>
      </w:pPr>
      <w:del w:id="488" w:author="veloz" w:date="2012-03-14T14:02:00Z">
        <w:r w:rsidRPr="00346590" w:rsidDel="00346590">
          <w:rPr>
            <w:rPrChange w:id="489" w:author="veloz" w:date="2012-03-14T14:02:00Z">
              <w:rPr>
                <w:rStyle w:val="Hipervnculo"/>
                <w:smallCaps w:val="0"/>
              </w:rPr>
            </w:rPrChange>
          </w:rPr>
          <w:delText>2.1.6. Módulo de interferometría</w:delText>
        </w:r>
        <w:r w:rsidDel="00346590">
          <w:rPr>
            <w:webHidden/>
          </w:rPr>
          <w:tab/>
        </w:r>
        <w:r w:rsidR="008943D4" w:rsidDel="00346590">
          <w:rPr>
            <w:webHidden/>
          </w:rPr>
          <w:delText>4</w:delText>
        </w:r>
      </w:del>
    </w:p>
    <w:p w:rsidR="009F3C40" w:rsidRPr="0042651E" w:rsidDel="00346590" w:rsidRDefault="009F3C40">
      <w:pPr>
        <w:pStyle w:val="TDC2"/>
        <w:rPr>
          <w:del w:id="490" w:author="veloz" w:date="2012-03-14T14:02:00Z"/>
          <w:rFonts w:ascii="Calibri" w:hAnsi="Calibri" w:cs="Times New Roman"/>
          <w:smallCaps w:val="0"/>
          <w:lang w:val="es-VE" w:eastAsia="es-VE"/>
        </w:rPr>
      </w:pPr>
      <w:del w:id="491" w:author="veloz" w:date="2012-03-14T14:02:00Z">
        <w:r w:rsidRPr="00346590" w:rsidDel="00346590">
          <w:rPr>
            <w:rPrChange w:id="492" w:author="veloz" w:date="2012-03-14T14:02:00Z">
              <w:rPr>
                <w:rStyle w:val="Hipervnculo"/>
                <w:smallCaps w:val="0"/>
              </w:rPr>
            </w:rPrChange>
          </w:rPr>
          <w:delText>2.2. Validación del simulador</w:delText>
        </w:r>
        <w:r w:rsidDel="00346590">
          <w:rPr>
            <w:webHidden/>
          </w:rPr>
          <w:tab/>
        </w:r>
        <w:r w:rsidR="008943D4" w:rsidDel="00346590">
          <w:rPr>
            <w:webHidden/>
          </w:rPr>
          <w:delText>11</w:delText>
        </w:r>
      </w:del>
    </w:p>
    <w:p w:rsidR="009F3C40" w:rsidRPr="0042651E" w:rsidDel="00346590" w:rsidRDefault="009F3C40">
      <w:pPr>
        <w:pStyle w:val="TDC3"/>
        <w:rPr>
          <w:del w:id="493" w:author="veloz" w:date="2012-03-14T14:02:00Z"/>
          <w:rFonts w:ascii="Calibri" w:eastAsia="Times New Roman" w:hAnsi="Calibri" w:cs="Times New Roman"/>
          <w:smallCaps w:val="0"/>
          <w:lang w:eastAsia="es-VE"/>
        </w:rPr>
      </w:pPr>
      <w:del w:id="494" w:author="veloz" w:date="2012-03-14T14:02:00Z">
        <w:r w:rsidRPr="00346590" w:rsidDel="00346590">
          <w:rPr>
            <w:rPrChange w:id="495" w:author="veloz" w:date="2012-03-14T14:02:00Z">
              <w:rPr>
                <w:rStyle w:val="Hipervnculo"/>
                <w:smallCaps w:val="0"/>
              </w:rPr>
            </w:rPrChange>
          </w:rPr>
          <w:delText>2.2.1. Franjas de un plano inclinado con fuente puntual</w:delText>
        </w:r>
        <w:r w:rsidDel="00346590">
          <w:rPr>
            <w:webHidden/>
          </w:rPr>
          <w:tab/>
        </w:r>
        <w:r w:rsidR="008943D4" w:rsidDel="00346590">
          <w:rPr>
            <w:webHidden/>
          </w:rPr>
          <w:delText>12</w:delText>
        </w:r>
      </w:del>
    </w:p>
    <w:p w:rsidR="009F3C40" w:rsidRPr="0042651E" w:rsidDel="00346590" w:rsidRDefault="009F3C40">
      <w:pPr>
        <w:pStyle w:val="TDC3"/>
        <w:rPr>
          <w:del w:id="496" w:author="veloz" w:date="2012-03-14T14:02:00Z"/>
          <w:rFonts w:ascii="Calibri" w:eastAsia="Times New Roman" w:hAnsi="Calibri" w:cs="Times New Roman"/>
          <w:smallCaps w:val="0"/>
          <w:lang w:eastAsia="es-VE"/>
        </w:rPr>
      </w:pPr>
      <w:del w:id="497" w:author="veloz" w:date="2012-03-14T14:02:00Z">
        <w:r w:rsidRPr="00346590" w:rsidDel="00346590">
          <w:rPr>
            <w:rPrChange w:id="498" w:author="veloz" w:date="2012-03-14T14:02:00Z">
              <w:rPr>
                <w:rStyle w:val="Hipervnculo"/>
                <w:smallCaps w:val="0"/>
              </w:rPr>
            </w:rPrChange>
          </w:rPr>
          <w:delText>2.2.2. Franjas de un plano inclinado en luz blanca</w:delText>
        </w:r>
        <w:r w:rsidDel="00346590">
          <w:rPr>
            <w:webHidden/>
          </w:rPr>
          <w:tab/>
        </w:r>
        <w:r w:rsidR="008943D4" w:rsidDel="00346590">
          <w:rPr>
            <w:webHidden/>
          </w:rPr>
          <w:delText>12</w:delText>
        </w:r>
      </w:del>
    </w:p>
    <w:p w:rsidR="009F3C40" w:rsidRPr="0042651E" w:rsidDel="00346590" w:rsidRDefault="009F3C40">
      <w:pPr>
        <w:pStyle w:val="TDC3"/>
        <w:rPr>
          <w:del w:id="499" w:author="veloz" w:date="2012-03-14T14:02:00Z"/>
          <w:rFonts w:ascii="Calibri" w:eastAsia="Times New Roman" w:hAnsi="Calibri" w:cs="Times New Roman"/>
          <w:smallCaps w:val="0"/>
          <w:lang w:eastAsia="es-VE"/>
        </w:rPr>
      </w:pPr>
      <w:del w:id="500" w:author="veloz" w:date="2012-03-14T14:02:00Z">
        <w:r w:rsidRPr="00346590" w:rsidDel="00346590">
          <w:rPr>
            <w:rPrChange w:id="501" w:author="veloz" w:date="2012-03-14T14:02:00Z">
              <w:rPr>
                <w:rStyle w:val="Hipervnculo"/>
                <w:smallCaps w:val="0"/>
              </w:rPr>
            </w:rPrChange>
          </w:rPr>
          <w:delText>2.2.3. Replicación de un interferograma real</w:delText>
        </w:r>
        <w:r w:rsidDel="00346590">
          <w:rPr>
            <w:webHidden/>
          </w:rPr>
          <w:tab/>
        </w:r>
        <w:r w:rsidR="008943D4" w:rsidDel="00346590">
          <w:rPr>
            <w:webHidden/>
          </w:rPr>
          <w:delText>15</w:delText>
        </w:r>
      </w:del>
    </w:p>
    <w:p w:rsidR="009F3C40" w:rsidRPr="0042651E" w:rsidDel="00346590" w:rsidRDefault="009F3C40">
      <w:pPr>
        <w:pStyle w:val="TDC2"/>
        <w:rPr>
          <w:del w:id="502" w:author="veloz" w:date="2012-03-14T14:02:00Z"/>
          <w:rFonts w:ascii="Calibri" w:hAnsi="Calibri" w:cs="Times New Roman"/>
          <w:smallCaps w:val="0"/>
          <w:lang w:val="es-VE" w:eastAsia="es-VE"/>
        </w:rPr>
      </w:pPr>
      <w:del w:id="503" w:author="veloz" w:date="2012-03-14T14:02:00Z">
        <w:r w:rsidRPr="00346590" w:rsidDel="00346590">
          <w:rPr>
            <w:rPrChange w:id="504" w:author="veloz" w:date="2012-03-14T14:02:00Z">
              <w:rPr>
                <w:rStyle w:val="Hipervnculo"/>
                <w:smallCaps w:val="0"/>
              </w:rPr>
            </w:rPrChange>
          </w:rPr>
          <w:delText>2.3. Conclusión</w:delText>
        </w:r>
        <w:r w:rsidDel="00346590">
          <w:rPr>
            <w:webHidden/>
          </w:rPr>
          <w:tab/>
        </w:r>
        <w:r w:rsidR="008943D4" w:rsidDel="00346590">
          <w:rPr>
            <w:webHidden/>
          </w:rPr>
          <w:delText>17</w:delText>
        </w:r>
      </w:del>
    </w:p>
    <w:p w:rsidR="009F3C40" w:rsidRPr="0042651E" w:rsidDel="00346590" w:rsidRDefault="009F3C40">
      <w:pPr>
        <w:pStyle w:val="TDC1"/>
        <w:rPr>
          <w:del w:id="505" w:author="veloz" w:date="2012-03-14T14:02:00Z"/>
          <w:rFonts w:ascii="Calibri" w:hAnsi="Calibri" w:cs="Times New Roman"/>
          <w:b w:val="0"/>
          <w:bCs w:val="0"/>
          <w:caps w:val="0"/>
          <w:lang w:val="es-VE" w:eastAsia="es-VE"/>
        </w:rPr>
      </w:pPr>
      <w:del w:id="506" w:author="veloz" w:date="2012-03-14T14:02:00Z">
        <w:r w:rsidRPr="00346590" w:rsidDel="00346590">
          <w:rPr>
            <w:rPrChange w:id="507" w:author="veloz" w:date="2012-03-14T14:02:00Z">
              <w:rPr>
                <w:rStyle w:val="Hipervnculo"/>
                <w:b w:val="0"/>
                <w:bCs w:val="0"/>
                <w:caps w:val="0"/>
              </w:rPr>
            </w:rPrChange>
          </w:rPr>
          <w:delText xml:space="preserve"> CAPITULO III  Algoritmo de Control</w:delText>
        </w:r>
        <w:r w:rsidDel="00346590">
          <w:rPr>
            <w:webHidden/>
          </w:rPr>
          <w:tab/>
        </w:r>
        <w:r w:rsidR="008943D4" w:rsidDel="00346590">
          <w:rPr>
            <w:webHidden/>
          </w:rPr>
          <w:delText>1</w:delText>
        </w:r>
      </w:del>
    </w:p>
    <w:p w:rsidR="009F3C40" w:rsidRPr="0042651E" w:rsidDel="00346590" w:rsidRDefault="009F3C40">
      <w:pPr>
        <w:pStyle w:val="TDC2"/>
        <w:rPr>
          <w:del w:id="508" w:author="veloz" w:date="2012-03-14T14:02:00Z"/>
          <w:rFonts w:ascii="Calibri" w:hAnsi="Calibri" w:cs="Times New Roman"/>
          <w:smallCaps w:val="0"/>
          <w:lang w:val="es-VE" w:eastAsia="es-VE"/>
        </w:rPr>
      </w:pPr>
      <w:del w:id="509" w:author="veloz" w:date="2012-03-14T14:02:00Z">
        <w:r w:rsidRPr="00346590" w:rsidDel="00346590">
          <w:rPr>
            <w:rPrChange w:id="510" w:author="veloz" w:date="2012-03-14T14:02:00Z">
              <w:rPr>
                <w:rStyle w:val="Hipervnculo"/>
                <w:smallCaps w:val="0"/>
              </w:rPr>
            </w:rPrChange>
          </w:rPr>
          <w:delText>3.1. Observaciones iniciales</w:delText>
        </w:r>
        <w:r w:rsidDel="00346590">
          <w:rPr>
            <w:webHidden/>
          </w:rPr>
          <w:tab/>
        </w:r>
        <w:r w:rsidR="008943D4" w:rsidDel="00346590">
          <w:rPr>
            <w:webHidden/>
          </w:rPr>
          <w:delText>2</w:delText>
        </w:r>
      </w:del>
    </w:p>
    <w:p w:rsidR="009F3C40" w:rsidRPr="0042651E" w:rsidDel="00346590" w:rsidRDefault="009F3C40">
      <w:pPr>
        <w:pStyle w:val="TDC2"/>
        <w:rPr>
          <w:del w:id="511" w:author="veloz" w:date="2012-03-14T14:02:00Z"/>
          <w:rFonts w:ascii="Calibri" w:hAnsi="Calibri" w:cs="Times New Roman"/>
          <w:smallCaps w:val="0"/>
          <w:lang w:val="es-VE" w:eastAsia="es-VE"/>
        </w:rPr>
      </w:pPr>
      <w:del w:id="512" w:author="veloz" w:date="2012-03-14T14:02:00Z">
        <w:r w:rsidRPr="00346590" w:rsidDel="00346590">
          <w:rPr>
            <w:rPrChange w:id="513" w:author="veloz" w:date="2012-03-14T14:02:00Z">
              <w:rPr>
                <w:rStyle w:val="Hipervnculo"/>
                <w:smallCaps w:val="0"/>
              </w:rPr>
            </w:rPrChange>
          </w:rPr>
          <w:delText>3.2. Simulación de vibraciones</w:delText>
        </w:r>
        <w:r w:rsidDel="00346590">
          <w:rPr>
            <w:webHidden/>
          </w:rPr>
          <w:tab/>
        </w:r>
        <w:r w:rsidR="008943D4" w:rsidDel="00346590">
          <w:rPr>
            <w:webHidden/>
          </w:rPr>
          <w:delText>3</w:delText>
        </w:r>
      </w:del>
    </w:p>
    <w:p w:rsidR="009F3C40" w:rsidRPr="0042651E" w:rsidDel="00346590" w:rsidRDefault="009F3C40">
      <w:pPr>
        <w:pStyle w:val="TDC2"/>
        <w:rPr>
          <w:del w:id="514" w:author="veloz" w:date="2012-03-14T14:02:00Z"/>
          <w:rFonts w:ascii="Calibri" w:hAnsi="Calibri" w:cs="Times New Roman"/>
          <w:smallCaps w:val="0"/>
          <w:lang w:val="es-VE" w:eastAsia="es-VE"/>
        </w:rPr>
      </w:pPr>
      <w:del w:id="515" w:author="veloz" w:date="2012-03-14T14:02:00Z">
        <w:r w:rsidRPr="00346590" w:rsidDel="00346590">
          <w:rPr>
            <w:rPrChange w:id="516" w:author="veloz" w:date="2012-03-14T14:02:00Z">
              <w:rPr>
                <w:rStyle w:val="Hipervnculo"/>
                <w:smallCaps w:val="0"/>
              </w:rPr>
            </w:rPrChange>
          </w:rPr>
          <w:delText>3.3. Algoritmo de control</w:delText>
        </w:r>
        <w:r w:rsidDel="00346590">
          <w:rPr>
            <w:webHidden/>
          </w:rPr>
          <w:tab/>
        </w:r>
        <w:r w:rsidR="008943D4" w:rsidDel="00346590">
          <w:rPr>
            <w:webHidden/>
          </w:rPr>
          <w:delText>7</w:delText>
        </w:r>
      </w:del>
    </w:p>
    <w:p w:rsidR="009F3C40" w:rsidRPr="0042651E" w:rsidDel="00346590" w:rsidRDefault="009F3C40">
      <w:pPr>
        <w:pStyle w:val="TDC2"/>
        <w:rPr>
          <w:del w:id="517" w:author="veloz" w:date="2012-03-14T14:02:00Z"/>
          <w:rFonts w:ascii="Calibri" w:hAnsi="Calibri" w:cs="Times New Roman"/>
          <w:smallCaps w:val="0"/>
          <w:lang w:val="es-VE" w:eastAsia="es-VE"/>
        </w:rPr>
      </w:pPr>
      <w:del w:id="518" w:author="veloz" w:date="2012-03-14T14:02:00Z">
        <w:r w:rsidRPr="00346590" w:rsidDel="00346590">
          <w:rPr>
            <w:rPrChange w:id="519" w:author="veloz" w:date="2012-03-14T14:02:00Z">
              <w:rPr>
                <w:rStyle w:val="Hipervnculo"/>
                <w:smallCaps w:val="0"/>
              </w:rPr>
            </w:rPrChange>
          </w:rPr>
          <w:delText>3.4. Algoritmo de control en el simulador</w:delText>
        </w:r>
        <w:r w:rsidDel="00346590">
          <w:rPr>
            <w:webHidden/>
          </w:rPr>
          <w:tab/>
        </w:r>
        <w:r w:rsidR="008943D4" w:rsidDel="00346590">
          <w:rPr>
            <w:webHidden/>
          </w:rPr>
          <w:delText>8</w:delText>
        </w:r>
      </w:del>
    </w:p>
    <w:p w:rsidR="009F3C40" w:rsidRPr="0042651E" w:rsidDel="00346590" w:rsidRDefault="009F3C40">
      <w:pPr>
        <w:pStyle w:val="TDC2"/>
        <w:rPr>
          <w:del w:id="520" w:author="veloz" w:date="2012-03-14T14:02:00Z"/>
          <w:rFonts w:ascii="Calibri" w:hAnsi="Calibri" w:cs="Times New Roman"/>
          <w:smallCaps w:val="0"/>
          <w:lang w:val="es-VE" w:eastAsia="es-VE"/>
        </w:rPr>
      </w:pPr>
      <w:del w:id="521" w:author="veloz" w:date="2012-03-14T14:02:00Z">
        <w:r w:rsidRPr="00346590" w:rsidDel="00346590">
          <w:rPr>
            <w:rPrChange w:id="522" w:author="veloz" w:date="2012-03-14T14:02:00Z">
              <w:rPr>
                <w:rStyle w:val="Hipervnculo"/>
                <w:smallCaps w:val="0"/>
              </w:rPr>
            </w:rPrChange>
          </w:rPr>
          <w:delText>3.5. Conclusiones</w:delText>
        </w:r>
        <w:r w:rsidDel="00346590">
          <w:rPr>
            <w:webHidden/>
          </w:rPr>
          <w:tab/>
        </w:r>
        <w:r w:rsidR="008943D4" w:rsidDel="00346590">
          <w:rPr>
            <w:webHidden/>
          </w:rPr>
          <w:delText>10</w:delText>
        </w:r>
      </w:del>
    </w:p>
    <w:p w:rsidR="009F3C40" w:rsidRPr="0042651E" w:rsidDel="00346590" w:rsidRDefault="009F3C40">
      <w:pPr>
        <w:pStyle w:val="TDC1"/>
        <w:rPr>
          <w:del w:id="523" w:author="veloz" w:date="2012-03-14T14:02:00Z"/>
          <w:rFonts w:ascii="Calibri" w:hAnsi="Calibri" w:cs="Times New Roman"/>
          <w:b w:val="0"/>
          <w:bCs w:val="0"/>
          <w:caps w:val="0"/>
          <w:lang w:val="es-VE" w:eastAsia="es-VE"/>
        </w:rPr>
      </w:pPr>
      <w:del w:id="524" w:author="veloz" w:date="2012-03-14T14:02:00Z">
        <w:r w:rsidRPr="00346590" w:rsidDel="00346590">
          <w:rPr>
            <w:rPrChange w:id="525" w:author="veloz" w:date="2012-03-14T14:02:00Z">
              <w:rPr>
                <w:rStyle w:val="Hipervnculo"/>
                <w:b w:val="0"/>
                <w:bCs w:val="0"/>
                <w:caps w:val="0"/>
              </w:rPr>
            </w:rPrChange>
          </w:rPr>
          <w:delText xml:space="preserve"> CAPITULO IV  INSTRUMENTACIÓN</w:delText>
        </w:r>
        <w:r w:rsidDel="00346590">
          <w:rPr>
            <w:webHidden/>
          </w:rPr>
          <w:tab/>
        </w:r>
        <w:r w:rsidR="008943D4" w:rsidDel="00346590">
          <w:rPr>
            <w:webHidden/>
          </w:rPr>
          <w:delText>1</w:delText>
        </w:r>
      </w:del>
    </w:p>
    <w:p w:rsidR="009F3C40" w:rsidRPr="0042651E" w:rsidDel="00346590" w:rsidRDefault="009F3C40">
      <w:pPr>
        <w:pStyle w:val="TDC2"/>
        <w:rPr>
          <w:del w:id="526" w:author="veloz" w:date="2012-03-14T14:02:00Z"/>
          <w:rFonts w:ascii="Calibri" w:hAnsi="Calibri" w:cs="Times New Roman"/>
          <w:smallCaps w:val="0"/>
          <w:lang w:val="es-VE" w:eastAsia="es-VE"/>
        </w:rPr>
      </w:pPr>
      <w:del w:id="527" w:author="veloz" w:date="2012-03-14T14:02:00Z">
        <w:r w:rsidRPr="00346590" w:rsidDel="00346590">
          <w:rPr>
            <w:rPrChange w:id="528" w:author="veloz" w:date="2012-03-14T14:02:00Z">
              <w:rPr>
                <w:rStyle w:val="Hipervnculo"/>
                <w:smallCaps w:val="0"/>
              </w:rPr>
            </w:rPrChange>
          </w:rPr>
          <w:delText>4.1. Sistema de microscopía interferencial</w:delText>
        </w:r>
        <w:r w:rsidDel="00346590">
          <w:rPr>
            <w:webHidden/>
          </w:rPr>
          <w:tab/>
        </w:r>
        <w:r w:rsidR="008943D4" w:rsidDel="00346590">
          <w:rPr>
            <w:webHidden/>
          </w:rPr>
          <w:delText>1</w:delText>
        </w:r>
      </w:del>
    </w:p>
    <w:p w:rsidR="009F3C40" w:rsidRPr="0042651E" w:rsidDel="00346590" w:rsidRDefault="009F3C40">
      <w:pPr>
        <w:pStyle w:val="TDC2"/>
        <w:rPr>
          <w:del w:id="529" w:author="veloz" w:date="2012-03-14T14:02:00Z"/>
          <w:rFonts w:ascii="Calibri" w:hAnsi="Calibri" w:cs="Times New Roman"/>
          <w:smallCaps w:val="0"/>
          <w:lang w:val="es-VE" w:eastAsia="es-VE"/>
        </w:rPr>
      </w:pPr>
      <w:del w:id="530" w:author="veloz" w:date="2012-03-14T14:02:00Z">
        <w:r w:rsidRPr="00346590" w:rsidDel="00346590">
          <w:rPr>
            <w:rPrChange w:id="531" w:author="veloz" w:date="2012-03-14T14:02:00Z">
              <w:rPr>
                <w:rStyle w:val="Hipervnculo"/>
                <w:smallCaps w:val="0"/>
              </w:rPr>
            </w:rPrChange>
          </w:rPr>
          <w:delText>4.2. Interconexión PC-Piezoeléctrico</w:delText>
        </w:r>
        <w:r w:rsidDel="00346590">
          <w:rPr>
            <w:webHidden/>
          </w:rPr>
          <w:tab/>
        </w:r>
        <w:r w:rsidR="008943D4" w:rsidDel="00346590">
          <w:rPr>
            <w:webHidden/>
          </w:rPr>
          <w:delText>2</w:delText>
        </w:r>
      </w:del>
    </w:p>
    <w:p w:rsidR="009F3C40" w:rsidRPr="0042651E" w:rsidDel="00346590" w:rsidRDefault="009F3C40">
      <w:pPr>
        <w:pStyle w:val="TDC3"/>
        <w:rPr>
          <w:del w:id="532" w:author="veloz" w:date="2012-03-14T14:02:00Z"/>
          <w:rFonts w:ascii="Calibri" w:eastAsia="Times New Roman" w:hAnsi="Calibri" w:cs="Times New Roman"/>
          <w:smallCaps w:val="0"/>
          <w:lang w:eastAsia="es-VE"/>
        </w:rPr>
      </w:pPr>
      <w:del w:id="533" w:author="veloz" w:date="2012-03-14T14:02:00Z">
        <w:r w:rsidRPr="00346590" w:rsidDel="00346590">
          <w:rPr>
            <w:rPrChange w:id="534" w:author="veloz" w:date="2012-03-14T14:02:00Z">
              <w:rPr>
                <w:rStyle w:val="Hipervnculo"/>
                <w:smallCaps w:val="0"/>
              </w:rPr>
            </w:rPrChange>
          </w:rPr>
          <w:delText>4.2.1. Etapa de alimentación</w:delText>
        </w:r>
        <w:r w:rsidDel="00346590">
          <w:rPr>
            <w:webHidden/>
          </w:rPr>
          <w:tab/>
        </w:r>
        <w:r w:rsidR="008943D4" w:rsidDel="00346590">
          <w:rPr>
            <w:webHidden/>
          </w:rPr>
          <w:delText>3</w:delText>
        </w:r>
      </w:del>
    </w:p>
    <w:p w:rsidR="009F3C40" w:rsidRPr="0042651E" w:rsidDel="00346590" w:rsidRDefault="009F3C40">
      <w:pPr>
        <w:pStyle w:val="TDC3"/>
        <w:rPr>
          <w:del w:id="535" w:author="veloz" w:date="2012-03-14T14:02:00Z"/>
          <w:rFonts w:ascii="Calibri" w:eastAsia="Times New Roman" w:hAnsi="Calibri" w:cs="Times New Roman"/>
          <w:smallCaps w:val="0"/>
          <w:lang w:eastAsia="es-VE"/>
        </w:rPr>
      </w:pPr>
      <w:del w:id="536" w:author="veloz" w:date="2012-03-14T14:02:00Z">
        <w:r w:rsidRPr="00346590" w:rsidDel="00346590">
          <w:rPr>
            <w:rPrChange w:id="537" w:author="veloz" w:date="2012-03-14T14:02:00Z">
              <w:rPr>
                <w:rStyle w:val="Hipervnculo"/>
                <w:smallCaps w:val="0"/>
              </w:rPr>
            </w:rPrChange>
          </w:rPr>
          <w:delText>4.2.2. Convertidor frecuencia-voltaje</w:delText>
        </w:r>
        <w:r w:rsidDel="00346590">
          <w:rPr>
            <w:webHidden/>
          </w:rPr>
          <w:tab/>
        </w:r>
        <w:r w:rsidR="008943D4" w:rsidDel="00346590">
          <w:rPr>
            <w:webHidden/>
          </w:rPr>
          <w:delText>4</w:delText>
        </w:r>
      </w:del>
    </w:p>
    <w:p w:rsidR="009F3C40" w:rsidRPr="0042651E" w:rsidDel="00346590" w:rsidRDefault="009F3C40">
      <w:pPr>
        <w:pStyle w:val="TDC3"/>
        <w:rPr>
          <w:del w:id="538" w:author="veloz" w:date="2012-03-14T14:02:00Z"/>
          <w:rFonts w:ascii="Calibri" w:eastAsia="Times New Roman" w:hAnsi="Calibri" w:cs="Times New Roman"/>
          <w:smallCaps w:val="0"/>
          <w:lang w:eastAsia="es-VE"/>
        </w:rPr>
      </w:pPr>
      <w:del w:id="539" w:author="veloz" w:date="2012-03-14T14:02:00Z">
        <w:r w:rsidRPr="00346590" w:rsidDel="00346590">
          <w:rPr>
            <w:rPrChange w:id="540" w:author="veloz" w:date="2012-03-14T14:02:00Z">
              <w:rPr>
                <w:rStyle w:val="Hipervnculo"/>
                <w:smallCaps w:val="0"/>
              </w:rPr>
            </w:rPrChange>
          </w:rPr>
          <w:delText>4.2.3. Etapa de filtraje de la señal DC</w:delText>
        </w:r>
        <w:r w:rsidDel="00346590">
          <w:rPr>
            <w:webHidden/>
          </w:rPr>
          <w:tab/>
        </w:r>
        <w:r w:rsidR="008943D4" w:rsidDel="00346590">
          <w:rPr>
            <w:webHidden/>
          </w:rPr>
          <w:delText>5</w:delText>
        </w:r>
      </w:del>
    </w:p>
    <w:p w:rsidR="009F3C40" w:rsidRPr="0042651E" w:rsidDel="00346590" w:rsidRDefault="009F3C40">
      <w:pPr>
        <w:pStyle w:val="TDC3"/>
        <w:rPr>
          <w:del w:id="541" w:author="veloz" w:date="2012-03-14T14:02:00Z"/>
          <w:rFonts w:ascii="Calibri" w:eastAsia="Times New Roman" w:hAnsi="Calibri" w:cs="Times New Roman"/>
          <w:smallCaps w:val="0"/>
          <w:lang w:eastAsia="es-VE"/>
        </w:rPr>
      </w:pPr>
      <w:del w:id="542" w:author="veloz" w:date="2012-03-14T14:02:00Z">
        <w:r w:rsidRPr="00346590" w:rsidDel="00346590">
          <w:rPr>
            <w:rPrChange w:id="543" w:author="veloz" w:date="2012-03-14T14:02:00Z">
              <w:rPr>
                <w:rStyle w:val="Hipervnculo"/>
                <w:smallCaps w:val="0"/>
              </w:rPr>
            </w:rPrChange>
          </w:rPr>
          <w:delText>4.2.4. Etapa de filtrado de la señal AC</w:delText>
        </w:r>
        <w:r w:rsidDel="00346590">
          <w:rPr>
            <w:webHidden/>
          </w:rPr>
          <w:tab/>
        </w:r>
        <w:r w:rsidR="008943D4" w:rsidDel="00346590">
          <w:rPr>
            <w:webHidden/>
          </w:rPr>
          <w:delText>6</w:delText>
        </w:r>
      </w:del>
    </w:p>
    <w:p w:rsidR="009F3C40" w:rsidRPr="0042651E" w:rsidDel="00346590" w:rsidRDefault="009F3C40">
      <w:pPr>
        <w:pStyle w:val="TDC3"/>
        <w:rPr>
          <w:del w:id="544" w:author="veloz" w:date="2012-03-14T14:02:00Z"/>
          <w:rFonts w:ascii="Calibri" w:eastAsia="Times New Roman" w:hAnsi="Calibri" w:cs="Times New Roman"/>
          <w:smallCaps w:val="0"/>
          <w:lang w:eastAsia="es-VE"/>
        </w:rPr>
      </w:pPr>
      <w:del w:id="545" w:author="veloz" w:date="2012-03-14T14:02:00Z">
        <w:r w:rsidRPr="00346590" w:rsidDel="00346590">
          <w:rPr>
            <w:rPrChange w:id="546" w:author="veloz" w:date="2012-03-14T14:02:00Z">
              <w:rPr>
                <w:rStyle w:val="Hipervnculo"/>
                <w:smallCaps w:val="0"/>
              </w:rPr>
            </w:rPrChange>
          </w:rPr>
          <w:delText>4.2.5. Etapa de amplificación de salida</w:delText>
        </w:r>
        <w:r w:rsidDel="00346590">
          <w:rPr>
            <w:webHidden/>
          </w:rPr>
          <w:tab/>
        </w:r>
        <w:r w:rsidR="008943D4" w:rsidDel="00346590">
          <w:rPr>
            <w:webHidden/>
          </w:rPr>
          <w:delText>7</w:delText>
        </w:r>
      </w:del>
    </w:p>
    <w:p w:rsidR="009F3C40" w:rsidRPr="0042651E" w:rsidDel="00346590" w:rsidRDefault="009F3C40">
      <w:pPr>
        <w:pStyle w:val="TDC2"/>
        <w:rPr>
          <w:del w:id="547" w:author="veloz" w:date="2012-03-14T14:02:00Z"/>
          <w:rFonts w:ascii="Calibri" w:hAnsi="Calibri" w:cs="Times New Roman"/>
          <w:smallCaps w:val="0"/>
          <w:lang w:val="es-VE" w:eastAsia="es-VE"/>
        </w:rPr>
      </w:pPr>
      <w:del w:id="548" w:author="veloz" w:date="2012-03-14T14:02:00Z">
        <w:r w:rsidRPr="00346590" w:rsidDel="00346590">
          <w:rPr>
            <w:rPrChange w:id="549" w:author="veloz" w:date="2012-03-14T14:02:00Z">
              <w:rPr>
                <w:rStyle w:val="Hipervnculo"/>
                <w:smallCaps w:val="0"/>
              </w:rPr>
            </w:rPrChange>
          </w:rPr>
          <w:delText>4.3. Software desarrollado</w:delText>
        </w:r>
        <w:r w:rsidDel="00346590">
          <w:rPr>
            <w:webHidden/>
          </w:rPr>
          <w:tab/>
        </w:r>
        <w:r w:rsidR="008943D4" w:rsidDel="00346590">
          <w:rPr>
            <w:webHidden/>
          </w:rPr>
          <w:delText>8</w:delText>
        </w:r>
      </w:del>
    </w:p>
    <w:p w:rsidR="009F3C40" w:rsidRPr="0042651E" w:rsidDel="00346590" w:rsidRDefault="009F3C40">
      <w:pPr>
        <w:pStyle w:val="TDC3"/>
        <w:rPr>
          <w:del w:id="550" w:author="veloz" w:date="2012-03-14T14:02:00Z"/>
          <w:rFonts w:ascii="Calibri" w:eastAsia="Times New Roman" w:hAnsi="Calibri" w:cs="Times New Roman"/>
          <w:smallCaps w:val="0"/>
          <w:lang w:eastAsia="es-VE"/>
        </w:rPr>
      </w:pPr>
      <w:del w:id="551" w:author="veloz" w:date="2012-03-14T14:02:00Z">
        <w:r w:rsidRPr="00346590" w:rsidDel="00346590">
          <w:rPr>
            <w:rPrChange w:id="552" w:author="veloz" w:date="2012-03-14T14:02:00Z">
              <w:rPr>
                <w:rStyle w:val="Hipervnculo"/>
                <w:smallCaps w:val="0"/>
              </w:rPr>
            </w:rPrChange>
          </w:rPr>
          <w:delText>4.3.1. VIs asociados al funcionamiento de la cámara y manejo de imágenes</w:delText>
        </w:r>
        <w:r w:rsidDel="00346590">
          <w:rPr>
            <w:webHidden/>
          </w:rPr>
          <w:tab/>
        </w:r>
        <w:r w:rsidR="008943D4" w:rsidDel="00346590">
          <w:rPr>
            <w:webHidden/>
          </w:rPr>
          <w:delText>8</w:delText>
        </w:r>
      </w:del>
    </w:p>
    <w:p w:rsidR="009F3C40" w:rsidRPr="0042651E" w:rsidDel="00346590" w:rsidRDefault="009F3C40">
      <w:pPr>
        <w:pStyle w:val="TDC3"/>
        <w:rPr>
          <w:del w:id="553" w:author="veloz" w:date="2012-03-14T14:02:00Z"/>
          <w:rFonts w:ascii="Calibri" w:eastAsia="Times New Roman" w:hAnsi="Calibri" w:cs="Times New Roman"/>
          <w:smallCaps w:val="0"/>
          <w:lang w:eastAsia="es-VE"/>
        </w:rPr>
      </w:pPr>
      <w:del w:id="554" w:author="veloz" w:date="2012-03-14T14:02:00Z">
        <w:r w:rsidRPr="00346590" w:rsidDel="00346590">
          <w:rPr>
            <w:rPrChange w:id="555" w:author="veloz" w:date="2012-03-14T14:02:00Z">
              <w:rPr>
                <w:rStyle w:val="Hipervnculo"/>
                <w:smallCaps w:val="0"/>
              </w:rPr>
            </w:rPrChange>
          </w:rPr>
          <w:delText>4.3.2. VIs asociados con la tarjeta de sonido</w:delText>
        </w:r>
        <w:r w:rsidDel="00346590">
          <w:rPr>
            <w:webHidden/>
          </w:rPr>
          <w:tab/>
        </w:r>
        <w:r w:rsidR="008943D4" w:rsidDel="00346590">
          <w:rPr>
            <w:webHidden/>
          </w:rPr>
          <w:delText>10</w:delText>
        </w:r>
      </w:del>
    </w:p>
    <w:p w:rsidR="009F3C40" w:rsidRPr="0042651E" w:rsidDel="00346590" w:rsidRDefault="009F3C40">
      <w:pPr>
        <w:pStyle w:val="TDC3"/>
        <w:rPr>
          <w:del w:id="556" w:author="veloz" w:date="2012-03-14T14:02:00Z"/>
          <w:rFonts w:ascii="Calibri" w:eastAsia="Times New Roman" w:hAnsi="Calibri" w:cs="Times New Roman"/>
          <w:smallCaps w:val="0"/>
          <w:lang w:eastAsia="es-VE"/>
        </w:rPr>
      </w:pPr>
      <w:del w:id="557" w:author="veloz" w:date="2012-03-14T14:02:00Z">
        <w:r w:rsidRPr="00346590" w:rsidDel="00346590">
          <w:rPr>
            <w:rPrChange w:id="558" w:author="veloz" w:date="2012-03-14T14:02:00Z">
              <w:rPr>
                <w:rStyle w:val="Hipervnculo"/>
                <w:smallCaps w:val="0"/>
              </w:rPr>
            </w:rPrChange>
          </w:rPr>
          <w:delText>4.3.3. VIs asociados con la tarjeta NI 6023E</w:delText>
        </w:r>
        <w:r w:rsidDel="00346590">
          <w:rPr>
            <w:webHidden/>
          </w:rPr>
          <w:tab/>
        </w:r>
        <w:r w:rsidR="008943D4" w:rsidDel="00346590">
          <w:rPr>
            <w:webHidden/>
          </w:rPr>
          <w:delText>11</w:delText>
        </w:r>
      </w:del>
    </w:p>
    <w:p w:rsidR="009F3C40" w:rsidRPr="0042651E" w:rsidDel="00346590" w:rsidRDefault="009F3C40">
      <w:pPr>
        <w:pStyle w:val="TDC3"/>
        <w:rPr>
          <w:del w:id="559" w:author="veloz" w:date="2012-03-14T14:02:00Z"/>
          <w:rFonts w:ascii="Calibri" w:eastAsia="Times New Roman" w:hAnsi="Calibri" w:cs="Times New Roman"/>
          <w:smallCaps w:val="0"/>
          <w:lang w:eastAsia="es-VE"/>
        </w:rPr>
      </w:pPr>
      <w:del w:id="560" w:author="veloz" w:date="2012-03-14T14:02:00Z">
        <w:r w:rsidRPr="00346590" w:rsidDel="00346590">
          <w:rPr>
            <w:rPrChange w:id="561" w:author="veloz" w:date="2012-03-14T14:02:00Z">
              <w:rPr>
                <w:rStyle w:val="Hipervnculo"/>
                <w:smallCaps w:val="0"/>
              </w:rPr>
            </w:rPrChange>
          </w:rPr>
          <w:delText>4.3.4. VIs asociado al control</w:delText>
        </w:r>
        <w:r w:rsidDel="00346590">
          <w:rPr>
            <w:webHidden/>
          </w:rPr>
          <w:tab/>
        </w:r>
        <w:r w:rsidR="008943D4" w:rsidDel="00346590">
          <w:rPr>
            <w:webHidden/>
          </w:rPr>
          <w:delText>12</w:delText>
        </w:r>
      </w:del>
    </w:p>
    <w:p w:rsidR="009F3C40" w:rsidRPr="0042651E" w:rsidDel="00346590" w:rsidRDefault="009F3C40">
      <w:pPr>
        <w:pStyle w:val="TDC2"/>
        <w:rPr>
          <w:del w:id="562" w:author="veloz" w:date="2012-03-14T14:02:00Z"/>
          <w:rFonts w:ascii="Calibri" w:hAnsi="Calibri" w:cs="Times New Roman"/>
          <w:smallCaps w:val="0"/>
          <w:lang w:val="es-VE" w:eastAsia="es-VE"/>
        </w:rPr>
      </w:pPr>
      <w:del w:id="563" w:author="veloz" w:date="2012-03-14T14:02:00Z">
        <w:r w:rsidRPr="00346590" w:rsidDel="00346590">
          <w:rPr>
            <w:rPrChange w:id="564" w:author="veloz" w:date="2012-03-14T14:02:00Z">
              <w:rPr>
                <w:rStyle w:val="Hipervnculo"/>
                <w:smallCaps w:val="0"/>
              </w:rPr>
            </w:rPrChange>
          </w:rPr>
          <w:delText>4.4. Conclusiones</w:delText>
        </w:r>
        <w:r w:rsidDel="00346590">
          <w:rPr>
            <w:webHidden/>
          </w:rPr>
          <w:tab/>
        </w:r>
        <w:r w:rsidR="008943D4" w:rsidDel="00346590">
          <w:rPr>
            <w:webHidden/>
          </w:rPr>
          <w:delText>13</w:delText>
        </w:r>
      </w:del>
    </w:p>
    <w:p w:rsidR="009F3C40" w:rsidRPr="0042651E" w:rsidDel="00346590" w:rsidRDefault="009F3C40">
      <w:pPr>
        <w:pStyle w:val="TDC1"/>
        <w:rPr>
          <w:del w:id="565" w:author="veloz" w:date="2012-03-14T14:02:00Z"/>
          <w:rFonts w:ascii="Calibri" w:hAnsi="Calibri" w:cs="Times New Roman"/>
          <w:b w:val="0"/>
          <w:bCs w:val="0"/>
          <w:caps w:val="0"/>
          <w:lang w:val="es-VE" w:eastAsia="es-VE"/>
        </w:rPr>
      </w:pPr>
      <w:del w:id="566" w:author="veloz" w:date="2012-03-14T14:02:00Z">
        <w:r w:rsidRPr="00346590" w:rsidDel="00346590">
          <w:rPr>
            <w:rPrChange w:id="567" w:author="veloz" w:date="2012-03-14T14:02:00Z">
              <w:rPr>
                <w:rStyle w:val="Hipervnculo"/>
                <w:b w:val="0"/>
                <w:bCs w:val="0"/>
                <w:caps w:val="0"/>
              </w:rPr>
            </w:rPrChange>
          </w:rPr>
          <w:delText xml:space="preserve"> Capítulo V  PRUEBAS Y RESULTADOS</w:delText>
        </w:r>
        <w:r w:rsidDel="00346590">
          <w:rPr>
            <w:webHidden/>
          </w:rPr>
          <w:tab/>
        </w:r>
        <w:r w:rsidR="008943D4" w:rsidDel="00346590">
          <w:rPr>
            <w:webHidden/>
          </w:rPr>
          <w:delText>1</w:delText>
        </w:r>
      </w:del>
    </w:p>
    <w:p w:rsidR="009F3C40" w:rsidRPr="0042651E" w:rsidDel="00346590" w:rsidRDefault="009F3C40">
      <w:pPr>
        <w:pStyle w:val="TDC2"/>
        <w:rPr>
          <w:del w:id="568" w:author="veloz" w:date="2012-03-14T14:02:00Z"/>
          <w:rFonts w:ascii="Calibri" w:hAnsi="Calibri" w:cs="Times New Roman"/>
          <w:smallCaps w:val="0"/>
          <w:lang w:val="es-VE" w:eastAsia="es-VE"/>
        </w:rPr>
      </w:pPr>
      <w:del w:id="569" w:author="veloz" w:date="2012-03-14T14:02:00Z">
        <w:r w:rsidRPr="00346590" w:rsidDel="00346590">
          <w:rPr>
            <w:rPrChange w:id="570" w:author="veloz" w:date="2012-03-14T14:02:00Z">
              <w:rPr>
                <w:rStyle w:val="Hipervnculo"/>
                <w:smallCaps w:val="0"/>
              </w:rPr>
            </w:rPrChange>
          </w:rPr>
          <w:delText>5.1. Linealidad de los circuitos</w:delText>
        </w:r>
        <w:r w:rsidDel="00346590">
          <w:rPr>
            <w:webHidden/>
          </w:rPr>
          <w:tab/>
        </w:r>
        <w:r w:rsidR="008943D4" w:rsidDel="00346590">
          <w:rPr>
            <w:webHidden/>
          </w:rPr>
          <w:delText>1</w:delText>
        </w:r>
      </w:del>
    </w:p>
    <w:p w:rsidR="009F3C40" w:rsidRPr="0042651E" w:rsidDel="00346590" w:rsidRDefault="009F3C40">
      <w:pPr>
        <w:pStyle w:val="TDC3"/>
        <w:rPr>
          <w:del w:id="571" w:author="veloz" w:date="2012-03-14T14:02:00Z"/>
          <w:rFonts w:ascii="Calibri" w:eastAsia="Times New Roman" w:hAnsi="Calibri" w:cs="Times New Roman"/>
          <w:smallCaps w:val="0"/>
          <w:lang w:eastAsia="es-VE"/>
        </w:rPr>
      </w:pPr>
      <w:del w:id="572" w:author="veloz" w:date="2012-03-14T14:02:00Z">
        <w:r w:rsidRPr="00346590" w:rsidDel="00346590">
          <w:rPr>
            <w:rPrChange w:id="573" w:author="veloz" w:date="2012-03-14T14:02:00Z">
              <w:rPr>
                <w:rStyle w:val="Hipervnculo"/>
                <w:smallCaps w:val="0"/>
              </w:rPr>
            </w:rPrChange>
          </w:rPr>
          <w:delText>5.1.1. Convertidor Frecuencia-Voltaje</w:delText>
        </w:r>
        <w:r w:rsidDel="00346590">
          <w:rPr>
            <w:webHidden/>
          </w:rPr>
          <w:tab/>
        </w:r>
        <w:r w:rsidR="008943D4" w:rsidDel="00346590">
          <w:rPr>
            <w:webHidden/>
          </w:rPr>
          <w:delText>1</w:delText>
        </w:r>
      </w:del>
    </w:p>
    <w:p w:rsidR="009F3C40" w:rsidRPr="0042651E" w:rsidDel="00346590" w:rsidRDefault="009F3C40">
      <w:pPr>
        <w:pStyle w:val="TDC3"/>
        <w:rPr>
          <w:del w:id="574" w:author="veloz" w:date="2012-03-14T14:02:00Z"/>
          <w:rFonts w:ascii="Calibri" w:eastAsia="Times New Roman" w:hAnsi="Calibri" w:cs="Times New Roman"/>
          <w:smallCaps w:val="0"/>
          <w:lang w:eastAsia="es-VE"/>
        </w:rPr>
      </w:pPr>
      <w:del w:id="575" w:author="veloz" w:date="2012-03-14T14:02:00Z">
        <w:r w:rsidRPr="00346590" w:rsidDel="00346590">
          <w:rPr>
            <w:rPrChange w:id="576" w:author="veloz" w:date="2012-03-14T14:02:00Z">
              <w:rPr>
                <w:rStyle w:val="Hipervnculo"/>
                <w:smallCaps w:val="0"/>
              </w:rPr>
            </w:rPrChange>
          </w:rPr>
          <w:delText>5.1.2. Etapa de filtrado y amplificación AC</w:delText>
        </w:r>
        <w:r w:rsidDel="00346590">
          <w:rPr>
            <w:webHidden/>
          </w:rPr>
          <w:tab/>
        </w:r>
        <w:r w:rsidR="008943D4" w:rsidDel="00346590">
          <w:rPr>
            <w:webHidden/>
          </w:rPr>
          <w:delText>2</w:delText>
        </w:r>
      </w:del>
    </w:p>
    <w:p w:rsidR="009F3C40" w:rsidRPr="0042651E" w:rsidDel="00346590" w:rsidRDefault="009F3C40">
      <w:pPr>
        <w:pStyle w:val="TDC2"/>
        <w:rPr>
          <w:del w:id="577" w:author="veloz" w:date="2012-03-14T14:02:00Z"/>
          <w:rFonts w:ascii="Calibri" w:hAnsi="Calibri" w:cs="Times New Roman"/>
          <w:smallCaps w:val="0"/>
          <w:lang w:val="es-VE" w:eastAsia="es-VE"/>
        </w:rPr>
      </w:pPr>
      <w:del w:id="578" w:author="veloz" w:date="2012-03-14T14:02:00Z">
        <w:r w:rsidRPr="00346590" w:rsidDel="00346590">
          <w:rPr>
            <w:rPrChange w:id="579" w:author="veloz" w:date="2012-03-14T14:02:00Z">
              <w:rPr>
                <w:rStyle w:val="Hipervnculo"/>
                <w:smallCaps w:val="0"/>
              </w:rPr>
            </w:rPrChange>
          </w:rPr>
          <w:delText>5.2. Respuesta del sistema óptico</w:delText>
        </w:r>
        <w:r w:rsidDel="00346590">
          <w:rPr>
            <w:webHidden/>
          </w:rPr>
          <w:tab/>
        </w:r>
        <w:r w:rsidR="008943D4" w:rsidDel="00346590">
          <w:rPr>
            <w:webHidden/>
          </w:rPr>
          <w:delText>4</w:delText>
        </w:r>
      </w:del>
    </w:p>
    <w:p w:rsidR="009F3C40" w:rsidRPr="0042651E" w:rsidDel="00346590" w:rsidRDefault="009F3C40">
      <w:pPr>
        <w:pStyle w:val="TDC1"/>
        <w:rPr>
          <w:del w:id="580" w:author="veloz" w:date="2012-03-14T14:02:00Z"/>
          <w:rFonts w:ascii="Calibri" w:hAnsi="Calibri" w:cs="Times New Roman"/>
          <w:b w:val="0"/>
          <w:bCs w:val="0"/>
          <w:caps w:val="0"/>
          <w:lang w:val="es-VE" w:eastAsia="es-VE"/>
        </w:rPr>
      </w:pPr>
      <w:del w:id="581" w:author="veloz" w:date="2012-03-14T14:02:00Z">
        <w:r w:rsidRPr="00346590" w:rsidDel="00346590">
          <w:rPr>
            <w:rPrChange w:id="582" w:author="veloz" w:date="2012-03-14T14:02:00Z">
              <w:rPr>
                <w:rStyle w:val="Hipervnculo"/>
                <w:b w:val="0"/>
                <w:bCs w:val="0"/>
                <w:caps w:val="0"/>
              </w:rPr>
            </w:rPrChange>
          </w:rPr>
          <w:delText>CAPITULO v  Conclusiones y recomendaciones</w:delText>
        </w:r>
        <w:r w:rsidDel="00346590">
          <w:rPr>
            <w:webHidden/>
          </w:rPr>
          <w:tab/>
        </w:r>
        <w:r w:rsidR="008943D4" w:rsidDel="00346590">
          <w:rPr>
            <w:webHidden/>
          </w:rPr>
          <w:delText>1</w:delText>
        </w:r>
      </w:del>
    </w:p>
    <w:p w:rsidR="009F3C40" w:rsidRPr="0042651E" w:rsidDel="00346590" w:rsidRDefault="009F3C40">
      <w:pPr>
        <w:pStyle w:val="TDC1"/>
        <w:rPr>
          <w:del w:id="583" w:author="veloz" w:date="2012-03-14T14:02:00Z"/>
          <w:rFonts w:ascii="Calibri" w:hAnsi="Calibri" w:cs="Times New Roman"/>
          <w:b w:val="0"/>
          <w:bCs w:val="0"/>
          <w:caps w:val="0"/>
          <w:lang w:val="es-VE" w:eastAsia="es-VE"/>
        </w:rPr>
      </w:pPr>
      <w:del w:id="584" w:author="veloz" w:date="2012-03-14T14:02:00Z">
        <w:r w:rsidRPr="00346590" w:rsidDel="00346590">
          <w:rPr>
            <w:rPrChange w:id="585" w:author="veloz" w:date="2012-03-14T14:02:00Z">
              <w:rPr>
                <w:rStyle w:val="Hipervnculo"/>
                <w:b w:val="0"/>
                <w:bCs w:val="0"/>
                <w:caps w:val="0"/>
              </w:rPr>
            </w:rPrChange>
          </w:rPr>
          <w:delText>CAPITULO III  Conclusiones y recomendaciones</w:delText>
        </w:r>
        <w:r w:rsidDel="00346590">
          <w:rPr>
            <w:webHidden/>
          </w:rPr>
          <w:tab/>
        </w:r>
        <w:r w:rsidR="008943D4" w:rsidDel="00346590">
          <w:rPr>
            <w:webHidden/>
          </w:rPr>
          <w:delText>1</w:delText>
        </w:r>
      </w:del>
    </w:p>
    <w:p w:rsidR="009F3C40" w:rsidRPr="0042651E" w:rsidDel="00346590" w:rsidRDefault="009F3C40">
      <w:pPr>
        <w:pStyle w:val="TDC1"/>
        <w:rPr>
          <w:del w:id="586" w:author="veloz" w:date="2012-03-14T14:02:00Z"/>
          <w:rFonts w:ascii="Calibri" w:hAnsi="Calibri" w:cs="Times New Roman"/>
          <w:b w:val="0"/>
          <w:bCs w:val="0"/>
          <w:caps w:val="0"/>
          <w:lang w:val="es-VE" w:eastAsia="es-VE"/>
        </w:rPr>
      </w:pPr>
      <w:del w:id="587" w:author="veloz" w:date="2012-03-14T14:02:00Z">
        <w:r w:rsidRPr="00346590" w:rsidDel="00346590">
          <w:rPr>
            <w:rPrChange w:id="588" w:author="veloz" w:date="2012-03-14T14:02:00Z">
              <w:rPr>
                <w:rStyle w:val="Hipervnculo"/>
                <w:b w:val="0"/>
                <w:bCs w:val="0"/>
                <w:caps w:val="0"/>
                <w:lang w:val="en-US"/>
              </w:rPr>
            </w:rPrChange>
          </w:rPr>
          <w:delText>Referencias</w:delText>
        </w:r>
        <w:r w:rsidDel="00346590">
          <w:rPr>
            <w:webHidden/>
          </w:rPr>
          <w:tab/>
        </w:r>
        <w:r w:rsidR="008943D4" w:rsidDel="00346590">
          <w:rPr>
            <w:webHidden/>
          </w:rPr>
          <w:delText>1</w:delText>
        </w:r>
      </w:del>
    </w:p>
    <w:p w:rsidR="009F3C40" w:rsidRPr="0042651E" w:rsidDel="00346590" w:rsidRDefault="009F3C40">
      <w:pPr>
        <w:pStyle w:val="TDC1"/>
        <w:rPr>
          <w:del w:id="589" w:author="veloz" w:date="2012-03-14T14:02:00Z"/>
          <w:rFonts w:ascii="Calibri" w:hAnsi="Calibri" w:cs="Times New Roman"/>
          <w:b w:val="0"/>
          <w:bCs w:val="0"/>
          <w:caps w:val="0"/>
          <w:lang w:val="es-VE" w:eastAsia="es-VE"/>
        </w:rPr>
      </w:pPr>
      <w:del w:id="590" w:author="veloz" w:date="2012-03-14T14:02:00Z">
        <w:r w:rsidRPr="00346590" w:rsidDel="00346590">
          <w:rPr>
            <w:rPrChange w:id="591" w:author="veloz" w:date="2012-03-14T14:02:00Z">
              <w:rPr>
                <w:rStyle w:val="Hipervnculo"/>
                <w:b w:val="0"/>
                <w:bCs w:val="0"/>
                <w:caps w:val="0"/>
              </w:rPr>
            </w:rPrChange>
          </w:rPr>
          <w:delText>Anexo A</w:delText>
        </w:r>
        <w:r w:rsidRPr="0042651E" w:rsidDel="00346590">
          <w:rPr>
            <w:rFonts w:ascii="Calibri" w:hAnsi="Calibri" w:cs="Times New Roman"/>
            <w:b w:val="0"/>
            <w:bCs w:val="0"/>
            <w:caps w:val="0"/>
            <w:lang w:val="es-VE" w:eastAsia="es-VE"/>
          </w:rPr>
          <w:tab/>
        </w:r>
        <w:r w:rsidRPr="00346590" w:rsidDel="00346590">
          <w:rPr>
            <w:rPrChange w:id="592" w:author="veloz" w:date="2012-03-14T14:02:00Z">
              <w:rPr>
                <w:rStyle w:val="Hipervnculo"/>
                <w:b w:val="0"/>
                <w:bCs w:val="0"/>
                <w:caps w:val="0"/>
              </w:rPr>
            </w:rPrChange>
          </w:rPr>
          <w:delText>Anexo a</w:delText>
        </w:r>
        <w:r w:rsidDel="00346590">
          <w:rPr>
            <w:webHidden/>
          </w:rPr>
          <w:tab/>
        </w:r>
        <w:r w:rsidR="008943D4" w:rsidDel="00346590">
          <w:rPr>
            <w:webHidden/>
          </w:rPr>
          <w:delText>3</w:delText>
        </w:r>
      </w:del>
    </w:p>
    <w:p w:rsidR="00BF1090" w:rsidRPr="008D2941" w:rsidRDefault="007F7092" w:rsidP="00BF1090">
      <w:pPr>
        <w:tabs>
          <w:tab w:val="right" w:leader="dot" w:pos="9072"/>
        </w:tabs>
        <w:ind w:firstLine="0"/>
      </w:pPr>
      <w:r w:rsidRPr="0091532D">
        <w:fldChar w:fldCharType="end"/>
      </w:r>
    </w:p>
    <w:p w:rsidR="00BF1090" w:rsidRPr="008D2941" w:rsidDel="00346590" w:rsidRDefault="00BF1090">
      <w:pPr>
        <w:spacing w:before="0" w:after="200" w:line="276" w:lineRule="auto"/>
        <w:ind w:firstLine="0"/>
        <w:jc w:val="left"/>
        <w:rPr>
          <w:del w:id="593" w:author="veloz" w:date="2012-03-14T14:03:00Z"/>
          <w:sz w:val="22"/>
        </w:rPr>
      </w:pPr>
      <w:del w:id="594" w:author="veloz" w:date="2012-03-14T14:03:00Z">
        <w:r w:rsidRPr="008D2941" w:rsidDel="00346590">
          <w:rPr>
            <w:sz w:val="22"/>
          </w:rPr>
          <w:br w:type="page"/>
        </w:r>
      </w:del>
    </w:p>
    <w:p w:rsidR="00BF1090" w:rsidRPr="008D2941" w:rsidDel="00346590" w:rsidRDefault="00BF1090">
      <w:pPr>
        <w:spacing w:before="0" w:after="200" w:line="276" w:lineRule="auto"/>
        <w:ind w:firstLine="0"/>
        <w:jc w:val="left"/>
        <w:rPr>
          <w:del w:id="595" w:author="veloz" w:date="2012-03-14T14:03:00Z"/>
        </w:rPr>
        <w:pPrChange w:id="596" w:author="veloz" w:date="2012-03-14T14:03:00Z">
          <w:pPr>
            <w:pStyle w:val="Normalsininterlineado"/>
          </w:pPr>
        </w:pPrChange>
      </w:pPr>
    </w:p>
    <w:p w:rsidR="00BF1090" w:rsidRPr="008D2941" w:rsidDel="00346590" w:rsidRDefault="00BF1090">
      <w:pPr>
        <w:spacing w:before="0" w:after="200" w:line="276" w:lineRule="auto"/>
        <w:ind w:firstLine="0"/>
        <w:jc w:val="left"/>
        <w:rPr>
          <w:del w:id="597" w:author="veloz" w:date="2012-03-14T14:03:00Z"/>
        </w:rPr>
        <w:pPrChange w:id="598" w:author="veloz" w:date="2012-03-14T14:03:00Z">
          <w:pPr>
            <w:pStyle w:val="Normalsininterlineado"/>
          </w:pPr>
        </w:pPrChange>
      </w:pPr>
    </w:p>
    <w:p w:rsidR="00BF1090" w:rsidRPr="008D2941" w:rsidDel="00346590" w:rsidRDefault="00BF1090">
      <w:pPr>
        <w:spacing w:before="0" w:after="200" w:line="276" w:lineRule="auto"/>
        <w:ind w:firstLine="0"/>
        <w:jc w:val="left"/>
        <w:rPr>
          <w:del w:id="599" w:author="veloz" w:date="2012-03-14T14:03:00Z"/>
        </w:rPr>
        <w:pPrChange w:id="600" w:author="veloz" w:date="2012-03-14T14:03:00Z">
          <w:pPr>
            <w:pStyle w:val="Normalsininterlineado"/>
          </w:pPr>
        </w:pPrChange>
      </w:pPr>
    </w:p>
    <w:p w:rsidR="00BF1090" w:rsidRPr="008D2941" w:rsidDel="00346590" w:rsidRDefault="00BF1090">
      <w:pPr>
        <w:spacing w:before="0" w:after="200" w:line="276" w:lineRule="auto"/>
        <w:ind w:firstLine="0"/>
        <w:jc w:val="left"/>
        <w:rPr>
          <w:del w:id="601" w:author="veloz" w:date="2012-03-14T14:03:00Z"/>
        </w:rPr>
        <w:pPrChange w:id="602" w:author="veloz" w:date="2012-03-14T14:03:00Z">
          <w:pPr>
            <w:pStyle w:val="Normalsininterlineado"/>
          </w:pPr>
        </w:pPrChange>
      </w:pPr>
    </w:p>
    <w:p w:rsidR="00BF1090" w:rsidRPr="008D2941" w:rsidDel="00346590" w:rsidRDefault="00BF1090">
      <w:pPr>
        <w:spacing w:before="0" w:after="200" w:line="276" w:lineRule="auto"/>
        <w:ind w:firstLine="0"/>
        <w:jc w:val="left"/>
        <w:rPr>
          <w:del w:id="603" w:author="veloz" w:date="2012-03-14T14:03:00Z"/>
        </w:rPr>
        <w:pPrChange w:id="604" w:author="veloz" w:date="2012-03-14T14:03:00Z">
          <w:pPr>
            <w:pStyle w:val="Ttulo1"/>
            <w:numPr>
              <w:numId w:val="0"/>
            </w:numPr>
          </w:pPr>
        </w:pPrChange>
      </w:pPr>
      <w:bookmarkStart w:id="605" w:name="_Toc319497107"/>
      <w:del w:id="606" w:author="veloz" w:date="2012-03-14T14:03:00Z">
        <w:r w:rsidRPr="008D2941" w:rsidDel="00346590">
          <w:delText>ÍNDICE DE TABLAS</w:delText>
        </w:r>
        <w:bookmarkEnd w:id="605"/>
      </w:del>
    </w:p>
    <w:p w:rsidR="00BF1090" w:rsidRPr="008D2941" w:rsidDel="00346590" w:rsidRDefault="00BF1090">
      <w:pPr>
        <w:spacing w:before="0" w:after="200" w:line="276" w:lineRule="auto"/>
        <w:ind w:firstLine="0"/>
        <w:jc w:val="left"/>
        <w:rPr>
          <w:del w:id="607" w:author="veloz" w:date="2012-03-14T14:03:00Z"/>
        </w:rPr>
        <w:pPrChange w:id="608" w:author="veloz" w:date="2012-03-14T14:03:00Z">
          <w:pPr/>
        </w:pPrChange>
      </w:pPr>
    </w:p>
    <w:p w:rsidR="00BF1090" w:rsidRPr="008D2941" w:rsidDel="00346590" w:rsidRDefault="00BF1090">
      <w:pPr>
        <w:spacing w:before="0" w:after="200" w:line="276" w:lineRule="auto"/>
        <w:ind w:firstLine="0"/>
        <w:jc w:val="left"/>
        <w:rPr>
          <w:del w:id="609" w:author="veloz" w:date="2012-03-14T14:03:00Z"/>
        </w:rPr>
        <w:pPrChange w:id="610" w:author="veloz" w:date="2012-03-14T14:03:00Z">
          <w:pPr>
            <w:pStyle w:val="Normalsininterlineado"/>
            <w:tabs>
              <w:tab w:val="right" w:pos="9129"/>
            </w:tabs>
            <w:spacing w:line="360" w:lineRule="auto"/>
            <w:jc w:val="left"/>
          </w:pPr>
        </w:pPrChange>
      </w:pPr>
      <w:del w:id="611" w:author="veloz" w:date="2012-03-14T14:03:00Z">
        <w:r w:rsidRPr="008D2941" w:rsidDel="00346590">
          <w:tab/>
        </w:r>
        <w:r w:rsidR="008D2941" w:rsidRPr="008D2941" w:rsidDel="00346590">
          <w:delText>Pág.</w:delText>
        </w:r>
      </w:del>
    </w:p>
    <w:p w:rsidR="00957FAC" w:rsidRPr="00AF0007" w:rsidDel="00346590" w:rsidRDefault="007F7092">
      <w:pPr>
        <w:spacing w:before="0" w:after="200" w:line="276" w:lineRule="auto"/>
        <w:ind w:firstLine="0"/>
        <w:jc w:val="left"/>
        <w:rPr>
          <w:del w:id="612" w:author="veloz" w:date="2012-03-14T14:03:00Z"/>
          <w:rFonts w:ascii="Calibri" w:eastAsia="Times New Roman" w:hAnsi="Calibri"/>
          <w:noProof/>
          <w:sz w:val="22"/>
          <w:lang w:eastAsia="es-VE"/>
        </w:rPr>
        <w:pPrChange w:id="613" w:author="veloz" w:date="2012-03-14T14:03:00Z">
          <w:pPr>
            <w:pStyle w:val="Tabladeilustraciones"/>
            <w:tabs>
              <w:tab w:val="right" w:leader="dot" w:pos="9111"/>
            </w:tabs>
          </w:pPr>
        </w:pPrChange>
      </w:pPr>
      <w:del w:id="614" w:author="veloz" w:date="2012-03-14T14:03:00Z">
        <w:r w:rsidRPr="008D2941" w:rsidDel="00346590">
          <w:fldChar w:fldCharType="begin"/>
        </w:r>
        <w:r w:rsidR="00BF1090" w:rsidRPr="008D2941" w:rsidDel="00346590">
          <w:delInstrText xml:space="preserve"> TOC \h \z \c "Tabla" </w:delInstrText>
        </w:r>
        <w:r w:rsidRPr="008D2941" w:rsidDel="00346590">
          <w:fldChar w:fldCharType="separate"/>
        </w:r>
        <w:r w:rsidR="00B65729" w:rsidDel="00346590">
          <w:fldChar w:fldCharType="begin"/>
        </w:r>
        <w:r w:rsidR="00B65729" w:rsidDel="00346590">
          <w:delInstrText xml:space="preserve"> HYPERLINK \l "_Toc316136359" </w:delInstrText>
        </w:r>
        <w:r w:rsidR="00B65729" w:rsidDel="00346590">
          <w:fldChar w:fldCharType="separate"/>
        </w:r>
        <w:r w:rsidR="00957FAC" w:rsidRPr="0094022B" w:rsidDel="00346590">
          <w:rPr>
            <w:rStyle w:val="Hipervnculo"/>
            <w:noProof/>
          </w:rPr>
          <w:delText>Tabla 2.1 : Longitud de coherencia del espectro absorbido por los sensores RGB ante el iluminador estándar A</w:delText>
        </w:r>
        <w:r w:rsidR="00957FAC" w:rsidDel="00346590">
          <w:rPr>
            <w:noProof/>
            <w:webHidden/>
          </w:rPr>
          <w:tab/>
        </w:r>
        <w:r w:rsidR="00957FAC" w:rsidDel="00346590">
          <w:rPr>
            <w:noProof/>
            <w:webHidden/>
          </w:rPr>
          <w:fldChar w:fldCharType="begin"/>
        </w:r>
        <w:r w:rsidR="00957FAC" w:rsidDel="00346590">
          <w:rPr>
            <w:noProof/>
            <w:webHidden/>
          </w:rPr>
          <w:delInstrText xml:space="preserve"> PAGEREF _Toc316136359 \h </w:delInstrText>
        </w:r>
        <w:r w:rsidR="00957FAC" w:rsidDel="00346590">
          <w:rPr>
            <w:noProof/>
            <w:webHidden/>
          </w:rPr>
        </w:r>
        <w:r w:rsidR="00957FAC" w:rsidDel="00346590">
          <w:rPr>
            <w:noProof/>
            <w:webHidden/>
          </w:rPr>
          <w:fldChar w:fldCharType="separate"/>
        </w:r>
        <w:r w:rsidR="008943D4" w:rsidDel="00346590">
          <w:rPr>
            <w:noProof/>
            <w:webHidden/>
          </w:rPr>
          <w:delText>14</w:delText>
        </w:r>
        <w:r w:rsidR="00957FAC" w:rsidDel="00346590">
          <w:rPr>
            <w:noProof/>
            <w:webHidden/>
          </w:rPr>
          <w:fldChar w:fldCharType="end"/>
        </w:r>
        <w:r w:rsidR="00B65729" w:rsidDel="00346590">
          <w:rPr>
            <w:noProof/>
          </w:rPr>
          <w:fldChar w:fldCharType="end"/>
        </w:r>
      </w:del>
    </w:p>
    <w:p w:rsidR="00BF1090" w:rsidRPr="008D2941" w:rsidDel="00346590" w:rsidRDefault="007F7092">
      <w:pPr>
        <w:spacing w:before="0" w:after="200" w:line="276" w:lineRule="auto"/>
        <w:ind w:firstLine="0"/>
        <w:jc w:val="left"/>
        <w:rPr>
          <w:del w:id="615" w:author="veloz" w:date="2012-03-14T14:03:00Z"/>
        </w:rPr>
        <w:pPrChange w:id="616" w:author="veloz" w:date="2012-03-14T14:03:00Z">
          <w:pPr/>
        </w:pPrChange>
      </w:pPr>
      <w:del w:id="617" w:author="veloz" w:date="2012-03-14T14:03:00Z">
        <w:r w:rsidRPr="008D2941" w:rsidDel="00346590">
          <w:fldChar w:fldCharType="end"/>
        </w:r>
      </w:del>
    </w:p>
    <w:p w:rsidR="00BF1090" w:rsidRPr="008D2941" w:rsidRDefault="00BF1090">
      <w:pPr>
        <w:spacing w:before="0" w:after="200" w:line="276" w:lineRule="auto"/>
        <w:ind w:firstLine="0"/>
        <w:jc w:val="left"/>
      </w:pPr>
      <w:del w:id="618" w:author="veloz" w:date="2012-03-14T14:03:00Z">
        <w:r w:rsidRPr="008D2941" w:rsidDel="00346590">
          <w:br w:type="page"/>
        </w:r>
      </w:del>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Default="00BF1090" w:rsidP="00BF1090">
      <w:pPr>
        <w:pStyle w:val="Ttulo1"/>
        <w:numPr>
          <w:ilvl w:val="0"/>
          <w:numId w:val="0"/>
        </w:numPr>
        <w:rPr>
          <w:ins w:id="619" w:author="veloz" w:date="2012-03-14T14:03:00Z"/>
        </w:rPr>
      </w:pPr>
      <w:bookmarkStart w:id="620" w:name="_Toc319497108"/>
      <w:r w:rsidRPr="008D2941">
        <w:t>ÍNDICE DE FIGURAS</w:t>
      </w:r>
      <w:bookmarkEnd w:id="620"/>
    </w:p>
    <w:p w:rsidR="00346590" w:rsidRPr="00346590" w:rsidRDefault="00346590">
      <w:pPr>
        <w:rPr>
          <w:rPrChange w:id="621" w:author="veloz" w:date="2012-03-14T14:03:00Z">
            <w:rPr/>
          </w:rPrChange>
        </w:rPr>
        <w:pPrChange w:id="622" w:author="veloz" w:date="2012-03-14T14:03:00Z">
          <w:pPr>
            <w:pStyle w:val="Ttulo1"/>
            <w:numPr>
              <w:numId w:val="0"/>
            </w:numPr>
          </w:pPr>
        </w:pPrChange>
      </w:pPr>
    </w:p>
    <w:p w:rsidR="00BF1090" w:rsidRPr="008D2941" w:rsidDel="00346590" w:rsidRDefault="00BF1090" w:rsidP="00BF1090">
      <w:pPr>
        <w:rPr>
          <w:del w:id="623" w:author="veloz" w:date="2012-03-14T14:03:00Z"/>
        </w:rPr>
      </w:pPr>
    </w:p>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5405BE" w:rsidRPr="00C2330D" w:rsidRDefault="007F7092">
      <w:pPr>
        <w:pStyle w:val="Tabladeilustraciones"/>
        <w:tabs>
          <w:tab w:val="right" w:leader="dot" w:pos="9111"/>
        </w:tabs>
        <w:rPr>
          <w:rFonts w:ascii="Calibri" w:eastAsia="Times New Roman" w:hAnsi="Calibri" w:cs="Times New Roman"/>
          <w:noProof/>
          <w:sz w:val="22"/>
          <w:szCs w:val="22"/>
          <w:lang w:eastAsia="es-VE"/>
        </w:rPr>
      </w:pPr>
      <w:r w:rsidRPr="0091532D">
        <w:fldChar w:fldCharType="begin"/>
      </w:r>
      <w:r w:rsidR="00BF1090" w:rsidRPr="008D2941">
        <w:instrText xml:space="preserve"> TOC \h \z \c "Figura" </w:instrText>
      </w:r>
      <w:r w:rsidRPr="0091532D">
        <w:fldChar w:fldCharType="separate"/>
      </w:r>
      <w:r w:rsidR="006C6ED6">
        <w:rPr>
          <w:noProof/>
        </w:rPr>
        <w:fldChar w:fldCharType="begin"/>
      </w:r>
      <w:r w:rsidR="006C6ED6">
        <w:rPr>
          <w:noProof/>
        </w:rPr>
        <w:instrText xml:space="preserve"> HYPERLINK \l "_Toc316563909" </w:instrText>
      </w:r>
      <w:ins w:id="624" w:author="veloz" w:date="2012-03-15T12:44:00Z">
        <w:r w:rsidR="004939FD">
          <w:rPr>
            <w:noProof/>
          </w:rPr>
        </w:r>
      </w:ins>
      <w:r w:rsidR="006C6ED6">
        <w:rPr>
          <w:noProof/>
        </w:rPr>
        <w:fldChar w:fldCharType="separate"/>
      </w:r>
      <w:r w:rsidR="005405BE" w:rsidRPr="00981877">
        <w:rPr>
          <w:rStyle w:val="Hipervnculo"/>
          <w:noProof/>
        </w:rPr>
        <w:t>Figura 1.1: Interferómetro de Michelson</w:t>
      </w:r>
      <w:r w:rsidR="005405BE">
        <w:rPr>
          <w:noProof/>
          <w:webHidden/>
        </w:rPr>
        <w:tab/>
      </w:r>
      <w:r w:rsidR="005405BE">
        <w:rPr>
          <w:noProof/>
          <w:webHidden/>
        </w:rPr>
        <w:fldChar w:fldCharType="begin"/>
      </w:r>
      <w:r w:rsidR="005405BE">
        <w:rPr>
          <w:noProof/>
          <w:webHidden/>
        </w:rPr>
        <w:instrText xml:space="preserve"> PAGEREF _Toc316563909 \h </w:instrText>
      </w:r>
      <w:r w:rsidR="005405BE">
        <w:rPr>
          <w:noProof/>
          <w:webHidden/>
        </w:rPr>
      </w:r>
      <w:r w:rsidR="005405BE">
        <w:rPr>
          <w:noProof/>
          <w:webHidden/>
        </w:rPr>
        <w:fldChar w:fldCharType="separate"/>
      </w:r>
      <w:r w:rsidR="004939FD">
        <w:rPr>
          <w:noProof/>
          <w:webHidden/>
        </w:rPr>
        <w:t>5</w:t>
      </w:r>
      <w:r w:rsidR="005405BE">
        <w:rPr>
          <w:noProof/>
          <w:webHidden/>
        </w:rPr>
        <w:fldChar w:fldCharType="end"/>
      </w:r>
      <w:r w:rsidR="006C6ED6">
        <w:rPr>
          <w:noProof/>
        </w:rPr>
        <w:fldChar w:fldCharType="end"/>
      </w:r>
    </w:p>
    <w:p w:rsidR="005405BE" w:rsidRPr="00C2330D" w:rsidRDefault="006C6ED6">
      <w:pPr>
        <w:pStyle w:val="Tabladeilustraciones"/>
        <w:tabs>
          <w:tab w:val="right" w:leader="dot" w:pos="9111"/>
        </w:tabs>
        <w:rPr>
          <w:rFonts w:ascii="Calibri" w:eastAsia="Times New Roman" w:hAnsi="Calibri" w:cs="Times New Roman"/>
          <w:noProof/>
          <w:sz w:val="22"/>
          <w:szCs w:val="22"/>
          <w:lang w:eastAsia="es-VE"/>
        </w:rPr>
      </w:pPr>
      <w:r>
        <w:rPr>
          <w:noProof/>
        </w:rPr>
        <w:fldChar w:fldCharType="begin"/>
      </w:r>
      <w:r>
        <w:rPr>
          <w:noProof/>
        </w:rPr>
        <w:instrText xml:space="preserve"> HYPERLINK \l "_Toc316563910" </w:instrText>
      </w:r>
      <w:ins w:id="625" w:author="veloz" w:date="2012-03-15T12:44:00Z">
        <w:r w:rsidR="004939FD">
          <w:rPr>
            <w:noProof/>
          </w:rPr>
        </w:r>
      </w:ins>
      <w:r>
        <w:rPr>
          <w:noProof/>
        </w:rPr>
        <w:fldChar w:fldCharType="separate"/>
      </w:r>
      <w:r w:rsidR="005405BE" w:rsidRPr="00981877">
        <w:rPr>
          <w:rStyle w:val="Hipervnculo"/>
          <w:noProof/>
        </w:rPr>
        <w:t>Figura 1.2: Esquema de interferómetro de Mirau</w:t>
      </w:r>
      <w:r w:rsidR="005405BE">
        <w:rPr>
          <w:noProof/>
          <w:webHidden/>
        </w:rPr>
        <w:tab/>
      </w:r>
      <w:r w:rsidR="005405BE">
        <w:rPr>
          <w:noProof/>
          <w:webHidden/>
        </w:rPr>
        <w:fldChar w:fldCharType="begin"/>
      </w:r>
      <w:r w:rsidR="005405BE">
        <w:rPr>
          <w:noProof/>
          <w:webHidden/>
        </w:rPr>
        <w:instrText xml:space="preserve"> PAGEREF _Toc316563910 \h </w:instrText>
      </w:r>
      <w:r w:rsidR="005405BE">
        <w:rPr>
          <w:noProof/>
          <w:webHidden/>
        </w:rPr>
      </w:r>
      <w:r w:rsidR="005405BE">
        <w:rPr>
          <w:noProof/>
          <w:webHidden/>
        </w:rPr>
        <w:fldChar w:fldCharType="separate"/>
      </w:r>
      <w:r w:rsidR="004939FD">
        <w:rPr>
          <w:noProof/>
          <w:webHidden/>
        </w:rPr>
        <w:t>6</w:t>
      </w:r>
      <w:r w:rsidR="005405BE">
        <w:rPr>
          <w:noProof/>
          <w:webHidden/>
        </w:rPr>
        <w:fldChar w:fldCharType="end"/>
      </w:r>
      <w:r>
        <w:rPr>
          <w:noProof/>
        </w:rPr>
        <w:fldChar w:fldCharType="end"/>
      </w:r>
    </w:p>
    <w:p w:rsidR="005405BE" w:rsidRPr="00C2330D" w:rsidRDefault="006C6ED6">
      <w:pPr>
        <w:pStyle w:val="Tabladeilustraciones"/>
        <w:tabs>
          <w:tab w:val="right" w:leader="dot" w:pos="9111"/>
        </w:tabs>
        <w:rPr>
          <w:rFonts w:ascii="Calibri" w:eastAsia="Times New Roman" w:hAnsi="Calibri" w:cs="Times New Roman"/>
          <w:noProof/>
          <w:sz w:val="22"/>
          <w:szCs w:val="22"/>
          <w:lang w:eastAsia="es-VE"/>
        </w:rPr>
      </w:pPr>
      <w:r>
        <w:rPr>
          <w:noProof/>
        </w:rPr>
        <w:fldChar w:fldCharType="begin"/>
      </w:r>
      <w:r>
        <w:rPr>
          <w:noProof/>
        </w:rPr>
        <w:instrText xml:space="preserve"> HYPERLINK \l "_Toc316563911" </w:instrText>
      </w:r>
      <w:ins w:id="626" w:author="veloz" w:date="2012-03-15T12:44:00Z">
        <w:r w:rsidR="004939FD">
          <w:rPr>
            <w:noProof/>
          </w:rPr>
        </w:r>
      </w:ins>
      <w:r>
        <w:rPr>
          <w:noProof/>
        </w:rPr>
        <w:fldChar w:fldCharType="separate"/>
      </w:r>
      <w:r w:rsidR="005405BE" w:rsidRPr="00981877">
        <w:rPr>
          <w:rStyle w:val="Hipervnculo"/>
          <w:noProof/>
        </w:rPr>
        <w:t>Figura 1.3: Espacio de color HSL</w:t>
      </w:r>
      <w:r w:rsidR="005405BE">
        <w:rPr>
          <w:noProof/>
          <w:webHidden/>
        </w:rPr>
        <w:tab/>
      </w:r>
      <w:r w:rsidR="005405BE">
        <w:rPr>
          <w:noProof/>
          <w:webHidden/>
        </w:rPr>
        <w:fldChar w:fldCharType="begin"/>
      </w:r>
      <w:r w:rsidR="005405BE">
        <w:rPr>
          <w:noProof/>
          <w:webHidden/>
        </w:rPr>
        <w:instrText xml:space="preserve"> PAGEREF _Toc316563911 \h </w:instrText>
      </w:r>
      <w:r w:rsidR="005405BE">
        <w:rPr>
          <w:noProof/>
          <w:webHidden/>
        </w:rPr>
      </w:r>
      <w:r w:rsidR="005405BE">
        <w:rPr>
          <w:noProof/>
          <w:webHidden/>
        </w:rPr>
        <w:fldChar w:fldCharType="separate"/>
      </w:r>
      <w:r w:rsidR="004939FD">
        <w:rPr>
          <w:noProof/>
          <w:webHidden/>
        </w:rPr>
        <w:t>8</w:t>
      </w:r>
      <w:r w:rsidR="005405BE">
        <w:rPr>
          <w:noProof/>
          <w:webHidden/>
        </w:rPr>
        <w:fldChar w:fldCharType="end"/>
      </w:r>
      <w:r>
        <w:rPr>
          <w:noProof/>
        </w:rPr>
        <w:fldChar w:fldCharType="end"/>
      </w:r>
    </w:p>
    <w:p w:rsidR="005405BE" w:rsidRPr="00C2330D" w:rsidRDefault="006C6ED6">
      <w:pPr>
        <w:pStyle w:val="Tabladeilustraciones"/>
        <w:tabs>
          <w:tab w:val="right" w:leader="dot" w:pos="9111"/>
        </w:tabs>
        <w:rPr>
          <w:rFonts w:ascii="Calibri" w:eastAsia="Times New Roman" w:hAnsi="Calibri" w:cs="Times New Roman"/>
          <w:noProof/>
          <w:sz w:val="22"/>
          <w:szCs w:val="22"/>
          <w:lang w:eastAsia="es-VE"/>
        </w:rPr>
      </w:pPr>
      <w:r>
        <w:rPr>
          <w:noProof/>
        </w:rPr>
        <w:fldChar w:fldCharType="begin"/>
      </w:r>
      <w:r>
        <w:rPr>
          <w:noProof/>
        </w:rPr>
        <w:instrText xml:space="preserve"> HYPERLINK \l "_Toc316563912" </w:instrText>
      </w:r>
      <w:ins w:id="627" w:author="veloz" w:date="2012-03-15T12:44:00Z">
        <w:r w:rsidR="004939FD">
          <w:rPr>
            <w:noProof/>
          </w:rPr>
        </w:r>
      </w:ins>
      <w:r>
        <w:rPr>
          <w:noProof/>
        </w:rPr>
        <w:fldChar w:fldCharType="separate"/>
      </w:r>
      <w:r w:rsidR="005405BE" w:rsidRPr="00981877">
        <w:rPr>
          <w:rStyle w:val="Hipervnculo"/>
          <w:noProof/>
        </w:rPr>
        <w:t>Figura 2.1: Espectros de RGB de absorción de Canon 10D</w:t>
      </w:r>
      <w:r w:rsidR="005405BE">
        <w:rPr>
          <w:noProof/>
          <w:webHidden/>
        </w:rPr>
        <w:tab/>
      </w:r>
      <w:r w:rsidR="005405BE">
        <w:rPr>
          <w:noProof/>
          <w:webHidden/>
        </w:rPr>
        <w:fldChar w:fldCharType="begin"/>
      </w:r>
      <w:r w:rsidR="005405BE">
        <w:rPr>
          <w:noProof/>
          <w:webHidden/>
        </w:rPr>
        <w:instrText xml:space="preserve"> PAGEREF _Toc316563912 \h </w:instrText>
      </w:r>
      <w:r w:rsidR="005405BE">
        <w:rPr>
          <w:noProof/>
          <w:webHidden/>
        </w:rPr>
      </w:r>
      <w:r w:rsidR="005405BE">
        <w:rPr>
          <w:noProof/>
          <w:webHidden/>
        </w:rPr>
        <w:fldChar w:fldCharType="separate"/>
      </w:r>
      <w:ins w:id="628" w:author="veloz" w:date="2012-03-15T12:44:00Z">
        <w:r w:rsidR="004939FD">
          <w:rPr>
            <w:noProof/>
            <w:webHidden/>
          </w:rPr>
          <w:t>12</w:t>
        </w:r>
      </w:ins>
      <w:del w:id="629" w:author="veloz" w:date="2012-03-15T12:44:00Z">
        <w:r w:rsidR="008943D4" w:rsidDel="004939FD">
          <w:rPr>
            <w:noProof/>
            <w:webHidden/>
          </w:rPr>
          <w:delText>11</w:delText>
        </w:r>
      </w:del>
      <w:r w:rsidR="005405BE">
        <w:rPr>
          <w:noProof/>
          <w:webHidden/>
        </w:rPr>
        <w:fldChar w:fldCharType="end"/>
      </w:r>
      <w:r>
        <w:rPr>
          <w:noProof/>
        </w:rPr>
        <w:fldChar w:fldCharType="end"/>
      </w:r>
    </w:p>
    <w:p w:rsidR="005405BE" w:rsidRPr="00C2330D" w:rsidRDefault="006C6ED6">
      <w:pPr>
        <w:pStyle w:val="Tabladeilustraciones"/>
        <w:tabs>
          <w:tab w:val="right" w:leader="dot" w:pos="9111"/>
        </w:tabs>
        <w:rPr>
          <w:rFonts w:ascii="Calibri" w:eastAsia="Times New Roman" w:hAnsi="Calibri" w:cs="Times New Roman"/>
          <w:noProof/>
          <w:sz w:val="22"/>
          <w:szCs w:val="22"/>
          <w:lang w:eastAsia="es-VE"/>
        </w:rPr>
      </w:pPr>
      <w:r>
        <w:rPr>
          <w:noProof/>
        </w:rPr>
        <w:fldChar w:fldCharType="begin"/>
      </w:r>
      <w:r>
        <w:rPr>
          <w:noProof/>
        </w:rPr>
        <w:instrText xml:space="preserve"> HYPERLINK \l "_Toc316563913" </w:instrText>
      </w:r>
      <w:ins w:id="630" w:author="veloz" w:date="2012-03-15T12:44:00Z">
        <w:r w:rsidR="004939FD">
          <w:rPr>
            <w:noProof/>
          </w:rPr>
        </w:r>
      </w:ins>
      <w:r>
        <w:rPr>
          <w:noProof/>
        </w:rPr>
        <w:fldChar w:fldCharType="separate"/>
      </w:r>
      <w:r w:rsidR="005405BE" w:rsidRPr="00981877">
        <w:rPr>
          <w:rStyle w:val="Hipervnculo"/>
          <w:noProof/>
        </w:rPr>
        <w:t>Figura 2.2: Interferograma simulado de un plano inclinado iluminado por una fuente puntual a la longitud de onda de un laser de He-Ne</w:t>
      </w:r>
      <w:r w:rsidR="005405BE">
        <w:rPr>
          <w:noProof/>
          <w:webHidden/>
        </w:rPr>
        <w:tab/>
      </w:r>
      <w:r w:rsidR="005405BE">
        <w:rPr>
          <w:noProof/>
          <w:webHidden/>
        </w:rPr>
        <w:fldChar w:fldCharType="begin"/>
      </w:r>
      <w:r w:rsidR="005405BE">
        <w:rPr>
          <w:noProof/>
          <w:webHidden/>
        </w:rPr>
        <w:instrText xml:space="preserve"> PAGEREF _Toc316563913 \h </w:instrText>
      </w:r>
      <w:r w:rsidR="005405BE">
        <w:rPr>
          <w:noProof/>
          <w:webHidden/>
        </w:rPr>
      </w:r>
      <w:r w:rsidR="005405BE">
        <w:rPr>
          <w:noProof/>
          <w:webHidden/>
        </w:rPr>
        <w:fldChar w:fldCharType="separate"/>
      </w:r>
      <w:ins w:id="631" w:author="veloz" w:date="2012-03-15T12:44:00Z">
        <w:r w:rsidR="004939FD">
          <w:rPr>
            <w:noProof/>
            <w:webHidden/>
          </w:rPr>
          <w:t>13</w:t>
        </w:r>
      </w:ins>
      <w:del w:id="632" w:author="veloz" w:date="2012-03-15T12:44:00Z">
        <w:r w:rsidR="008943D4" w:rsidDel="004939FD">
          <w:rPr>
            <w:noProof/>
            <w:webHidden/>
          </w:rPr>
          <w:delText>12</w:delText>
        </w:r>
      </w:del>
      <w:r w:rsidR="005405BE">
        <w:rPr>
          <w:noProof/>
          <w:webHidden/>
        </w:rPr>
        <w:fldChar w:fldCharType="end"/>
      </w:r>
      <w:r>
        <w:rPr>
          <w:noProof/>
        </w:rPr>
        <w:fldChar w:fldCharType="end"/>
      </w:r>
    </w:p>
    <w:p w:rsidR="005405BE" w:rsidRPr="00C2330D" w:rsidRDefault="006C6ED6">
      <w:pPr>
        <w:pStyle w:val="Tabladeilustraciones"/>
        <w:tabs>
          <w:tab w:val="right" w:leader="dot" w:pos="9111"/>
        </w:tabs>
        <w:rPr>
          <w:rFonts w:ascii="Calibri" w:eastAsia="Times New Roman" w:hAnsi="Calibri" w:cs="Times New Roman"/>
          <w:noProof/>
          <w:sz w:val="22"/>
          <w:szCs w:val="22"/>
          <w:lang w:eastAsia="es-VE"/>
        </w:rPr>
      </w:pPr>
      <w:r>
        <w:rPr>
          <w:noProof/>
        </w:rPr>
        <w:fldChar w:fldCharType="begin"/>
      </w:r>
      <w:r>
        <w:rPr>
          <w:noProof/>
        </w:rPr>
        <w:instrText xml:space="preserve"> HYPERLINK \l "_Toc316563914" </w:instrText>
      </w:r>
      <w:ins w:id="633" w:author="veloz" w:date="2012-03-15T12:44:00Z">
        <w:r w:rsidR="004939FD">
          <w:rPr>
            <w:noProof/>
          </w:rPr>
        </w:r>
      </w:ins>
      <w:r>
        <w:rPr>
          <w:noProof/>
        </w:rPr>
        <w:fldChar w:fldCharType="separate"/>
      </w:r>
      <w:r w:rsidR="005405BE" w:rsidRPr="00981877">
        <w:rPr>
          <w:rStyle w:val="Hipervnculo"/>
          <w:noProof/>
        </w:rPr>
        <w:t>Figura 2.3: Espectro del iluminador estándar A de la CIE</w:t>
      </w:r>
      <w:r w:rsidR="005405BE">
        <w:rPr>
          <w:noProof/>
          <w:webHidden/>
        </w:rPr>
        <w:tab/>
      </w:r>
      <w:r w:rsidR="005405BE">
        <w:rPr>
          <w:noProof/>
          <w:webHidden/>
        </w:rPr>
        <w:fldChar w:fldCharType="begin"/>
      </w:r>
      <w:r w:rsidR="005405BE">
        <w:rPr>
          <w:noProof/>
          <w:webHidden/>
        </w:rPr>
        <w:instrText xml:space="preserve"> PAGEREF _Toc316563914 \h </w:instrText>
      </w:r>
      <w:r w:rsidR="005405BE">
        <w:rPr>
          <w:noProof/>
          <w:webHidden/>
        </w:rPr>
      </w:r>
      <w:r w:rsidR="005405BE">
        <w:rPr>
          <w:noProof/>
          <w:webHidden/>
        </w:rPr>
        <w:fldChar w:fldCharType="separate"/>
      </w:r>
      <w:ins w:id="634" w:author="veloz" w:date="2012-03-15T12:44:00Z">
        <w:r w:rsidR="004939FD">
          <w:rPr>
            <w:noProof/>
            <w:webHidden/>
          </w:rPr>
          <w:t>14</w:t>
        </w:r>
      </w:ins>
      <w:del w:id="635" w:author="veloz" w:date="2012-03-15T12:44:00Z">
        <w:r w:rsidR="008943D4" w:rsidDel="004939FD">
          <w:rPr>
            <w:noProof/>
            <w:webHidden/>
          </w:rPr>
          <w:delText>13</w:delText>
        </w:r>
      </w:del>
      <w:r w:rsidR="005405BE">
        <w:rPr>
          <w:noProof/>
          <w:webHidden/>
        </w:rPr>
        <w:fldChar w:fldCharType="end"/>
      </w:r>
      <w:r>
        <w:rPr>
          <w:noProof/>
        </w:rPr>
        <w:fldChar w:fldCharType="end"/>
      </w:r>
    </w:p>
    <w:p w:rsidR="005405BE" w:rsidRPr="00C2330D" w:rsidRDefault="006C6ED6">
      <w:pPr>
        <w:pStyle w:val="Tabladeilustraciones"/>
        <w:tabs>
          <w:tab w:val="right" w:leader="dot" w:pos="9111"/>
        </w:tabs>
        <w:rPr>
          <w:rFonts w:ascii="Calibri" w:eastAsia="Times New Roman" w:hAnsi="Calibri" w:cs="Times New Roman"/>
          <w:noProof/>
          <w:sz w:val="22"/>
          <w:szCs w:val="22"/>
          <w:lang w:eastAsia="es-VE"/>
        </w:rPr>
      </w:pPr>
      <w:r>
        <w:rPr>
          <w:noProof/>
        </w:rPr>
        <w:fldChar w:fldCharType="begin"/>
      </w:r>
      <w:r>
        <w:rPr>
          <w:noProof/>
        </w:rPr>
        <w:instrText xml:space="preserve"> HYPERLINK \l "_Toc316563915" </w:instrText>
      </w:r>
      <w:ins w:id="636" w:author="veloz" w:date="2012-03-15T12:44:00Z">
        <w:r w:rsidR="004939FD">
          <w:rPr>
            <w:noProof/>
          </w:rPr>
        </w:r>
      </w:ins>
      <w:r>
        <w:rPr>
          <w:noProof/>
        </w:rPr>
        <w:fldChar w:fldCharType="separate"/>
      </w:r>
      <w:r w:rsidR="005405BE" w:rsidRPr="00981877">
        <w:rPr>
          <w:rStyle w:val="Hipervnculo"/>
          <w:noProof/>
        </w:rPr>
        <w:t>Figura 2.4: Espectro absorbido por sensores RGB de una fuente del iluminador estándar A de la CIE</w:t>
      </w:r>
      <w:r w:rsidR="005405BE">
        <w:rPr>
          <w:noProof/>
          <w:webHidden/>
        </w:rPr>
        <w:tab/>
      </w:r>
      <w:r w:rsidR="005405BE">
        <w:rPr>
          <w:noProof/>
          <w:webHidden/>
        </w:rPr>
        <w:fldChar w:fldCharType="begin"/>
      </w:r>
      <w:r w:rsidR="005405BE">
        <w:rPr>
          <w:noProof/>
          <w:webHidden/>
        </w:rPr>
        <w:instrText xml:space="preserve"> PAGEREF _Toc316563915 \h </w:instrText>
      </w:r>
      <w:r w:rsidR="005405BE">
        <w:rPr>
          <w:noProof/>
          <w:webHidden/>
        </w:rPr>
      </w:r>
      <w:r w:rsidR="005405BE">
        <w:rPr>
          <w:noProof/>
          <w:webHidden/>
        </w:rPr>
        <w:fldChar w:fldCharType="separate"/>
      </w:r>
      <w:ins w:id="637" w:author="veloz" w:date="2012-03-15T12:44:00Z">
        <w:r w:rsidR="004939FD">
          <w:rPr>
            <w:noProof/>
            <w:webHidden/>
          </w:rPr>
          <w:t>15</w:t>
        </w:r>
      </w:ins>
      <w:del w:id="638" w:author="veloz" w:date="2012-03-15T12:44:00Z">
        <w:r w:rsidR="008943D4" w:rsidDel="004939FD">
          <w:rPr>
            <w:noProof/>
            <w:webHidden/>
          </w:rPr>
          <w:delText>14</w:delText>
        </w:r>
      </w:del>
      <w:r w:rsidR="005405BE">
        <w:rPr>
          <w:noProof/>
          <w:webHidden/>
        </w:rPr>
        <w:fldChar w:fldCharType="end"/>
      </w:r>
      <w:r>
        <w:rPr>
          <w:noProof/>
        </w:rPr>
        <w:fldChar w:fldCharType="end"/>
      </w:r>
    </w:p>
    <w:p w:rsidR="005405BE" w:rsidRPr="00C2330D" w:rsidRDefault="006C6ED6">
      <w:pPr>
        <w:pStyle w:val="Tabladeilustraciones"/>
        <w:tabs>
          <w:tab w:val="right" w:leader="dot" w:pos="9111"/>
        </w:tabs>
        <w:rPr>
          <w:rFonts w:ascii="Calibri" w:eastAsia="Times New Roman" w:hAnsi="Calibri" w:cs="Times New Roman"/>
          <w:noProof/>
          <w:sz w:val="22"/>
          <w:szCs w:val="22"/>
          <w:lang w:eastAsia="es-VE"/>
        </w:rPr>
      </w:pPr>
      <w:r>
        <w:rPr>
          <w:noProof/>
        </w:rPr>
        <w:fldChar w:fldCharType="begin"/>
      </w:r>
      <w:r>
        <w:rPr>
          <w:noProof/>
        </w:rPr>
        <w:instrText xml:space="preserve"> HYPERLINK \l "_Toc316563916" </w:instrText>
      </w:r>
      <w:ins w:id="639" w:author="veloz" w:date="2012-03-15T12:44:00Z">
        <w:r w:rsidR="004939FD">
          <w:rPr>
            <w:noProof/>
          </w:rPr>
        </w:r>
      </w:ins>
      <w:r>
        <w:rPr>
          <w:noProof/>
        </w:rPr>
        <w:fldChar w:fldCharType="separate"/>
      </w:r>
      <w:r w:rsidR="005405BE" w:rsidRPr="00981877">
        <w:rPr>
          <w:rStyle w:val="Hipervnculo"/>
          <w:noProof/>
        </w:rPr>
        <w:t>Figura 2.5: Interferograma simulado con fuente como iluminador estándar A de la CIE</w:t>
      </w:r>
      <w:r w:rsidR="005405BE">
        <w:rPr>
          <w:noProof/>
          <w:webHidden/>
        </w:rPr>
        <w:tab/>
      </w:r>
      <w:r w:rsidR="005405BE">
        <w:rPr>
          <w:noProof/>
          <w:webHidden/>
        </w:rPr>
        <w:fldChar w:fldCharType="begin"/>
      </w:r>
      <w:r w:rsidR="005405BE">
        <w:rPr>
          <w:noProof/>
          <w:webHidden/>
        </w:rPr>
        <w:instrText xml:space="preserve"> PAGEREF _Toc316563916 \h </w:instrText>
      </w:r>
      <w:r w:rsidR="005405BE">
        <w:rPr>
          <w:noProof/>
          <w:webHidden/>
        </w:rPr>
      </w:r>
      <w:r w:rsidR="005405BE">
        <w:rPr>
          <w:noProof/>
          <w:webHidden/>
        </w:rPr>
        <w:fldChar w:fldCharType="separate"/>
      </w:r>
      <w:ins w:id="640" w:author="veloz" w:date="2012-03-15T12:44:00Z">
        <w:r w:rsidR="004939FD">
          <w:rPr>
            <w:noProof/>
            <w:webHidden/>
          </w:rPr>
          <w:t>16</w:t>
        </w:r>
      </w:ins>
      <w:del w:id="641" w:author="veloz" w:date="2012-03-15T12:44:00Z">
        <w:r w:rsidR="008943D4" w:rsidDel="004939FD">
          <w:rPr>
            <w:noProof/>
            <w:webHidden/>
          </w:rPr>
          <w:delText>15</w:delText>
        </w:r>
      </w:del>
      <w:r w:rsidR="005405BE">
        <w:rPr>
          <w:noProof/>
          <w:webHidden/>
        </w:rPr>
        <w:fldChar w:fldCharType="end"/>
      </w:r>
      <w:r>
        <w:rPr>
          <w:noProof/>
        </w:rPr>
        <w:fldChar w:fldCharType="end"/>
      </w:r>
    </w:p>
    <w:p w:rsidR="005405BE" w:rsidRPr="00C2330D" w:rsidRDefault="006C6ED6">
      <w:pPr>
        <w:pStyle w:val="Tabladeilustraciones"/>
        <w:tabs>
          <w:tab w:val="right" w:leader="dot" w:pos="9111"/>
        </w:tabs>
        <w:rPr>
          <w:rFonts w:ascii="Calibri" w:eastAsia="Times New Roman" w:hAnsi="Calibri" w:cs="Times New Roman"/>
          <w:noProof/>
          <w:sz w:val="22"/>
          <w:szCs w:val="22"/>
          <w:lang w:eastAsia="es-VE"/>
        </w:rPr>
      </w:pPr>
      <w:r>
        <w:rPr>
          <w:noProof/>
        </w:rPr>
        <w:fldChar w:fldCharType="begin"/>
      </w:r>
      <w:r>
        <w:rPr>
          <w:noProof/>
        </w:rPr>
        <w:instrText xml:space="preserve"> HYPERLINK \l "_Toc316563917" </w:instrText>
      </w:r>
      <w:ins w:id="642" w:author="veloz" w:date="2012-03-15T12:44:00Z">
        <w:r w:rsidR="004939FD">
          <w:rPr>
            <w:noProof/>
          </w:rPr>
        </w:r>
      </w:ins>
      <w:r>
        <w:rPr>
          <w:noProof/>
        </w:rPr>
        <w:fldChar w:fldCharType="separate"/>
      </w:r>
      <w:r w:rsidR="005405BE" w:rsidRPr="00981877">
        <w:rPr>
          <w:rStyle w:val="Hipervnculo"/>
          <w:noProof/>
        </w:rPr>
        <w:t>Figura 2.6: Perfil del Pozo hecho con ablación iónica en una superficie de silicio clivado [12]</w:t>
      </w:r>
      <w:r w:rsidR="005405BE">
        <w:rPr>
          <w:noProof/>
          <w:webHidden/>
        </w:rPr>
        <w:tab/>
      </w:r>
      <w:r w:rsidR="005405BE">
        <w:rPr>
          <w:noProof/>
          <w:webHidden/>
        </w:rPr>
        <w:fldChar w:fldCharType="begin"/>
      </w:r>
      <w:r w:rsidR="005405BE">
        <w:rPr>
          <w:noProof/>
          <w:webHidden/>
        </w:rPr>
        <w:instrText xml:space="preserve"> PAGEREF _Toc316563917 \h </w:instrText>
      </w:r>
      <w:r w:rsidR="005405BE">
        <w:rPr>
          <w:noProof/>
          <w:webHidden/>
        </w:rPr>
      </w:r>
      <w:r w:rsidR="005405BE">
        <w:rPr>
          <w:noProof/>
          <w:webHidden/>
        </w:rPr>
        <w:fldChar w:fldCharType="separate"/>
      </w:r>
      <w:ins w:id="643" w:author="veloz" w:date="2012-03-15T12:44:00Z">
        <w:r w:rsidR="004939FD">
          <w:rPr>
            <w:noProof/>
            <w:webHidden/>
          </w:rPr>
          <w:t>17</w:t>
        </w:r>
      </w:ins>
      <w:del w:id="644" w:author="veloz" w:date="2012-03-15T12:44:00Z">
        <w:r w:rsidR="008943D4" w:rsidDel="004939FD">
          <w:rPr>
            <w:noProof/>
            <w:webHidden/>
          </w:rPr>
          <w:delText>16</w:delText>
        </w:r>
      </w:del>
      <w:r w:rsidR="005405BE">
        <w:rPr>
          <w:noProof/>
          <w:webHidden/>
        </w:rPr>
        <w:fldChar w:fldCharType="end"/>
      </w:r>
      <w:r>
        <w:rPr>
          <w:noProof/>
        </w:rPr>
        <w:fldChar w:fldCharType="end"/>
      </w:r>
    </w:p>
    <w:p w:rsidR="005405BE" w:rsidRPr="00C2330D" w:rsidRDefault="006C6ED6">
      <w:pPr>
        <w:pStyle w:val="Tabladeilustraciones"/>
        <w:tabs>
          <w:tab w:val="right" w:leader="dot" w:pos="9111"/>
        </w:tabs>
        <w:rPr>
          <w:rFonts w:ascii="Calibri" w:eastAsia="Times New Roman" w:hAnsi="Calibri" w:cs="Times New Roman"/>
          <w:noProof/>
          <w:sz w:val="22"/>
          <w:szCs w:val="22"/>
          <w:lang w:eastAsia="es-VE"/>
        </w:rPr>
      </w:pPr>
      <w:r>
        <w:rPr>
          <w:noProof/>
        </w:rPr>
        <w:fldChar w:fldCharType="begin"/>
      </w:r>
      <w:r>
        <w:rPr>
          <w:noProof/>
        </w:rPr>
        <w:instrText xml:space="preserve"> HYPERLINK \l "_Toc316563918" </w:instrText>
      </w:r>
      <w:ins w:id="645" w:author="veloz" w:date="2012-03-15T12:44:00Z">
        <w:r w:rsidR="004939FD">
          <w:rPr>
            <w:noProof/>
          </w:rPr>
        </w:r>
      </w:ins>
      <w:r>
        <w:rPr>
          <w:noProof/>
        </w:rPr>
        <w:fldChar w:fldCharType="separate"/>
      </w:r>
      <w:r w:rsidR="005405BE" w:rsidRPr="00981877">
        <w:rPr>
          <w:rStyle w:val="Hipervnculo"/>
          <w:noProof/>
        </w:rPr>
        <w:t>Figura 2.7: Interferograma real [12]</w:t>
      </w:r>
      <w:r w:rsidR="005405BE">
        <w:rPr>
          <w:noProof/>
          <w:webHidden/>
        </w:rPr>
        <w:tab/>
      </w:r>
      <w:r w:rsidR="005405BE">
        <w:rPr>
          <w:noProof/>
          <w:webHidden/>
        </w:rPr>
        <w:fldChar w:fldCharType="begin"/>
      </w:r>
      <w:r w:rsidR="005405BE">
        <w:rPr>
          <w:noProof/>
          <w:webHidden/>
        </w:rPr>
        <w:instrText xml:space="preserve"> PAGEREF _Toc316563918 \h </w:instrText>
      </w:r>
      <w:r w:rsidR="005405BE">
        <w:rPr>
          <w:noProof/>
          <w:webHidden/>
        </w:rPr>
      </w:r>
      <w:r w:rsidR="005405BE">
        <w:rPr>
          <w:noProof/>
          <w:webHidden/>
        </w:rPr>
        <w:fldChar w:fldCharType="separate"/>
      </w:r>
      <w:ins w:id="646" w:author="veloz" w:date="2012-03-15T12:44:00Z">
        <w:r w:rsidR="004939FD">
          <w:rPr>
            <w:noProof/>
            <w:webHidden/>
          </w:rPr>
          <w:t>18</w:t>
        </w:r>
      </w:ins>
      <w:del w:id="647" w:author="veloz" w:date="2012-03-15T12:44:00Z">
        <w:r w:rsidR="008943D4" w:rsidDel="004939FD">
          <w:rPr>
            <w:noProof/>
            <w:webHidden/>
          </w:rPr>
          <w:delText>17</w:delText>
        </w:r>
      </w:del>
      <w:r w:rsidR="005405BE">
        <w:rPr>
          <w:noProof/>
          <w:webHidden/>
        </w:rPr>
        <w:fldChar w:fldCharType="end"/>
      </w:r>
      <w:r>
        <w:rPr>
          <w:noProof/>
        </w:rPr>
        <w:fldChar w:fldCharType="end"/>
      </w:r>
    </w:p>
    <w:p w:rsidR="005405BE" w:rsidRPr="00C2330D" w:rsidRDefault="006C6ED6">
      <w:pPr>
        <w:pStyle w:val="Tabladeilustraciones"/>
        <w:tabs>
          <w:tab w:val="right" w:leader="dot" w:pos="9111"/>
        </w:tabs>
        <w:rPr>
          <w:rFonts w:ascii="Calibri" w:eastAsia="Times New Roman" w:hAnsi="Calibri" w:cs="Times New Roman"/>
          <w:noProof/>
          <w:sz w:val="22"/>
          <w:szCs w:val="22"/>
          <w:lang w:eastAsia="es-VE"/>
        </w:rPr>
      </w:pPr>
      <w:r>
        <w:rPr>
          <w:noProof/>
        </w:rPr>
        <w:fldChar w:fldCharType="begin"/>
      </w:r>
      <w:r>
        <w:rPr>
          <w:noProof/>
        </w:rPr>
        <w:instrText xml:space="preserve"> HYPERLINK \l "_Toc316563919" </w:instrText>
      </w:r>
      <w:ins w:id="648" w:author="veloz" w:date="2012-03-15T12:44:00Z">
        <w:r w:rsidR="004939FD">
          <w:rPr>
            <w:noProof/>
          </w:rPr>
        </w:r>
      </w:ins>
      <w:r>
        <w:rPr>
          <w:noProof/>
        </w:rPr>
        <w:fldChar w:fldCharType="separate"/>
      </w:r>
      <w:r w:rsidR="005405BE" w:rsidRPr="00981877">
        <w:rPr>
          <w:rStyle w:val="Hipervnculo"/>
          <w:noProof/>
        </w:rPr>
        <w:t>Figura 2.8: Interferograma simulado</w:t>
      </w:r>
      <w:r w:rsidR="005405BE">
        <w:rPr>
          <w:noProof/>
          <w:webHidden/>
        </w:rPr>
        <w:tab/>
      </w:r>
      <w:r w:rsidR="005405BE">
        <w:rPr>
          <w:noProof/>
          <w:webHidden/>
        </w:rPr>
        <w:fldChar w:fldCharType="begin"/>
      </w:r>
      <w:r w:rsidR="005405BE">
        <w:rPr>
          <w:noProof/>
          <w:webHidden/>
        </w:rPr>
        <w:instrText xml:space="preserve"> PAGEREF _Toc316563919 \h </w:instrText>
      </w:r>
      <w:r w:rsidR="005405BE">
        <w:rPr>
          <w:noProof/>
          <w:webHidden/>
        </w:rPr>
      </w:r>
      <w:r w:rsidR="005405BE">
        <w:rPr>
          <w:noProof/>
          <w:webHidden/>
        </w:rPr>
        <w:fldChar w:fldCharType="separate"/>
      </w:r>
      <w:ins w:id="649" w:author="veloz" w:date="2012-03-15T12:44:00Z">
        <w:r w:rsidR="004939FD">
          <w:rPr>
            <w:noProof/>
            <w:webHidden/>
          </w:rPr>
          <w:t>18</w:t>
        </w:r>
      </w:ins>
      <w:del w:id="650" w:author="veloz" w:date="2012-03-15T12:44:00Z">
        <w:r w:rsidR="008943D4" w:rsidDel="004939FD">
          <w:rPr>
            <w:noProof/>
            <w:webHidden/>
          </w:rPr>
          <w:delText>17</w:delText>
        </w:r>
      </w:del>
      <w:r w:rsidR="005405BE">
        <w:rPr>
          <w:noProof/>
          <w:webHidden/>
        </w:rPr>
        <w:fldChar w:fldCharType="end"/>
      </w:r>
      <w:r>
        <w:rPr>
          <w:noProof/>
        </w:rPr>
        <w:fldChar w:fldCharType="end"/>
      </w:r>
    </w:p>
    <w:p w:rsidR="005405BE" w:rsidRPr="00C2330D" w:rsidRDefault="006C6ED6">
      <w:pPr>
        <w:pStyle w:val="Tabladeilustraciones"/>
        <w:tabs>
          <w:tab w:val="right" w:leader="dot" w:pos="9111"/>
        </w:tabs>
        <w:rPr>
          <w:rFonts w:ascii="Calibri" w:eastAsia="Times New Roman" w:hAnsi="Calibri" w:cs="Times New Roman"/>
          <w:noProof/>
          <w:sz w:val="22"/>
          <w:szCs w:val="22"/>
          <w:lang w:eastAsia="es-VE"/>
        </w:rPr>
      </w:pPr>
      <w:r>
        <w:rPr>
          <w:noProof/>
        </w:rPr>
        <w:fldChar w:fldCharType="begin"/>
      </w:r>
      <w:r>
        <w:rPr>
          <w:noProof/>
        </w:rPr>
        <w:instrText xml:space="preserve"> HYPERLINK \l "_Toc316563920" </w:instrText>
      </w:r>
      <w:ins w:id="651" w:author="veloz" w:date="2012-03-15T12:44:00Z">
        <w:r w:rsidR="004939FD">
          <w:rPr>
            <w:noProof/>
          </w:rPr>
        </w:r>
      </w:ins>
      <w:r>
        <w:rPr>
          <w:noProof/>
        </w:rPr>
        <w:fldChar w:fldCharType="separate"/>
      </w:r>
      <w:r w:rsidR="005405BE" w:rsidRPr="00981877">
        <w:rPr>
          <w:rStyle w:val="Hipervnculo"/>
          <w:noProof/>
        </w:rPr>
        <w:t>Figura 3.1: Espectro en frecuencia del ruido obtenido con micrófono</w:t>
      </w:r>
      <w:r w:rsidR="005405BE">
        <w:rPr>
          <w:noProof/>
          <w:webHidden/>
        </w:rPr>
        <w:tab/>
      </w:r>
      <w:r w:rsidR="005405BE">
        <w:rPr>
          <w:noProof/>
          <w:webHidden/>
        </w:rPr>
        <w:fldChar w:fldCharType="begin"/>
      </w:r>
      <w:r w:rsidR="005405BE">
        <w:rPr>
          <w:noProof/>
          <w:webHidden/>
        </w:rPr>
        <w:instrText xml:space="preserve"> PAGEREF _Toc316563920 \h </w:instrText>
      </w:r>
      <w:r w:rsidR="005405BE">
        <w:rPr>
          <w:noProof/>
          <w:webHidden/>
        </w:rPr>
      </w:r>
      <w:r w:rsidR="005405BE">
        <w:rPr>
          <w:noProof/>
          <w:webHidden/>
        </w:rPr>
        <w:fldChar w:fldCharType="separate"/>
      </w:r>
      <w:r w:rsidR="004939FD">
        <w:rPr>
          <w:noProof/>
          <w:webHidden/>
        </w:rPr>
        <w:t>3</w:t>
      </w:r>
      <w:r w:rsidR="005405BE">
        <w:rPr>
          <w:noProof/>
          <w:webHidden/>
        </w:rPr>
        <w:fldChar w:fldCharType="end"/>
      </w:r>
      <w:r>
        <w:rPr>
          <w:noProof/>
        </w:rPr>
        <w:fldChar w:fldCharType="end"/>
      </w:r>
    </w:p>
    <w:p w:rsidR="005405BE" w:rsidRPr="00C2330D" w:rsidRDefault="006C6ED6">
      <w:pPr>
        <w:pStyle w:val="Tabladeilustraciones"/>
        <w:tabs>
          <w:tab w:val="right" w:leader="dot" w:pos="9111"/>
        </w:tabs>
        <w:rPr>
          <w:rFonts w:ascii="Calibri" w:eastAsia="Times New Roman" w:hAnsi="Calibri" w:cs="Times New Roman"/>
          <w:noProof/>
          <w:sz w:val="22"/>
          <w:szCs w:val="22"/>
          <w:lang w:eastAsia="es-VE"/>
        </w:rPr>
      </w:pPr>
      <w:r>
        <w:rPr>
          <w:noProof/>
        </w:rPr>
        <w:fldChar w:fldCharType="begin"/>
      </w:r>
      <w:r>
        <w:rPr>
          <w:noProof/>
        </w:rPr>
        <w:instrText xml:space="preserve"> HYPERLINK \l "_Toc316563921" </w:instrText>
      </w:r>
      <w:ins w:id="652" w:author="veloz" w:date="2012-03-15T12:44:00Z">
        <w:r w:rsidR="004939FD">
          <w:rPr>
            <w:noProof/>
          </w:rPr>
        </w:r>
      </w:ins>
      <w:r>
        <w:rPr>
          <w:noProof/>
        </w:rPr>
        <w:fldChar w:fldCharType="separate"/>
      </w:r>
      <w:r w:rsidR="005405BE" w:rsidRPr="00981877">
        <w:rPr>
          <w:rStyle w:val="Hipervnculo"/>
          <w:noProof/>
        </w:rPr>
        <w:t>Figura 3.2: Ruido simulado según espectro obtenido</w:t>
      </w:r>
      <w:r w:rsidR="005405BE">
        <w:rPr>
          <w:noProof/>
          <w:webHidden/>
        </w:rPr>
        <w:tab/>
      </w:r>
      <w:r w:rsidR="005405BE">
        <w:rPr>
          <w:noProof/>
          <w:webHidden/>
        </w:rPr>
        <w:fldChar w:fldCharType="begin"/>
      </w:r>
      <w:r w:rsidR="005405BE">
        <w:rPr>
          <w:noProof/>
          <w:webHidden/>
        </w:rPr>
        <w:instrText xml:space="preserve"> PAGEREF _Toc316563921 \h </w:instrText>
      </w:r>
      <w:r w:rsidR="005405BE">
        <w:rPr>
          <w:noProof/>
          <w:webHidden/>
        </w:rPr>
      </w:r>
      <w:r w:rsidR="005405BE">
        <w:rPr>
          <w:noProof/>
          <w:webHidden/>
        </w:rPr>
        <w:fldChar w:fldCharType="separate"/>
      </w:r>
      <w:r w:rsidR="004939FD">
        <w:rPr>
          <w:noProof/>
          <w:webHidden/>
        </w:rPr>
        <w:t>4</w:t>
      </w:r>
      <w:r w:rsidR="005405BE">
        <w:rPr>
          <w:noProof/>
          <w:webHidden/>
        </w:rPr>
        <w:fldChar w:fldCharType="end"/>
      </w:r>
      <w:r>
        <w:rPr>
          <w:noProof/>
        </w:rPr>
        <w:fldChar w:fldCharType="end"/>
      </w:r>
    </w:p>
    <w:p w:rsidR="005405BE" w:rsidRPr="00C2330D" w:rsidRDefault="006C6ED6">
      <w:pPr>
        <w:pStyle w:val="Tabladeilustraciones"/>
        <w:tabs>
          <w:tab w:val="right" w:leader="dot" w:pos="9111"/>
        </w:tabs>
        <w:rPr>
          <w:rFonts w:ascii="Calibri" w:eastAsia="Times New Roman" w:hAnsi="Calibri" w:cs="Times New Roman"/>
          <w:noProof/>
          <w:sz w:val="22"/>
          <w:szCs w:val="22"/>
          <w:lang w:eastAsia="es-VE"/>
        </w:rPr>
      </w:pPr>
      <w:r>
        <w:rPr>
          <w:noProof/>
        </w:rPr>
        <w:fldChar w:fldCharType="begin"/>
      </w:r>
      <w:r>
        <w:rPr>
          <w:noProof/>
        </w:rPr>
        <w:instrText xml:space="preserve"> HYPERLINK \l "_Toc316563922" </w:instrText>
      </w:r>
      <w:ins w:id="653" w:author="veloz" w:date="2012-03-15T12:44:00Z">
        <w:r w:rsidR="004939FD">
          <w:rPr>
            <w:noProof/>
          </w:rPr>
        </w:r>
      </w:ins>
      <w:r>
        <w:rPr>
          <w:noProof/>
        </w:rPr>
        <w:fldChar w:fldCharType="separate"/>
      </w:r>
      <w:r w:rsidR="005405BE" w:rsidRPr="00981877">
        <w:rPr>
          <w:rStyle w:val="Hipervnculo"/>
          <w:noProof/>
        </w:rPr>
        <w:t>Figura 3.3: Señal promedio de la envolvente en los períodos de integración de la cámara</w:t>
      </w:r>
      <w:r w:rsidR="005405BE">
        <w:rPr>
          <w:noProof/>
          <w:webHidden/>
        </w:rPr>
        <w:tab/>
      </w:r>
      <w:r w:rsidR="005405BE">
        <w:rPr>
          <w:noProof/>
          <w:webHidden/>
        </w:rPr>
        <w:fldChar w:fldCharType="begin"/>
      </w:r>
      <w:r w:rsidR="005405BE">
        <w:rPr>
          <w:noProof/>
          <w:webHidden/>
        </w:rPr>
        <w:instrText xml:space="preserve"> PAGEREF _Toc316563922 \h </w:instrText>
      </w:r>
      <w:r w:rsidR="005405BE">
        <w:rPr>
          <w:noProof/>
          <w:webHidden/>
        </w:rPr>
      </w:r>
      <w:r w:rsidR="005405BE">
        <w:rPr>
          <w:noProof/>
          <w:webHidden/>
        </w:rPr>
        <w:fldChar w:fldCharType="separate"/>
      </w:r>
      <w:r w:rsidR="004939FD">
        <w:rPr>
          <w:noProof/>
          <w:webHidden/>
        </w:rPr>
        <w:t>5</w:t>
      </w:r>
      <w:r w:rsidR="005405BE">
        <w:rPr>
          <w:noProof/>
          <w:webHidden/>
        </w:rPr>
        <w:fldChar w:fldCharType="end"/>
      </w:r>
      <w:r>
        <w:rPr>
          <w:noProof/>
        </w:rPr>
        <w:fldChar w:fldCharType="end"/>
      </w:r>
    </w:p>
    <w:p w:rsidR="005405BE" w:rsidRPr="00C2330D" w:rsidRDefault="006C6ED6">
      <w:pPr>
        <w:pStyle w:val="Tabladeilustraciones"/>
        <w:tabs>
          <w:tab w:val="right" w:leader="dot" w:pos="9111"/>
        </w:tabs>
        <w:rPr>
          <w:rFonts w:ascii="Calibri" w:eastAsia="Times New Roman" w:hAnsi="Calibri" w:cs="Times New Roman"/>
          <w:noProof/>
          <w:sz w:val="22"/>
          <w:szCs w:val="22"/>
          <w:lang w:eastAsia="es-VE"/>
        </w:rPr>
      </w:pPr>
      <w:r>
        <w:rPr>
          <w:noProof/>
        </w:rPr>
        <w:fldChar w:fldCharType="begin"/>
      </w:r>
      <w:r>
        <w:rPr>
          <w:noProof/>
        </w:rPr>
        <w:instrText xml:space="preserve"> HYPERLINK \l "_Toc316563923" </w:instrText>
      </w:r>
      <w:ins w:id="654" w:author="veloz" w:date="2012-03-15T12:44:00Z">
        <w:r w:rsidR="004939FD">
          <w:rPr>
            <w:noProof/>
          </w:rPr>
        </w:r>
      </w:ins>
      <w:r>
        <w:rPr>
          <w:noProof/>
        </w:rPr>
        <w:fldChar w:fldCharType="separate"/>
      </w:r>
      <w:r w:rsidR="005405BE" w:rsidRPr="00981877">
        <w:rPr>
          <w:rStyle w:val="Hipervnculo"/>
          <w:noProof/>
        </w:rPr>
        <w:t>Figura 3.4: Señal de control repetida periódicamente</w:t>
      </w:r>
      <w:r w:rsidR="005405BE">
        <w:rPr>
          <w:noProof/>
          <w:webHidden/>
        </w:rPr>
        <w:tab/>
      </w:r>
      <w:r w:rsidR="005405BE">
        <w:rPr>
          <w:noProof/>
          <w:webHidden/>
        </w:rPr>
        <w:fldChar w:fldCharType="begin"/>
      </w:r>
      <w:r w:rsidR="005405BE">
        <w:rPr>
          <w:noProof/>
          <w:webHidden/>
        </w:rPr>
        <w:instrText xml:space="preserve"> PAGEREF _Toc316563923 \h </w:instrText>
      </w:r>
      <w:r w:rsidR="005405BE">
        <w:rPr>
          <w:noProof/>
          <w:webHidden/>
        </w:rPr>
      </w:r>
      <w:r w:rsidR="005405BE">
        <w:rPr>
          <w:noProof/>
          <w:webHidden/>
        </w:rPr>
        <w:fldChar w:fldCharType="separate"/>
      </w:r>
      <w:ins w:id="655" w:author="veloz" w:date="2012-03-15T12:44:00Z">
        <w:r w:rsidR="004939FD">
          <w:rPr>
            <w:noProof/>
            <w:webHidden/>
          </w:rPr>
          <w:t>6</w:t>
        </w:r>
      </w:ins>
      <w:del w:id="656" w:author="veloz" w:date="2012-03-15T12:44:00Z">
        <w:r w:rsidR="008943D4" w:rsidDel="004939FD">
          <w:rPr>
            <w:noProof/>
            <w:webHidden/>
          </w:rPr>
          <w:delText>5</w:delText>
        </w:r>
      </w:del>
      <w:r w:rsidR="005405BE">
        <w:rPr>
          <w:noProof/>
          <w:webHidden/>
        </w:rPr>
        <w:fldChar w:fldCharType="end"/>
      </w:r>
      <w:r>
        <w:rPr>
          <w:noProof/>
        </w:rPr>
        <w:fldChar w:fldCharType="end"/>
      </w:r>
    </w:p>
    <w:p w:rsidR="005405BE" w:rsidRPr="00C2330D" w:rsidRDefault="006C6ED6">
      <w:pPr>
        <w:pStyle w:val="Tabladeilustraciones"/>
        <w:tabs>
          <w:tab w:val="right" w:leader="dot" w:pos="9111"/>
        </w:tabs>
        <w:rPr>
          <w:rFonts w:ascii="Calibri" w:eastAsia="Times New Roman" w:hAnsi="Calibri" w:cs="Times New Roman"/>
          <w:noProof/>
          <w:sz w:val="22"/>
          <w:szCs w:val="22"/>
          <w:lang w:eastAsia="es-VE"/>
        </w:rPr>
      </w:pPr>
      <w:r>
        <w:rPr>
          <w:noProof/>
        </w:rPr>
        <w:fldChar w:fldCharType="begin"/>
      </w:r>
      <w:r>
        <w:rPr>
          <w:noProof/>
        </w:rPr>
        <w:instrText xml:space="preserve"> HYPERLINK \l "_Toc316563924" </w:instrText>
      </w:r>
      <w:ins w:id="657" w:author="veloz" w:date="2012-03-15T12:44:00Z">
        <w:r w:rsidR="004939FD">
          <w:rPr>
            <w:noProof/>
          </w:rPr>
        </w:r>
      </w:ins>
      <w:r>
        <w:rPr>
          <w:noProof/>
        </w:rPr>
        <w:fldChar w:fldCharType="separate"/>
      </w:r>
      <w:r w:rsidR="005405BE" w:rsidRPr="00981877">
        <w:rPr>
          <w:rStyle w:val="Hipervnculo"/>
          <w:noProof/>
        </w:rPr>
        <w:t>Figura 3.5: Ruido obtenido luego de la resta de la señal de control</w:t>
      </w:r>
      <w:r w:rsidR="005405BE">
        <w:rPr>
          <w:noProof/>
          <w:webHidden/>
        </w:rPr>
        <w:tab/>
      </w:r>
      <w:r w:rsidR="005405BE">
        <w:rPr>
          <w:noProof/>
          <w:webHidden/>
        </w:rPr>
        <w:fldChar w:fldCharType="begin"/>
      </w:r>
      <w:r w:rsidR="005405BE">
        <w:rPr>
          <w:noProof/>
          <w:webHidden/>
        </w:rPr>
        <w:instrText xml:space="preserve"> PAGEREF _Toc316563924 \h </w:instrText>
      </w:r>
      <w:r w:rsidR="005405BE">
        <w:rPr>
          <w:noProof/>
          <w:webHidden/>
        </w:rPr>
      </w:r>
      <w:r w:rsidR="005405BE">
        <w:rPr>
          <w:noProof/>
          <w:webHidden/>
        </w:rPr>
        <w:fldChar w:fldCharType="separate"/>
      </w:r>
      <w:r w:rsidR="004939FD">
        <w:rPr>
          <w:noProof/>
          <w:webHidden/>
        </w:rPr>
        <w:t>6</w:t>
      </w:r>
      <w:r w:rsidR="005405BE">
        <w:rPr>
          <w:noProof/>
          <w:webHidden/>
        </w:rPr>
        <w:fldChar w:fldCharType="end"/>
      </w:r>
      <w:r>
        <w:rPr>
          <w:noProof/>
        </w:rPr>
        <w:fldChar w:fldCharType="end"/>
      </w:r>
    </w:p>
    <w:p w:rsidR="005405BE" w:rsidRPr="00C2330D" w:rsidRDefault="006C6ED6">
      <w:pPr>
        <w:pStyle w:val="Tabladeilustraciones"/>
        <w:tabs>
          <w:tab w:val="right" w:leader="dot" w:pos="9111"/>
        </w:tabs>
        <w:rPr>
          <w:rFonts w:ascii="Calibri" w:eastAsia="Times New Roman" w:hAnsi="Calibri" w:cs="Times New Roman"/>
          <w:noProof/>
          <w:sz w:val="22"/>
          <w:szCs w:val="22"/>
          <w:lang w:eastAsia="es-VE"/>
        </w:rPr>
      </w:pPr>
      <w:r>
        <w:rPr>
          <w:noProof/>
        </w:rPr>
        <w:fldChar w:fldCharType="begin"/>
      </w:r>
      <w:r>
        <w:rPr>
          <w:noProof/>
        </w:rPr>
        <w:instrText xml:space="preserve"> HYPERLINK \l "_Toc316563925" </w:instrText>
      </w:r>
      <w:ins w:id="658" w:author="veloz" w:date="2012-03-15T12:44:00Z">
        <w:r w:rsidR="004939FD">
          <w:rPr>
            <w:noProof/>
          </w:rPr>
        </w:r>
      </w:ins>
      <w:r>
        <w:rPr>
          <w:noProof/>
        </w:rPr>
        <w:fldChar w:fldCharType="separate"/>
      </w:r>
      <w:r w:rsidR="005405BE" w:rsidRPr="00981877">
        <w:rPr>
          <w:rStyle w:val="Hipervnculo"/>
          <w:noProof/>
        </w:rPr>
        <w:t>Figura 3.6: Diagrama de flujo del algoritmo de control propuesto</w:t>
      </w:r>
      <w:r w:rsidR="005405BE">
        <w:rPr>
          <w:noProof/>
          <w:webHidden/>
        </w:rPr>
        <w:tab/>
      </w:r>
      <w:r w:rsidR="005405BE">
        <w:rPr>
          <w:noProof/>
          <w:webHidden/>
        </w:rPr>
        <w:fldChar w:fldCharType="begin"/>
      </w:r>
      <w:r w:rsidR="005405BE">
        <w:rPr>
          <w:noProof/>
          <w:webHidden/>
        </w:rPr>
        <w:instrText xml:space="preserve"> PAGEREF _Toc316563925 \h </w:instrText>
      </w:r>
      <w:r w:rsidR="005405BE">
        <w:rPr>
          <w:noProof/>
          <w:webHidden/>
        </w:rPr>
      </w:r>
      <w:r w:rsidR="005405BE">
        <w:rPr>
          <w:noProof/>
          <w:webHidden/>
        </w:rPr>
        <w:fldChar w:fldCharType="separate"/>
      </w:r>
      <w:ins w:id="659" w:author="veloz" w:date="2012-03-15T12:44:00Z">
        <w:r w:rsidR="004939FD">
          <w:rPr>
            <w:noProof/>
            <w:webHidden/>
          </w:rPr>
          <w:t>9</w:t>
        </w:r>
      </w:ins>
      <w:del w:id="660" w:author="veloz" w:date="2012-03-15T12:44:00Z">
        <w:r w:rsidR="008943D4" w:rsidDel="004939FD">
          <w:rPr>
            <w:noProof/>
            <w:webHidden/>
          </w:rPr>
          <w:delText>8</w:delText>
        </w:r>
      </w:del>
      <w:r w:rsidR="005405BE">
        <w:rPr>
          <w:noProof/>
          <w:webHidden/>
        </w:rPr>
        <w:fldChar w:fldCharType="end"/>
      </w:r>
      <w:r>
        <w:rPr>
          <w:noProof/>
        </w:rPr>
        <w:fldChar w:fldCharType="end"/>
      </w:r>
    </w:p>
    <w:p w:rsidR="00BF1090" w:rsidRPr="008D2941" w:rsidRDefault="007F7092" w:rsidP="00BF1090">
      <w:r w:rsidRPr="0091532D">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661" w:name="_Toc319497109"/>
      <w:r w:rsidRPr="008D2941">
        <w:t>ABREVIATURAS</w:t>
      </w:r>
      <w:bookmarkEnd w:id="661"/>
    </w:p>
    <w:p w:rsidR="00BF1090" w:rsidRPr="008D2941" w:rsidRDefault="00BF1090" w:rsidP="00BF1090"/>
    <w:p w:rsidR="00BF1090" w:rsidRPr="008D2941" w:rsidRDefault="00BF1090" w:rsidP="00BF1090">
      <w:pPr>
        <w:ind w:firstLine="0"/>
      </w:pPr>
    </w:p>
    <w:p w:rsidR="00BF1090" w:rsidRPr="008D2941" w:rsidRDefault="00BF1090" w:rsidP="00BF1090"/>
    <w:p w:rsidR="00BF1090" w:rsidRPr="008D2941" w:rsidRDefault="00BF1090" w:rsidP="00BF1090">
      <w:pPr>
        <w:pStyle w:val="Normalsininterlineado"/>
      </w:pPr>
    </w:p>
    <w:p w:rsidR="00BF1090" w:rsidRPr="008D2941" w:rsidRDefault="00BF1090" w:rsidP="00BF1090">
      <w:pPr>
        <w:pStyle w:val="Normalsininterlineado"/>
        <w:sectPr w:rsidR="00BF1090" w:rsidRPr="008D2941" w:rsidSect="00BF1090">
          <w:headerReference w:type="default" r:id="rId13"/>
          <w:footerReference w:type="even" r:id="rId14"/>
          <w:footerReference w:type="default" r:id="rId15"/>
          <w:headerReference w:type="first" r:id="rId16"/>
          <w:footerReference w:type="first" r:id="rId17"/>
          <w:pgSz w:w="12240" w:h="15840" w:code="1"/>
          <w:pgMar w:top="1418" w:right="1418" w:bottom="1418" w:left="1701" w:header="709" w:footer="709" w:gutter="0"/>
          <w:pgNumType w:fmt="lowerRoman" w:start="1"/>
          <w:cols w:space="708"/>
          <w:titlePg/>
          <w:docGrid w:linePitch="360"/>
        </w:sectPr>
      </w:pPr>
    </w:p>
    <w:p w:rsidR="00BF1090" w:rsidRPr="008D2941" w:rsidRDefault="00BF1090" w:rsidP="00BF1090">
      <w:pPr>
        <w:pStyle w:val="Normalsininterlineado"/>
      </w:pPr>
      <w:bookmarkStart w:id="662" w:name="_Toc264550869"/>
      <w:bookmarkStart w:id="663" w:name="_Toc276051240"/>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664" w:name="_Toc319497110"/>
      <w:r w:rsidRPr="008D2941">
        <w:t>Introducción</w:t>
      </w:r>
      <w:bookmarkEnd w:id="662"/>
      <w:bookmarkEnd w:id="663"/>
      <w:bookmarkEnd w:id="664"/>
    </w:p>
    <w:p w:rsidR="00BF1090" w:rsidRDefault="00BF1090" w:rsidP="00BF1090"/>
    <w:p w:rsidR="0000108B" w:rsidRDefault="002D3D4B" w:rsidP="003251AB">
      <w:pPr>
        <w:rPr>
          <w:ins w:id="665" w:author="veloz" w:date="2012-03-15T11:35:00Z"/>
        </w:rPr>
      </w:pPr>
      <w:ins w:id="666" w:author="veloz" w:date="2012-03-15T10:43:00Z">
        <w:r>
          <w:t xml:space="preserve">La necesidad de realizar medidas en escalas </w:t>
        </w:r>
      </w:ins>
      <w:ins w:id="667" w:author="veloz" w:date="2012-03-15T10:46:00Z">
        <w:r>
          <w:t>muy</w:t>
        </w:r>
      </w:ins>
      <w:ins w:id="668" w:author="veloz" w:date="2012-03-15T10:43:00Z">
        <w:r>
          <w:t xml:space="preserve"> pequeñas ha impulsado </w:t>
        </w:r>
      </w:ins>
      <w:ins w:id="669" w:author="veloz" w:date="2012-03-15T10:46:00Z">
        <w:r>
          <w:t xml:space="preserve">el desarrollo de </w:t>
        </w:r>
      </w:ins>
      <w:ins w:id="670" w:author="veloz" w:date="2012-03-15T10:43:00Z">
        <w:r>
          <w:t>t</w:t>
        </w:r>
      </w:ins>
      <w:ins w:id="671" w:author="veloz" w:date="2012-03-15T10:44:00Z">
        <w:r>
          <w:t>écn</w:t>
        </w:r>
        <w:bookmarkStart w:id="672" w:name="_GoBack"/>
        <w:bookmarkEnd w:id="672"/>
        <w:r>
          <w:t xml:space="preserve">icas de medición </w:t>
        </w:r>
      </w:ins>
      <w:ins w:id="673" w:author="veloz" w:date="2012-03-15T10:46:00Z">
        <w:r>
          <w:t xml:space="preserve">que puedan resolver distancias muy pequeñas. </w:t>
        </w:r>
      </w:ins>
      <w:ins w:id="674" w:author="veloz" w:date="2012-03-15T10:47:00Z">
        <w:r>
          <w:t xml:space="preserve">El fenómeno de interferencia de la luz se </w:t>
        </w:r>
      </w:ins>
      <w:ins w:id="675" w:author="veloz" w:date="2012-03-15T10:48:00Z">
        <w:r>
          <w:t xml:space="preserve">puede aprovechar para realizar </w:t>
        </w:r>
      </w:ins>
      <w:ins w:id="676" w:author="veloz" w:date="2012-03-15T11:32:00Z">
        <w:r w:rsidR="003251AB">
          <w:t xml:space="preserve">estas mediciones </w:t>
        </w:r>
        <w:r w:rsidR="003251AB">
          <w:fldChar w:fldCharType="begin"/>
        </w:r>
        <w:r w:rsidR="003251AB">
          <w:instrText xml:space="preserve"> ADDIN EN.CITE &lt;EndNote&gt;&lt;Cite&gt;&lt;Author&gt;Hariharan&lt;/Author&gt;&lt;Year&gt;2007&lt;/Year&gt;&lt;RecNum&gt;50&lt;/RecNum&gt;&lt;DisplayText&gt;[1]&lt;/DisplayText&gt;&lt;record&gt;&lt;rec-number&gt;50&lt;/rec-number&gt;&lt;foreign-keys&gt;&lt;key app="EN" db-id="0ffrw0ef80w99be5pxfpfrpvrx0pptxtadwp"&gt;50&lt;/key&gt;&lt;/foreign-keys&gt;&lt;ref-type name="Book"&gt;6&lt;/ref-type&gt;&lt;contributors&gt;&lt;authors&gt;&lt;author&gt;Hariharan, P.&lt;/author&gt;&lt;/authors&gt;&lt;/contributors&gt;&lt;titles&gt;&lt;title&gt;Basics of interferometry&lt;/title&gt;&lt;/titles&gt;&lt;dates&gt;&lt;year&gt;2007&lt;/year&gt;&lt;/dates&gt;&lt;publisher&gt;Elsevier Academic Press&lt;/publisher&gt;&lt;isbn&gt;9780123735898&lt;/isbn&gt;&lt;urls&gt;&lt;related-urls&gt;&lt;url&gt;http://books.google.co.ve/books?id=sWbGSSQ6fPYC&lt;/url&gt;&lt;/related-urls&gt;&lt;/urls&gt;&lt;/record&gt;&lt;/Cite&gt;&lt;/EndNote&gt;</w:instrText>
        </w:r>
        <w:r w:rsidR="003251AB">
          <w:fldChar w:fldCharType="separate"/>
        </w:r>
        <w:r w:rsidR="003251AB">
          <w:rPr>
            <w:noProof/>
          </w:rPr>
          <w:t>[</w:t>
        </w:r>
      </w:ins>
      <w:r w:rsidR="007C66BC">
        <w:rPr>
          <w:noProof/>
        </w:rPr>
        <w:fldChar w:fldCharType="begin"/>
      </w:r>
      <w:r w:rsidR="007C66BC">
        <w:rPr>
          <w:noProof/>
        </w:rPr>
        <w:instrText xml:space="preserve"> HYPERLINK  \l "_ENREF_1" \o "Hariharan, 2007 #50" </w:instrText>
      </w:r>
      <w:r w:rsidR="007C66BC">
        <w:rPr>
          <w:noProof/>
        </w:rPr>
      </w:r>
      <w:r w:rsidR="007C66BC">
        <w:rPr>
          <w:noProof/>
        </w:rPr>
        <w:fldChar w:fldCharType="separate"/>
      </w:r>
      <w:ins w:id="677" w:author="veloz" w:date="2012-03-15T11:32:00Z">
        <w:r w:rsidR="007C66BC">
          <w:rPr>
            <w:noProof/>
          </w:rPr>
          <w:t>1</w:t>
        </w:r>
      </w:ins>
      <w:r w:rsidR="007C66BC">
        <w:rPr>
          <w:noProof/>
        </w:rPr>
        <w:fldChar w:fldCharType="end"/>
      </w:r>
      <w:ins w:id="678" w:author="veloz" w:date="2012-03-15T11:32:00Z">
        <w:r w:rsidR="003251AB">
          <w:rPr>
            <w:noProof/>
          </w:rPr>
          <w:t>]</w:t>
        </w:r>
        <w:r w:rsidR="003251AB">
          <w:fldChar w:fldCharType="end"/>
        </w:r>
        <w:r w:rsidR="003251AB">
          <w:t xml:space="preserve">, sin embargo, </w:t>
        </w:r>
      </w:ins>
      <w:ins w:id="679" w:author="veloz" w:date="2012-03-15T11:33:00Z">
        <w:r w:rsidR="003251AB">
          <w:t xml:space="preserve">se deben mantener unas condiciones para poder aumentar los límites de la resolución. </w:t>
        </w:r>
      </w:ins>
      <w:ins w:id="680" w:author="veloz" w:date="2012-03-15T11:34:00Z">
        <w:r w:rsidR="0000108B">
          <w:t xml:space="preserve">A partir de la fase </w:t>
        </w:r>
      </w:ins>
      <w:ins w:id="681" w:author="veloz" w:date="2012-03-15T11:35:00Z">
        <w:r w:rsidR="0000108B">
          <w:t>óptica en un interferograma, es posible obtener una medida de distancia, sin embargo, existe un límite de resolución de la fase óptica que viene dado por la cantidad de niveles de intensidad que se pueden tener en el interferograma.</w:t>
        </w:r>
      </w:ins>
    </w:p>
    <w:p w:rsidR="0000108B" w:rsidRDefault="0000108B" w:rsidP="0000108B">
      <w:pPr>
        <w:pStyle w:val="MTDisplayEquation"/>
        <w:rPr>
          <w:ins w:id="682" w:author="veloz" w:date="2012-03-15T11:35:00Z"/>
        </w:rPr>
        <w:pPrChange w:id="683" w:author="veloz" w:date="2012-03-15T11:35:00Z">
          <w:pPr/>
        </w:pPrChange>
      </w:pPr>
      <w:ins w:id="684" w:author="veloz" w:date="2012-03-15T11:35:00Z">
        <w:r>
          <w:tab/>
        </w:r>
        <w:r w:rsidRPr="0000108B">
          <w:rPr>
            <w:position w:val="-30"/>
            <w:rPrChange w:id="685" w:author="veloz" w:date="2012-03-15T11:36:00Z">
              <w:rPr>
                <w:position w:val="-4"/>
              </w:rPr>
            </w:rPrChange>
          </w:rPr>
          <w:object w:dxaOrig="1240" w:dyaOrig="680">
            <v:shape id="_x0000_i1378" type="#_x0000_t75" style="width:62.25pt;height:33.75pt" o:ole="">
              <v:imagedata r:id="rId18" o:title=""/>
            </v:shape>
            <o:OLEObject Type="Embed" ProgID="Equation.DSMT4" ShapeID="_x0000_i1378" DrawAspect="Content" ObjectID="_1393337263" r:id="rId19"/>
          </w:object>
        </w:r>
      </w:ins>
    </w:p>
    <w:p w:rsidR="0000108B" w:rsidRDefault="0000108B" w:rsidP="003251AB">
      <w:pPr>
        <w:rPr>
          <w:ins w:id="686" w:author="veloz" w:date="2012-03-15T11:39:00Z"/>
        </w:rPr>
        <w:pPrChange w:id="687" w:author="veloz" w:date="2012-03-15T11:33:00Z">
          <w:pPr/>
        </w:pPrChange>
      </w:pPr>
      <w:ins w:id="688" w:author="veloz" w:date="2012-03-15T11:36:00Z">
        <w:r>
          <w:t xml:space="preserve">Donde </w:t>
        </w:r>
        <w:r w:rsidRPr="0000108B">
          <w:rPr>
            <w:position w:val="-12"/>
            <w:rPrChange w:id="689" w:author="veloz" w:date="2012-03-15T11:36:00Z">
              <w:rPr>
                <w:position w:val="-4"/>
              </w:rPr>
            </w:rPrChange>
          </w:rPr>
          <w:object w:dxaOrig="580" w:dyaOrig="360">
            <v:shape id="_x0000_i1379" type="#_x0000_t75" style="width:29.25pt;height:18pt" o:ole="">
              <v:imagedata r:id="rId20" o:title=""/>
            </v:shape>
            <o:OLEObject Type="Embed" ProgID="Equation.DSMT4" ShapeID="_x0000_i1379" DrawAspect="Content" ObjectID="_1393337264" r:id="rId21"/>
          </w:object>
        </w:r>
        <w:r>
          <w:t xml:space="preserve"> es la resolución mínima de la fase que se puede obtener con los </w:t>
        </w:r>
      </w:ins>
      <w:ins w:id="690" w:author="veloz" w:date="2012-03-15T11:37:00Z">
        <w:r w:rsidRPr="0000108B">
          <w:rPr>
            <w:position w:val="-12"/>
            <w:rPrChange w:id="691" w:author="veloz" w:date="2012-03-15T11:37:00Z">
              <w:rPr>
                <w:position w:val="-4"/>
              </w:rPr>
            </w:rPrChange>
          </w:rPr>
          <w:object w:dxaOrig="420" w:dyaOrig="360">
            <v:shape id="_x0000_i1380" type="#_x0000_t75" style="width:21pt;height:18pt" o:ole="">
              <v:imagedata r:id="rId22" o:title=""/>
            </v:shape>
            <o:OLEObject Type="Embed" ProgID="Equation.DSMT4" ShapeID="_x0000_i1380" DrawAspect="Content" ObjectID="_1393337265" r:id="rId23"/>
          </w:object>
        </w:r>
        <w:r>
          <w:t>niveles de intensidad que puedan ser medidos. Si la imagen se toma con escala de grises, entonces estos niveles serán los niveles de grises entre un m</w:t>
        </w:r>
      </w:ins>
      <w:ins w:id="692" w:author="veloz" w:date="2012-03-15T11:38:00Z">
        <w:r>
          <w:t>áximo y un mínimo en el interferograma. Es por esto, que si los interferogramas obtenidos poseen una disminuci</w:t>
        </w:r>
        <w:r w:rsidR="00DE1E7E">
          <w:t xml:space="preserve">ón en </w:t>
        </w:r>
        <w:r>
          <w:t>la cantidad de niveles de intensidad o niveles de grises</w:t>
        </w:r>
      </w:ins>
      <w:ins w:id="693" w:author="veloz" w:date="2012-03-15T11:51:00Z">
        <w:r w:rsidR="00DE1E7E">
          <w:t xml:space="preserve">, </w:t>
        </w:r>
      </w:ins>
      <w:ins w:id="694" w:author="veloz" w:date="2012-03-15T11:38:00Z">
        <w:r>
          <w:t>la resoluci</w:t>
        </w:r>
      </w:ins>
      <w:ins w:id="695" w:author="veloz" w:date="2012-03-15T11:39:00Z">
        <w:r>
          <w:t>ón del sistema se verá reducida.</w:t>
        </w:r>
      </w:ins>
    </w:p>
    <w:p w:rsidR="005E27CC" w:rsidRDefault="00DE1E7E" w:rsidP="003251AB">
      <w:pPr>
        <w:rPr>
          <w:ins w:id="696" w:author="veloz" w:date="2012-03-14T14:18:00Z"/>
        </w:rPr>
        <w:pPrChange w:id="697" w:author="veloz" w:date="2012-03-15T11:33:00Z">
          <w:pPr/>
        </w:pPrChange>
      </w:pPr>
      <w:ins w:id="698" w:author="veloz" w:date="2012-03-15T11:52:00Z">
        <w:r>
          <w:t xml:space="preserve">Una manera de ver el contraste de la imagen </w:t>
        </w:r>
      </w:ins>
      <w:del w:id="699" w:author="veloz" w:date="2012-03-15T11:32:00Z">
        <w:r w:rsidR="002D3620" w:rsidDel="003251AB">
          <w:fldChar w:fldCharType="begin"/>
        </w:r>
        <w:r w:rsidR="002D3620" w:rsidDel="003251AB">
          <w:delInstrText xml:space="preserve"> ADDIN EN.CITE &lt;EndNote&gt;&lt;Cite&gt;&lt;Author&gt;Hariharan&lt;/Author&gt;&lt;Year&gt;2007&lt;/Year&gt;&lt;RecNum&gt;50&lt;/RecNum&gt;&lt;DisplayText&gt;[1]&lt;/DisplayText&gt;&lt;record&gt;&lt;rec-number&gt;50&lt;/rec-number&gt;&lt;foreign-keys&gt;&lt;key app="EN" db-id="0ffrw0ef80w99be5pxfpfrpvrx0pptxtadwp"&gt;50&lt;/key&gt;&lt;/foreign-keys&gt;&lt;ref-type name="Book"&gt;6&lt;/ref-type&gt;&lt;contributors&gt;&lt;authors&gt;&lt;author&gt;Hariharan, P.&lt;/author&gt;&lt;/authors&gt;&lt;/contributors&gt;&lt;titles&gt;&lt;title&gt;Basics of interferometry&lt;/title&gt;&lt;/titles&gt;&lt;dates&gt;&lt;year&gt;2007&lt;/year&gt;&lt;/dates&gt;&lt;publisher&gt;Elsevier Academic Press&lt;/publisher&gt;&lt;isbn&gt;9780123735898&lt;/isbn&gt;&lt;urls&gt;&lt;related-urls&gt;&lt;url&gt;http://books.google.co.ve/books?id=sWbGSSQ6fPYC&lt;/url&gt;&lt;/related-urls&gt;&lt;/urls&gt;&lt;/record&gt;&lt;/Cite&gt;&lt;/EndNote&gt;</w:delInstrText>
        </w:r>
        <w:r w:rsidR="002D3620" w:rsidDel="003251AB">
          <w:fldChar w:fldCharType="separate"/>
        </w:r>
        <w:r w:rsidR="002D3620" w:rsidDel="003251AB">
          <w:rPr>
            <w:noProof/>
          </w:rPr>
          <w:delText>[</w:delText>
        </w:r>
        <w:r w:rsidR="006C6ED6" w:rsidDel="003251AB">
          <w:fldChar w:fldCharType="begin"/>
        </w:r>
        <w:r w:rsidR="006C6ED6" w:rsidDel="003251AB">
          <w:delInstrText xml:space="preserve"> HYPERLINK \l "_ENREF_1" \o "Hariharan, 2007 #50" </w:delInstrText>
        </w:r>
        <w:r w:rsidR="006C6ED6" w:rsidDel="003251AB">
          <w:fldChar w:fldCharType="separate"/>
        </w:r>
        <w:r w:rsidR="002D3620" w:rsidDel="003251AB">
          <w:rPr>
            <w:noProof/>
          </w:rPr>
          <w:delText>1</w:delText>
        </w:r>
        <w:r w:rsidR="006C6ED6" w:rsidDel="003251AB">
          <w:rPr>
            <w:noProof/>
          </w:rPr>
          <w:fldChar w:fldCharType="end"/>
        </w:r>
        <w:r w:rsidR="002D3620" w:rsidDel="003251AB">
          <w:rPr>
            <w:noProof/>
          </w:rPr>
          <w:delText>]</w:delText>
        </w:r>
        <w:r w:rsidR="002D3620" w:rsidDel="003251AB">
          <w:fldChar w:fldCharType="end"/>
        </w:r>
      </w:del>
    </w:p>
    <w:p w:rsidR="009566B4" w:rsidRPr="008D2941" w:rsidRDefault="009566B4" w:rsidP="00BF1090"/>
    <w:p w:rsidR="00BF1090" w:rsidRPr="008D2941" w:rsidRDefault="00BF1090" w:rsidP="00BF1090">
      <w:pPr>
        <w:spacing w:after="0" w:line="240" w:lineRule="auto"/>
        <w:rPr>
          <w:lang w:eastAsia="ar-SA"/>
        </w:rPr>
      </w:pPr>
      <w:r w:rsidRPr="008D2941">
        <w:rPr>
          <w:lang w:eastAsia="ar-SA"/>
        </w:rPr>
        <w:br w:type="page"/>
      </w: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Default="00BF1090" w:rsidP="00EB6BBC">
      <w:pPr>
        <w:pStyle w:val="Ttulo1"/>
      </w:pPr>
      <w:bookmarkStart w:id="700" w:name="_Toc319497111"/>
      <w:r w:rsidRPr="008D2941">
        <w:t>CAPITULO I</w:t>
      </w:r>
      <w:r w:rsidRPr="008D2941">
        <w:br/>
      </w:r>
      <w:r w:rsidRPr="008D2941">
        <w:br/>
      </w:r>
      <w:r w:rsidR="00331690" w:rsidRPr="008D2941">
        <w:t>Marco Teórico</w:t>
      </w:r>
      <w:bookmarkEnd w:id="700"/>
    </w:p>
    <w:p w:rsidR="005E27CC" w:rsidRPr="005E27CC" w:rsidRDefault="005E27CC" w:rsidP="005E27CC"/>
    <w:p w:rsidR="008A1939" w:rsidRPr="008D2941" w:rsidRDefault="008A1939" w:rsidP="008A1939">
      <w:pPr>
        <w:pStyle w:val="Ttulo2"/>
      </w:pPr>
      <w:bookmarkStart w:id="701" w:name="_Toc319497112"/>
      <w:r w:rsidRPr="008D2941">
        <w:t>Índice de refracción</w:t>
      </w:r>
      <w:bookmarkEnd w:id="701"/>
    </w:p>
    <w:p w:rsidR="008A1939" w:rsidRPr="008D2941" w:rsidRDefault="000D575E" w:rsidP="008A1939">
      <w:r>
        <w:fldChar w:fldCharType="begin"/>
      </w:r>
      <w:r>
        <w:instrText xml:space="preserve"> MACROBUTTON MTEditEquationSection2 </w:instrText>
      </w:r>
      <w:r w:rsidRPr="000D575E">
        <w:rPr>
          <w:rStyle w:val="MTEquationSection"/>
        </w:rPr>
        <w:instrText>Equation Chapter (Next) Section 1</w:instrText>
      </w:r>
      <w:fldSimple w:instr=" SEQ MTEqn \r \h \* MERGEFORMAT "/>
      <w:fldSimple w:instr=" SEQ MTSec \r 1 \h \* MERGEFORMAT "/>
      <w:fldSimple w:instr=" SEQ MTChap \h \* MERGEFORMAT "/>
      <w:r>
        <w:fldChar w:fldCharType="end"/>
      </w:r>
      <w:r w:rsidR="008A1939" w:rsidRPr="008D2941">
        <w:t>El índice de refracción está definido como la proporción entre la velocidad de la luz en el vacío y la velocidad de la luz en un medio</w:t>
      </w:r>
      <w:r w:rsidR="000B13EA">
        <w:t xml:space="preserve"> </w:t>
      </w:r>
      <w:r w:rsidR="007F7092" w:rsidRPr="008D2941">
        <w:fldChar w:fldCharType="begin"/>
      </w:r>
      <w:r w:rsidR="002D3620">
        <w:instrText xml:space="preserve"> ADDIN EN.CITE &lt;EndNote&gt;&lt;Cite&gt;&lt;Author&gt;Jenkins&lt;/Author&gt;&lt;Year&gt;2001&lt;/Year&gt;&lt;RecNum&gt;38&lt;/RecNum&gt;&lt;DisplayText&gt;[2]&lt;/DisplayText&gt;&lt;record&gt;&lt;rec-number&gt;38&lt;/rec-number&gt;&lt;foreign-keys&gt;&lt;key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7F7092" w:rsidRPr="008D2941">
        <w:fldChar w:fldCharType="separate"/>
      </w:r>
      <w:r w:rsidR="002D3620">
        <w:rPr>
          <w:noProof/>
        </w:rPr>
        <w:t>[</w:t>
      </w:r>
      <w:hyperlink w:anchor="_ENREF_2" w:tooltip="Jenkins, 2001 #38" w:history="1">
        <w:r w:rsidR="007C66BC">
          <w:rPr>
            <w:noProof/>
          </w:rPr>
          <w:t>2</w:t>
        </w:r>
      </w:hyperlink>
      <w:r w:rsidR="002D3620">
        <w:rPr>
          <w:noProof/>
        </w:rPr>
        <w:t>]</w:t>
      </w:r>
      <w:r w:rsidR="007F7092" w:rsidRPr="008D2941">
        <w:fldChar w:fldCharType="end"/>
      </w:r>
      <w:r w:rsidR="000B13EA">
        <w:t>.</w:t>
      </w:r>
    </w:p>
    <w:p w:rsidR="008A1939" w:rsidRPr="0091532D" w:rsidRDefault="008A1939" w:rsidP="008A1939">
      <w:pPr>
        <w:pStyle w:val="MTDisplayEquation"/>
        <w:rPr>
          <w:lang w:val="es-VE"/>
        </w:rPr>
      </w:pPr>
      <w:r w:rsidRPr="0091532D">
        <w:rPr>
          <w:lang w:val="es-VE"/>
        </w:rPr>
        <w:tab/>
      </w:r>
      <w:r w:rsidRPr="0091532D">
        <w:rPr>
          <w:position w:val="-24"/>
          <w:lang w:val="es-VE"/>
        </w:rPr>
        <w:object w:dxaOrig="580" w:dyaOrig="620">
          <v:shape id="_x0000_i1029" type="#_x0000_t75" style="width:29.25pt;height:31.5pt" o:ole="">
            <v:imagedata r:id="rId24" o:title=""/>
          </v:shape>
          <o:OLEObject Type="Embed" ProgID="Equation.DSMT4" ShapeID="_x0000_i1029" DrawAspect="Content" ObjectID="_1393337266" r:id="rId2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del w:id="702" w:author="veloz" w:date="2012-03-15T12:44:00Z">
        <w:r w:rsidR="004939FD" w:rsidDel="004939FD">
          <w:rPr>
            <w:lang w:val="es-VE"/>
          </w:rPr>
          <w:fldChar w:fldCharType="separate"/>
        </w:r>
      </w:del>
      <w:r w:rsidR="00CF2C7B">
        <w:rPr>
          <w:lang w:val="es-VE"/>
        </w:rPr>
        <w:fldChar w:fldCharType="end"/>
      </w:r>
      <w:bookmarkStart w:id="703" w:name="ZEqnNum44488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1</w:instrText>
      </w:r>
      <w:r w:rsidR="00CF2C7B">
        <w:rPr>
          <w:lang w:val="es-VE"/>
        </w:rPr>
        <w:fldChar w:fldCharType="end"/>
      </w:r>
      <w:r w:rsidR="00CF2C7B">
        <w:rPr>
          <w:lang w:val="es-VE"/>
        </w:rPr>
        <w:instrText>)</w:instrText>
      </w:r>
      <w:bookmarkEnd w:id="703"/>
      <w:r w:rsidR="00CF2C7B">
        <w:rPr>
          <w:lang w:val="es-VE"/>
        </w:rPr>
        <w:fldChar w:fldCharType="end"/>
      </w:r>
    </w:p>
    <w:p w:rsidR="008A1939" w:rsidRPr="0091532D" w:rsidRDefault="008A1939" w:rsidP="008A1939">
      <w:r w:rsidRPr="0091532D">
        <w:t xml:space="preserve">Donde </w:t>
      </w:r>
      <w:r w:rsidRPr="0091532D">
        <w:rPr>
          <w:position w:val="-6"/>
        </w:rPr>
        <w:object w:dxaOrig="180" w:dyaOrig="220">
          <v:shape id="_x0000_i1030" type="#_x0000_t75" style="width:9pt;height:12pt" o:ole="">
            <v:imagedata r:id="rId26" o:title=""/>
          </v:shape>
          <o:OLEObject Type="Embed" ProgID="Equation.DSMT4" ShapeID="_x0000_i1030" DrawAspect="Content" ObjectID="_1393337267" r:id="rId27"/>
        </w:object>
      </w:r>
      <w:r w:rsidRPr="0091532D">
        <w:t xml:space="preserve"> es la velocidad de la luz en el vacío, </w:t>
      </w:r>
      <w:r w:rsidRPr="0091532D">
        <w:rPr>
          <w:position w:val="-6"/>
        </w:rPr>
        <w:object w:dxaOrig="180" w:dyaOrig="220">
          <v:shape id="_x0000_i1031" type="#_x0000_t75" style="width:9pt;height:12pt" o:ole="">
            <v:imagedata r:id="rId28" o:title=""/>
          </v:shape>
          <o:OLEObject Type="Embed" ProgID="Equation.DSMT4" ShapeID="_x0000_i1031" DrawAspect="Content" ObjectID="_1393337268" r:id="rId29"/>
        </w:object>
      </w:r>
      <w:r w:rsidRPr="0091532D">
        <w:t xml:space="preserve"> es la velocidad de la luz en el medio y </w:t>
      </w:r>
      <w:r w:rsidRPr="0091532D">
        <w:rPr>
          <w:position w:val="-6"/>
        </w:rPr>
        <w:object w:dxaOrig="200" w:dyaOrig="220">
          <v:shape id="_x0000_i1032" type="#_x0000_t75" style="width:9.75pt;height:12pt" o:ole="">
            <v:imagedata r:id="rId30" o:title=""/>
          </v:shape>
          <o:OLEObject Type="Embed" ProgID="Equation.DSMT4" ShapeID="_x0000_i1032" DrawAspect="Content" ObjectID="_1393337269" r:id="rId31"/>
        </w:object>
      </w:r>
      <w:r w:rsidRPr="0091532D">
        <w:t xml:space="preserve"> es el índice de refracción.</w:t>
      </w:r>
    </w:p>
    <w:p w:rsidR="008A1939" w:rsidRPr="0091532D" w:rsidRDefault="008A1939" w:rsidP="008A1939">
      <w:pPr>
        <w:pStyle w:val="Ttulo2"/>
      </w:pPr>
      <w:bookmarkStart w:id="704" w:name="_Toc319497113"/>
      <w:r w:rsidRPr="0091532D">
        <w:t>Camino óptico</w:t>
      </w:r>
      <w:bookmarkEnd w:id="704"/>
    </w:p>
    <w:p w:rsidR="008A1939" w:rsidRPr="0091532D" w:rsidRDefault="008A1939" w:rsidP="00FF73DC">
      <w:pPr>
        <w:ind w:firstLine="0"/>
      </w:pPr>
      <w:r w:rsidRPr="0091532D">
        <w:t>El camino óptico</w:t>
      </w:r>
      <w:r w:rsidR="00FF73DC">
        <w:t xml:space="preserve"> </w:t>
      </w:r>
      <w:r w:rsidR="000B13EA" w:rsidRPr="0091532D">
        <w:rPr>
          <w:position w:val="-4"/>
        </w:rPr>
        <w:object w:dxaOrig="220" w:dyaOrig="260">
          <v:shape id="_x0000_i1033" type="#_x0000_t75" style="width:12pt;height:12.75pt" o:ole="">
            <v:imagedata r:id="rId32" o:title=""/>
          </v:shape>
          <o:OLEObject Type="Embed" ProgID="Equation.DSMT4" ShapeID="_x0000_i1033" DrawAspect="Content" ObjectID="_1393337270" r:id="rId33"/>
        </w:object>
      </w:r>
      <w:r w:rsidR="000B13EA">
        <w:rPr>
          <w:position w:val="-4"/>
        </w:rPr>
        <w:t xml:space="preserve"> </w:t>
      </w:r>
      <w:r w:rsidR="00FF73DC">
        <w:t xml:space="preserve">se define como </w:t>
      </w:r>
      <w:r w:rsidRPr="0091532D">
        <w:t xml:space="preserve">la distancia </w:t>
      </w:r>
      <w:r w:rsidR="00FF73DC">
        <w:t>recorrida por</w:t>
      </w:r>
      <w:r w:rsidRPr="0091532D">
        <w:t xml:space="preserve"> un haz de luz </w:t>
      </w:r>
      <w:r w:rsidR="000B13EA">
        <w:t>multiplicada</w:t>
      </w:r>
      <w:r w:rsidR="00FF73DC">
        <w:t xml:space="preserve"> por el </w:t>
      </w:r>
      <w:r w:rsidR="000B13EA">
        <w:t>índice</w:t>
      </w:r>
      <w:r w:rsidR="00FF73DC">
        <w:t xml:space="preserve"> de </w:t>
      </w:r>
      <w:r w:rsidR="000B13EA">
        <w:t>refracción</w:t>
      </w:r>
      <w:r w:rsidR="00FF73DC">
        <w:t xml:space="preserve"> del medio en el cual se propaga</w:t>
      </w:r>
      <w:r w:rsidR="000B13EA">
        <w:t xml:space="preserve"> </w:t>
      </w:r>
      <w:r w:rsidR="000B13EA" w:rsidRPr="008D2941">
        <w:fldChar w:fldCharType="begin"/>
      </w:r>
      <w:r w:rsidR="002D3620">
        <w:instrText xml:space="preserve"> ADDIN EN.CITE &lt;EndNote&gt;&lt;Cite&gt;&lt;Author&gt;Jenkins&lt;/Author&gt;&lt;Year&gt;2001&lt;/Year&gt;&lt;RecNum&gt;38&lt;/RecNum&gt;&lt;DisplayText&gt;[2]&lt;/DisplayText&gt;&lt;record&gt;&lt;rec-number&gt;38&lt;/rec-number&gt;&lt;foreign-keys&gt;&lt;key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0B13EA" w:rsidRPr="008D2941">
        <w:fldChar w:fldCharType="separate"/>
      </w:r>
      <w:r w:rsidR="002D3620">
        <w:rPr>
          <w:noProof/>
        </w:rPr>
        <w:t>[</w:t>
      </w:r>
      <w:hyperlink w:anchor="_ENREF_2" w:tooltip="Jenkins, 2001 #38" w:history="1">
        <w:r w:rsidR="007C66BC">
          <w:rPr>
            <w:noProof/>
          </w:rPr>
          <w:t>2</w:t>
        </w:r>
      </w:hyperlink>
      <w:r w:rsidR="002D3620">
        <w:rPr>
          <w:noProof/>
        </w:rPr>
        <w:t>]</w:t>
      </w:r>
      <w:r w:rsidR="000B13EA" w:rsidRPr="008D2941">
        <w:fldChar w:fldCharType="end"/>
      </w:r>
      <w:r w:rsidR="000B13EA">
        <w:t>.</w:t>
      </w:r>
    </w:p>
    <w:p w:rsidR="008A1939" w:rsidRPr="0091532D" w:rsidRDefault="008A1939" w:rsidP="008A1939">
      <w:pPr>
        <w:pStyle w:val="MTDisplayEquation"/>
        <w:rPr>
          <w:lang w:val="es-VE"/>
        </w:rPr>
      </w:pPr>
      <w:r w:rsidRPr="0091532D">
        <w:rPr>
          <w:lang w:val="es-VE"/>
        </w:rPr>
        <w:tab/>
      </w:r>
      <w:r w:rsidR="00FF73DC" w:rsidRPr="0091532D">
        <w:rPr>
          <w:position w:val="-6"/>
          <w:lang w:val="es-VE"/>
        </w:rPr>
        <w:object w:dxaOrig="859" w:dyaOrig="279">
          <v:shape id="_x0000_i1034" type="#_x0000_t75" style="width:42.75pt;height:14.25pt" o:ole="">
            <v:imagedata r:id="rId34" o:title=""/>
          </v:shape>
          <o:OLEObject Type="Embed" ProgID="Equation.DSMT4" ShapeID="_x0000_i1034" DrawAspect="Content" ObjectID="_1393337271" r:id="rId3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del w:id="705" w:author="veloz" w:date="2012-03-15T12:44:00Z">
        <w:r w:rsidR="004939FD" w:rsidDel="004939FD">
          <w:rPr>
            <w:lang w:val="es-VE"/>
          </w:rPr>
          <w:fldChar w:fldCharType="separate"/>
        </w:r>
      </w:del>
      <w:r w:rsidR="00CF2C7B">
        <w:rPr>
          <w:lang w:val="es-VE"/>
        </w:rPr>
        <w:fldChar w:fldCharType="end"/>
      </w:r>
      <w:bookmarkStart w:id="706" w:name="ZEqnNum648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2</w:instrText>
      </w:r>
      <w:r w:rsidR="00CF2C7B">
        <w:rPr>
          <w:lang w:val="es-VE"/>
        </w:rPr>
        <w:fldChar w:fldCharType="end"/>
      </w:r>
      <w:r w:rsidR="00CF2C7B">
        <w:rPr>
          <w:lang w:val="es-VE"/>
        </w:rPr>
        <w:instrText>)</w:instrText>
      </w:r>
      <w:bookmarkEnd w:id="706"/>
      <w:r w:rsidR="00CF2C7B">
        <w:rPr>
          <w:lang w:val="es-VE"/>
        </w:rPr>
        <w:fldChar w:fldCharType="end"/>
      </w:r>
    </w:p>
    <w:p w:rsidR="0080060D" w:rsidRPr="008D2941" w:rsidRDefault="00331690" w:rsidP="00EB6BBC">
      <w:pPr>
        <w:pStyle w:val="Ttulo2"/>
      </w:pPr>
      <w:bookmarkStart w:id="707" w:name="_Toc319497114"/>
      <w:r w:rsidRPr="008D2941">
        <w:t>Interferencia de la Luz</w:t>
      </w:r>
      <w:bookmarkEnd w:id="707"/>
    </w:p>
    <w:p w:rsidR="00EE263D" w:rsidRPr="008D2941" w:rsidRDefault="00EB426B">
      <w:r w:rsidRPr="008D2941">
        <w:t>Una onda de luz que se propaga en la dirección z se puede escribir con la siguiente función de onda</w:t>
      </w:r>
    </w:p>
    <w:p w:rsidR="00EB426B" w:rsidRPr="0091532D" w:rsidRDefault="00EB426B" w:rsidP="00EB426B">
      <w:pPr>
        <w:pStyle w:val="MTDisplayEquation"/>
        <w:rPr>
          <w:lang w:val="es-VE"/>
        </w:rPr>
      </w:pPr>
      <w:r w:rsidRPr="0091532D">
        <w:rPr>
          <w:lang w:val="es-VE"/>
        </w:rPr>
        <w:tab/>
      </w:r>
      <w:r w:rsidR="00320096" w:rsidRPr="0091532D">
        <w:rPr>
          <w:position w:val="-30"/>
          <w:lang w:val="es-VE"/>
        </w:rPr>
        <w:object w:dxaOrig="3260" w:dyaOrig="720">
          <v:shape id="_x0000_i1035" type="#_x0000_t75" style="width:163.5pt;height:36pt" o:ole="">
            <v:imagedata r:id="rId36" o:title=""/>
          </v:shape>
          <o:OLEObject Type="Embed" ProgID="Equation.DSMT4" ShapeID="_x0000_i1035" DrawAspect="Content" ObjectID="_1393337272" r:id="rId37"/>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del w:id="708" w:author="veloz" w:date="2012-03-15T12:44:00Z">
        <w:r w:rsidR="004939FD" w:rsidDel="004939FD">
          <w:rPr>
            <w:lang w:val="es-VE"/>
          </w:rPr>
          <w:fldChar w:fldCharType="separate"/>
        </w:r>
      </w:del>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3</w:instrText>
      </w:r>
      <w:r w:rsidR="00CF2C7B">
        <w:rPr>
          <w:lang w:val="es-VE"/>
        </w:rPr>
        <w:fldChar w:fldCharType="end"/>
      </w:r>
      <w:r w:rsidR="00CF2C7B">
        <w:rPr>
          <w:lang w:val="es-VE"/>
        </w:rPr>
        <w:instrText>)</w:instrText>
      </w:r>
      <w:r w:rsidR="00CF2C7B">
        <w:rPr>
          <w:lang w:val="es-VE"/>
        </w:rPr>
        <w:fldChar w:fldCharType="end"/>
      </w:r>
    </w:p>
    <w:p w:rsidR="00EB426B" w:rsidRPr="008D2941" w:rsidRDefault="00EB426B">
      <w:r w:rsidRPr="008D2941">
        <w:lastRenderedPageBreak/>
        <w:t>Donde:</w:t>
      </w:r>
    </w:p>
    <w:p w:rsidR="00EB426B" w:rsidRPr="008D2941" w:rsidRDefault="00EB426B" w:rsidP="00B82B2C">
      <w:pPr>
        <w:pStyle w:val="Prrafodelista"/>
        <w:numPr>
          <w:ilvl w:val="0"/>
          <w:numId w:val="1"/>
        </w:numPr>
      </w:pPr>
      <w:r w:rsidRPr="0091532D">
        <w:rPr>
          <w:position w:val="-6"/>
        </w:rPr>
        <w:object w:dxaOrig="220" w:dyaOrig="279">
          <v:shape id="_x0000_i1036" type="#_x0000_t75" style="width:12pt;height:13.5pt" o:ole="">
            <v:imagedata r:id="rId38" o:title=""/>
          </v:shape>
          <o:OLEObject Type="Embed" ProgID="Equation.DSMT4" ShapeID="_x0000_i1036" DrawAspect="Content" ObjectID="_1393337273" r:id="rId39"/>
        </w:object>
      </w:r>
      <w:r w:rsidRPr="008D2941">
        <w:t xml:space="preserve"> es la longitud de onda</w:t>
      </w:r>
    </w:p>
    <w:p w:rsidR="00EB426B" w:rsidRPr="008D2941" w:rsidRDefault="00EB426B" w:rsidP="00B82B2C">
      <w:pPr>
        <w:pStyle w:val="Prrafodelista"/>
        <w:numPr>
          <w:ilvl w:val="0"/>
          <w:numId w:val="1"/>
        </w:numPr>
      </w:pPr>
      <w:r w:rsidRPr="0091532D">
        <w:rPr>
          <w:position w:val="-6"/>
        </w:rPr>
        <w:object w:dxaOrig="200" w:dyaOrig="220">
          <v:shape id="_x0000_i1037" type="#_x0000_t75" style="width:9.75pt;height:12pt" o:ole="">
            <v:imagedata r:id="rId40" o:title=""/>
          </v:shape>
          <o:OLEObject Type="Embed" ProgID="Equation.DSMT4" ShapeID="_x0000_i1037" DrawAspect="Content" ObjectID="_1393337274" r:id="rId41"/>
        </w:object>
      </w:r>
      <w:r w:rsidRPr="008D2941">
        <w:t xml:space="preserve"> es la frecuencia (número de ondas por unidad de tiempo)</w:t>
      </w:r>
    </w:p>
    <w:p w:rsidR="00EB426B" w:rsidRPr="008D2941" w:rsidRDefault="00320096" w:rsidP="00B82B2C">
      <w:pPr>
        <w:pStyle w:val="Prrafodelista"/>
        <w:numPr>
          <w:ilvl w:val="0"/>
          <w:numId w:val="1"/>
        </w:numPr>
      </w:pPr>
      <w:r w:rsidRPr="0091532D">
        <w:rPr>
          <w:position w:val="-6"/>
        </w:rPr>
        <w:object w:dxaOrig="260" w:dyaOrig="279">
          <v:shape id="_x0000_i1038" type="#_x0000_t75" style="width:13.5pt;height:14.25pt" o:ole="">
            <v:imagedata r:id="rId42" o:title=""/>
          </v:shape>
          <o:OLEObject Type="Embed" ProgID="Equation.DSMT4" ShapeID="_x0000_i1038" DrawAspect="Content" ObjectID="_1393337275" r:id="rId43"/>
        </w:object>
      </w:r>
      <w:r w:rsidR="00EB426B" w:rsidRPr="008D2941">
        <w:t xml:space="preserve"> es la amplitud </w:t>
      </w:r>
    </w:p>
    <w:p w:rsidR="00B82B2C" w:rsidRPr="008D2941" w:rsidRDefault="00B82B2C" w:rsidP="00B82B2C">
      <w:pPr>
        <w:pStyle w:val="Prrafodelista"/>
        <w:numPr>
          <w:ilvl w:val="0"/>
          <w:numId w:val="1"/>
        </w:numPr>
      </w:pPr>
      <w:r w:rsidRPr="0091532D">
        <w:rPr>
          <w:position w:val="-6"/>
        </w:rPr>
        <w:object w:dxaOrig="1020" w:dyaOrig="279">
          <v:shape id="_x0000_i1039" type="#_x0000_t75" style="width:50.25pt;height:13.5pt" o:ole="">
            <v:imagedata r:id="rId44" o:title=""/>
          </v:shape>
          <o:OLEObject Type="Embed" ProgID="Equation.DSMT4" ShapeID="_x0000_i1039" DrawAspect="Content" ObjectID="_1393337276" r:id="rId45"/>
        </w:object>
      </w:r>
      <w:r w:rsidRPr="008D2941">
        <w:t xml:space="preserve"> es el número de onda</w:t>
      </w:r>
    </w:p>
    <w:p w:rsidR="00EB426B" w:rsidRPr="008D2941" w:rsidRDefault="00EB426B" w:rsidP="00B82B2C">
      <w:pPr>
        <w:pStyle w:val="Prrafodelista"/>
        <w:numPr>
          <w:ilvl w:val="0"/>
          <w:numId w:val="1"/>
        </w:numPr>
      </w:pPr>
      <w:r w:rsidRPr="0091532D">
        <w:rPr>
          <w:position w:val="-6"/>
        </w:rPr>
        <w:object w:dxaOrig="220" w:dyaOrig="279">
          <v:shape id="_x0000_i1040" type="#_x0000_t75" style="width:12pt;height:13.5pt" o:ole="">
            <v:imagedata r:id="rId46" o:title=""/>
          </v:shape>
          <o:OLEObject Type="Embed" ProgID="Equation.DSMT4" ShapeID="_x0000_i1040" DrawAspect="Content" ObjectID="_1393337277" r:id="rId47"/>
        </w:object>
      </w:r>
      <w:r w:rsidRPr="008D2941">
        <w:t xml:space="preserve"> </w:t>
      </w:r>
      <w:r w:rsidR="00FF73DC" w:rsidRPr="008D2941">
        <w:t>es</w:t>
      </w:r>
      <w:r w:rsidR="00FF73DC">
        <w:t xml:space="preserve"> un término de </w:t>
      </w:r>
      <w:r w:rsidRPr="008D2941">
        <w:t>fase</w:t>
      </w:r>
      <w:r w:rsidR="00FF73DC">
        <w:t xml:space="preserve"> que depende de la fuente del campo, que supondremos </w:t>
      </w:r>
      <w:r w:rsidRPr="008D2941">
        <w:t>constante</w:t>
      </w:r>
    </w:p>
    <w:p w:rsidR="00B82B2C" w:rsidRPr="008D2941" w:rsidRDefault="00B82B2C">
      <w:r w:rsidRPr="008D2941">
        <w:t xml:space="preserve">La fase de la onda es el </w:t>
      </w:r>
      <w:r w:rsidR="00FF73DC">
        <w:t xml:space="preserve">argumento </w:t>
      </w:r>
      <w:r w:rsidRPr="008D2941">
        <w:t>del coseno</w:t>
      </w:r>
      <w:proofErr w:type="gramStart"/>
      <w:r w:rsidRPr="008D2941">
        <w:t>,</w:t>
      </w:r>
      <w:r w:rsidR="00262774" w:rsidRPr="008D2941">
        <w:t xml:space="preserve"> </w:t>
      </w:r>
      <w:r w:rsidRPr="008D2941">
        <w:rPr>
          <w:position w:val="-28"/>
        </w:rPr>
        <w:object w:dxaOrig="1939" w:dyaOrig="680">
          <v:shape id="_x0000_i1041" type="#_x0000_t75" style="width:96pt;height:33.75pt" o:ole="">
            <v:imagedata r:id="rId48" o:title=""/>
          </v:shape>
          <o:OLEObject Type="Embed" ProgID="Equation.DSMT4" ShapeID="_x0000_i1041" DrawAspect="Content" ObjectID="_1393337278" r:id="rId49"/>
        </w:object>
      </w:r>
      <w:r w:rsidRPr="008D2941">
        <w:t>,</w:t>
      </w:r>
      <w:proofErr w:type="gramEnd"/>
      <w:r w:rsidRPr="008D2941">
        <w:t xml:space="preserve"> escrito de otra forma tenemos que  </w:t>
      </w:r>
    </w:p>
    <w:p w:rsidR="00EB426B" w:rsidRPr="0091532D" w:rsidRDefault="00B82B2C" w:rsidP="00B82B2C">
      <w:pPr>
        <w:pStyle w:val="MTDisplayEquation"/>
        <w:rPr>
          <w:lang w:val="es-VE"/>
        </w:rPr>
      </w:pPr>
      <w:r w:rsidRPr="0091532D">
        <w:rPr>
          <w:lang w:val="es-VE"/>
        </w:rPr>
        <w:tab/>
      </w:r>
      <w:r w:rsidRPr="0091532D">
        <w:rPr>
          <w:position w:val="-10"/>
          <w:lang w:val="es-VE"/>
        </w:rPr>
        <w:object w:dxaOrig="1700" w:dyaOrig="320">
          <v:shape id="_x0000_i1042" type="#_x0000_t75" style="width:85.5pt;height:16.5pt" o:ole="">
            <v:imagedata r:id="rId50" o:title=""/>
          </v:shape>
          <o:OLEObject Type="Embed" ProgID="Equation.DSMT4" ShapeID="_x0000_i1042" DrawAspect="Content" ObjectID="_1393337279" r:id="rId5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del w:id="709" w:author="veloz" w:date="2012-03-15T12:44:00Z">
        <w:r w:rsidR="004939FD" w:rsidDel="004939FD">
          <w:rPr>
            <w:lang w:val="es-VE"/>
          </w:rPr>
          <w:fldChar w:fldCharType="separate"/>
        </w:r>
      </w:del>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B82B2C" w:rsidRPr="008D2941" w:rsidRDefault="00B82B2C">
      <w:r w:rsidRPr="008D2941">
        <w:t xml:space="preserve">En dos puntos distintos, </w:t>
      </w:r>
      <w:r w:rsidRPr="008D2941">
        <w:rPr>
          <w:position w:val="-12"/>
        </w:rPr>
        <w:object w:dxaOrig="240" w:dyaOrig="360">
          <v:shape id="_x0000_i1043" type="#_x0000_t75" style="width:12pt;height:18.75pt" o:ole="">
            <v:imagedata r:id="rId52" o:title=""/>
          </v:shape>
          <o:OLEObject Type="Embed" ProgID="Equation.DSMT4" ShapeID="_x0000_i1043" DrawAspect="Content" ObjectID="_1393337280" r:id="rId53"/>
        </w:object>
      </w:r>
      <w:r w:rsidRPr="008D2941">
        <w:t xml:space="preserve"> y </w:t>
      </w:r>
      <w:r w:rsidRPr="008D2941">
        <w:rPr>
          <w:position w:val="-12"/>
        </w:rPr>
        <w:object w:dxaOrig="260" w:dyaOrig="360">
          <v:shape id="_x0000_i1044" type="#_x0000_t75" style="width:13.5pt;height:18.75pt" o:ole="">
            <v:imagedata r:id="rId54" o:title=""/>
          </v:shape>
          <o:OLEObject Type="Embed" ProgID="Equation.DSMT4" ShapeID="_x0000_i1044" DrawAspect="Content" ObjectID="_1393337281" r:id="rId55"/>
        </w:object>
      </w:r>
      <w:r w:rsidRPr="008D2941">
        <w:t xml:space="preserve">, a lo largo de la dirección de propagación de la onda, las fases serán </w:t>
      </w:r>
      <w:r w:rsidRPr="008D2941">
        <w:rPr>
          <w:position w:val="-12"/>
        </w:rPr>
        <w:object w:dxaOrig="1800" w:dyaOrig="360">
          <v:shape id="_x0000_i1045" type="#_x0000_t75" style="width:90.75pt;height:18.75pt" o:ole="">
            <v:imagedata r:id="rId56" o:title=""/>
          </v:shape>
          <o:OLEObject Type="Embed" ProgID="Equation.DSMT4" ShapeID="_x0000_i1045" DrawAspect="Content" ObjectID="_1393337282" r:id="rId57"/>
        </w:object>
      </w:r>
      <w:r w:rsidRPr="008D2941">
        <w:t xml:space="preserve"> y </w:t>
      </w:r>
      <w:r w:rsidRPr="008D2941">
        <w:rPr>
          <w:position w:val="-12"/>
        </w:rPr>
        <w:object w:dxaOrig="1860" w:dyaOrig="360">
          <v:shape id="_x0000_i1046" type="#_x0000_t75" style="width:93pt;height:18.75pt" o:ole="">
            <v:imagedata r:id="rId58" o:title=""/>
          </v:shape>
          <o:OLEObject Type="Embed" ProgID="Equation.DSMT4" ShapeID="_x0000_i1046" DrawAspect="Content" ObjectID="_1393337283" r:id="rId59"/>
        </w:object>
      </w:r>
      <w:r w:rsidRPr="008D2941">
        <w:t xml:space="preserve">. </w:t>
      </w:r>
    </w:p>
    <w:p w:rsidR="00B82B2C" w:rsidRPr="0091532D" w:rsidRDefault="00B82B2C" w:rsidP="00B82B2C">
      <w:pPr>
        <w:pStyle w:val="MTDisplayEquation"/>
        <w:rPr>
          <w:lang w:val="es-VE"/>
        </w:rPr>
      </w:pPr>
      <w:r w:rsidRPr="0091532D">
        <w:rPr>
          <w:lang w:val="es-VE"/>
        </w:rPr>
        <w:tab/>
      </w:r>
      <w:r w:rsidRPr="0091532D">
        <w:rPr>
          <w:position w:val="-14"/>
          <w:lang w:val="es-VE"/>
        </w:rPr>
        <w:object w:dxaOrig="2980" w:dyaOrig="400">
          <v:shape id="_x0000_i1047" type="#_x0000_t75" style="width:148.5pt;height:20.25pt" o:ole="">
            <v:imagedata r:id="rId60" o:title=""/>
          </v:shape>
          <o:OLEObject Type="Embed" ProgID="Equation.DSMT4" ShapeID="_x0000_i1047" DrawAspect="Content" ObjectID="_1393337284" r:id="rId6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del w:id="710" w:author="veloz" w:date="2012-03-15T12:44:00Z">
        <w:r w:rsidR="004939FD" w:rsidDel="004939FD">
          <w:rPr>
            <w:lang w:val="es-VE"/>
          </w:rPr>
          <w:fldChar w:fldCharType="separate"/>
        </w:r>
      </w:del>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B82B2C" w:rsidRPr="008D2941" w:rsidRDefault="005457FB">
      <w:r w:rsidRPr="008D2941">
        <w:t>La diferencia de fase entre estos puntos será igual a la diferencia de caminos ópticos multiplicada por el número de onda.</w:t>
      </w:r>
      <w:r w:rsidR="007F7092" w:rsidRPr="008D2941">
        <w:fldChar w:fldCharType="begin"/>
      </w:r>
      <w:r w:rsidR="002D3620">
        <w:instrText xml:space="preserve"> ADDIN EN.CITE &lt;EndNote&gt;&lt;Cite&gt;&lt;Author&gt;Gåsvik&lt;/Author&gt;&lt;Year&gt;2002&lt;/Year&gt;&lt;RecNum&gt;17&lt;/RecNum&gt;&lt;DisplayText&gt;[3]&lt;/DisplayText&gt;&lt;record&gt;&lt;rec-number&gt;17&lt;/rec-number&gt;&lt;foreign-keys&gt;&lt;key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2D3620">
        <w:rPr>
          <w:noProof/>
        </w:rPr>
        <w:t>[</w:t>
      </w:r>
      <w:hyperlink w:anchor="_ENREF_3" w:tooltip="Gåsvik, 2002 #17" w:history="1">
        <w:r w:rsidR="007C66BC">
          <w:rPr>
            <w:noProof/>
          </w:rPr>
          <w:t>3</w:t>
        </w:r>
      </w:hyperlink>
      <w:r w:rsidR="002D3620">
        <w:rPr>
          <w:noProof/>
        </w:rPr>
        <w:t>]</w:t>
      </w:r>
      <w:r w:rsidR="007F7092" w:rsidRPr="008D2941">
        <w:fldChar w:fldCharType="end"/>
      </w:r>
    </w:p>
    <w:p w:rsidR="006E0ECA" w:rsidRPr="008D2941" w:rsidRDefault="006E0ECA" w:rsidP="006E0ECA">
      <w:r w:rsidRPr="008D2941">
        <w:t xml:space="preserve">Si tenemos dos ondas planas que inciden en un mismo detector y </w:t>
      </w:r>
      <w:r w:rsidR="008E3419" w:rsidRPr="008D2941">
        <w:t xml:space="preserve">se escriben </w:t>
      </w:r>
      <w:r w:rsidRPr="008D2941">
        <w:t xml:space="preserve">los campos eléctricos en notación compleja tal que </w:t>
      </w:r>
    </w:p>
    <w:p w:rsidR="006E0ECA" w:rsidRPr="0091532D" w:rsidRDefault="006E0ECA" w:rsidP="006E0ECA">
      <w:pPr>
        <w:pStyle w:val="MTDisplayEquation"/>
        <w:rPr>
          <w:lang w:val="es-VE"/>
        </w:rPr>
      </w:pPr>
      <w:r w:rsidRPr="0091532D">
        <w:rPr>
          <w:lang w:val="es-VE"/>
        </w:rPr>
        <w:tab/>
      </w:r>
      <w:r w:rsidRPr="0091532D">
        <w:rPr>
          <w:position w:val="-32"/>
          <w:lang w:val="es-VE"/>
        </w:rPr>
        <w:object w:dxaOrig="1100" w:dyaOrig="760">
          <v:shape id="_x0000_i1048" type="#_x0000_t75" style="width:54.75pt;height:38.25pt" o:ole="">
            <v:imagedata r:id="rId62" o:title=""/>
          </v:shape>
          <o:OLEObject Type="Embed" ProgID="Equation.DSMT4" ShapeID="_x0000_i1048" DrawAspect="Content" ObjectID="_1393337285" r:id="rId63"/>
        </w:object>
      </w:r>
    </w:p>
    <w:p w:rsidR="006E0ECA" w:rsidRPr="008D2941" w:rsidRDefault="006E0ECA" w:rsidP="006E0ECA">
      <w:r w:rsidRPr="008D2941">
        <w:t>La intensidad obtenida será igual al cuadrado de la suma de los campos eléctricos.</w:t>
      </w:r>
    </w:p>
    <w:p w:rsidR="006E0ECA" w:rsidRPr="0091532D" w:rsidRDefault="006E0ECA" w:rsidP="006E0ECA">
      <w:pPr>
        <w:pStyle w:val="MTDisplayEquation"/>
        <w:rPr>
          <w:lang w:val="es-VE"/>
        </w:rPr>
      </w:pPr>
      <w:r w:rsidRPr="0091532D">
        <w:rPr>
          <w:lang w:val="es-VE"/>
        </w:rPr>
        <w:tab/>
      </w:r>
      <w:r w:rsidRPr="0091532D">
        <w:rPr>
          <w:position w:val="-14"/>
          <w:lang w:val="es-VE"/>
        </w:rPr>
        <w:object w:dxaOrig="4500" w:dyaOrig="440">
          <v:shape id="_x0000_i1049" type="#_x0000_t75" style="width:225pt;height:21.75pt" o:ole="">
            <v:imagedata r:id="rId64" o:title=""/>
          </v:shape>
          <o:OLEObject Type="Embed" ProgID="Equation.DSMT4" ShapeID="_x0000_i1049" DrawAspect="Content" ObjectID="_1393337286" r:id="rId65"/>
        </w:object>
      </w:r>
    </w:p>
    <w:p w:rsidR="006E0ECA" w:rsidRPr="0091532D" w:rsidRDefault="006E0ECA" w:rsidP="006E0ECA">
      <w:pPr>
        <w:pStyle w:val="MTDisplayEquation"/>
        <w:rPr>
          <w:lang w:val="es-VE"/>
        </w:rPr>
      </w:pPr>
      <w:r w:rsidRPr="0091532D">
        <w:rPr>
          <w:lang w:val="es-VE"/>
        </w:rPr>
        <w:tab/>
      </w:r>
      <w:r w:rsidRPr="0091532D">
        <w:rPr>
          <w:position w:val="-14"/>
          <w:lang w:val="es-VE"/>
        </w:rPr>
        <w:object w:dxaOrig="2840" w:dyaOrig="420">
          <v:shape id="_x0000_i1050" type="#_x0000_t75" style="width:143.25pt;height:21.75pt" o:ole="">
            <v:imagedata r:id="rId66" o:title=""/>
          </v:shape>
          <o:OLEObject Type="Embed" ProgID="Equation.DSMT4" ShapeID="_x0000_i1050" DrawAspect="Content" ObjectID="_1393337287" r:id="rId67"/>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del w:id="711" w:author="veloz" w:date="2012-03-15T12:44:00Z">
        <w:r w:rsidR="004939FD" w:rsidDel="004939FD">
          <w:rPr>
            <w:lang w:val="es-VE"/>
          </w:rPr>
          <w:fldChar w:fldCharType="separate"/>
        </w:r>
      </w:del>
      <w:r w:rsidR="00CF2C7B">
        <w:rPr>
          <w:lang w:val="es-VE"/>
        </w:rPr>
        <w:fldChar w:fldCharType="end"/>
      </w:r>
      <w:bookmarkStart w:id="712" w:name="ZEqnNum884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6</w:instrText>
      </w:r>
      <w:r w:rsidR="00CF2C7B">
        <w:rPr>
          <w:lang w:val="es-VE"/>
        </w:rPr>
        <w:fldChar w:fldCharType="end"/>
      </w:r>
      <w:r w:rsidR="00CF2C7B">
        <w:rPr>
          <w:lang w:val="es-VE"/>
        </w:rPr>
        <w:instrText>)</w:instrText>
      </w:r>
      <w:bookmarkEnd w:id="712"/>
      <w:r w:rsidR="00CF2C7B">
        <w:rPr>
          <w:lang w:val="es-VE"/>
        </w:rPr>
        <w:fldChar w:fldCharType="end"/>
      </w:r>
    </w:p>
    <w:p w:rsidR="006E0ECA" w:rsidRPr="008D2941" w:rsidRDefault="007F5501" w:rsidP="00727B63">
      <w:r w:rsidRPr="008D2941">
        <w:lastRenderedPageBreak/>
        <w:t>Dónde</w:t>
      </w:r>
      <w:r w:rsidR="006E0ECA" w:rsidRPr="008D2941">
        <w:t xml:space="preserve"> </w:t>
      </w:r>
      <w:r w:rsidR="006E0ECA" w:rsidRPr="008D2941">
        <w:rPr>
          <w:position w:val="-12"/>
        </w:rPr>
        <w:object w:dxaOrig="1180" w:dyaOrig="360">
          <v:shape id="_x0000_i1051" type="#_x0000_t75" style="width:58.5pt;height:18.75pt" o:ole="">
            <v:imagedata r:id="rId68" o:title=""/>
          </v:shape>
          <o:OLEObject Type="Embed" ProgID="Equation.DSMT4" ShapeID="_x0000_i1051" DrawAspect="Content" ObjectID="_1393337288" r:id="rId69"/>
        </w:object>
      </w:r>
      <w:r w:rsidR="00727B63" w:rsidRPr="008D2941">
        <w:t xml:space="preserve">. De la ecuación </w:t>
      </w:r>
      <w:r w:rsidR="007F7092" w:rsidRPr="008D2941">
        <w:fldChar w:fldCharType="begin"/>
      </w:r>
      <w:r w:rsidR="00727B63" w:rsidRPr="008D2941">
        <w:instrText xml:space="preserve"> GOTOBUTTON ZEqnNum884393  \* MERGEFORMAT </w:instrText>
      </w:r>
      <w:r w:rsidR="007F7092" w:rsidRPr="008D2941">
        <w:fldChar w:fldCharType="begin"/>
      </w:r>
      <w:r w:rsidR="00727B63" w:rsidRPr="008D2941">
        <w:instrText xml:space="preserve"> REF ZEqnNum884393 \* Charformat \! \* MERGEFORMAT </w:instrText>
      </w:r>
      <w:r w:rsidR="007F7092" w:rsidRPr="008D2941">
        <w:fldChar w:fldCharType="separate"/>
      </w:r>
      <w:r w:rsidR="004939FD">
        <w:instrText>(1.6)</w:instrText>
      </w:r>
      <w:r w:rsidR="007F7092" w:rsidRPr="008D2941">
        <w:fldChar w:fldCharType="end"/>
      </w:r>
      <w:r w:rsidR="007F7092" w:rsidRPr="008D2941">
        <w:fldChar w:fldCharType="end"/>
      </w:r>
      <w:r w:rsidR="00727B63" w:rsidRPr="008D2941">
        <w:t xml:space="preserve"> se puede observar que la intensidad en el receptor no</w:t>
      </w:r>
      <w:r w:rsidR="00FF73DC">
        <w:t xml:space="preserve"> es</w:t>
      </w:r>
      <w:r w:rsidR="00727B63" w:rsidRPr="008D2941">
        <w:t xml:space="preserve"> simplemente la suma de las intensidades de cada onda incidente, </w:t>
      </w:r>
      <w:r w:rsidR="00FF73DC">
        <w:t xml:space="preserve">sino que posee </w:t>
      </w:r>
      <w:r w:rsidR="00727B63" w:rsidRPr="008D2941">
        <w:t>un término de interferencia que viene modulado por la diferencia de caminos ópticos.</w:t>
      </w:r>
      <w:r w:rsidR="006E0ECA" w:rsidRPr="008D2941">
        <w:t xml:space="preserve"> </w:t>
      </w:r>
      <w:r w:rsidR="007F7092" w:rsidRPr="008D2941">
        <w:fldChar w:fldCharType="begin"/>
      </w:r>
      <w:r w:rsidR="002D3620">
        <w:instrText xml:space="preserve"> ADDIN EN.CITE &lt;EndNote&gt;&lt;Cite&gt;&lt;Author&gt;Gåsvik&lt;/Author&gt;&lt;Year&gt;2002&lt;/Year&gt;&lt;RecNum&gt;17&lt;/RecNum&gt;&lt;DisplayText&gt;[3]&lt;/DisplayText&gt;&lt;record&gt;&lt;rec-number&gt;17&lt;/rec-number&gt;&lt;foreign-keys&gt;&lt;key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2D3620">
        <w:rPr>
          <w:noProof/>
        </w:rPr>
        <w:t>[</w:t>
      </w:r>
      <w:hyperlink w:anchor="_ENREF_3" w:tooltip="Gåsvik, 2002 #17" w:history="1">
        <w:r w:rsidR="007C66BC">
          <w:rPr>
            <w:noProof/>
          </w:rPr>
          <w:t>3</w:t>
        </w:r>
      </w:hyperlink>
      <w:r w:rsidR="002D3620">
        <w:rPr>
          <w:noProof/>
        </w:rPr>
        <w:t>]</w:t>
      </w:r>
      <w:r w:rsidR="007F7092" w:rsidRPr="008D2941">
        <w:fldChar w:fldCharType="end"/>
      </w:r>
    </w:p>
    <w:p w:rsidR="0080060D" w:rsidRPr="008D2941" w:rsidRDefault="003E58D0" w:rsidP="00EB6BBC">
      <w:pPr>
        <w:pStyle w:val="Ttulo2"/>
      </w:pPr>
      <w:bookmarkStart w:id="713" w:name="_Toc319497115"/>
      <w:r w:rsidRPr="008D2941">
        <w:t>Interferómetro</w:t>
      </w:r>
      <w:bookmarkEnd w:id="713"/>
    </w:p>
    <w:p w:rsidR="003E58D0" w:rsidRPr="008D2941" w:rsidRDefault="003E58D0">
      <w:r w:rsidRPr="008D2941">
        <w:t xml:space="preserve">Un interferómetro es un dispositivo que hace </w:t>
      </w:r>
      <w:r w:rsidR="00FF73DC">
        <w:t>co</w:t>
      </w:r>
      <w:r w:rsidRPr="008D2941">
        <w:t xml:space="preserve">incidir en </w:t>
      </w:r>
      <w:r w:rsidR="00FF73DC">
        <w:t>un volumen de espacio</w:t>
      </w:r>
      <w:r w:rsidRPr="008D2941">
        <w:t>, dos haces de luz que recorren caminos ópticos diferentes. Dependiendo de la diferencia de caminos ópticos entre los haces</w:t>
      </w:r>
      <w:r w:rsidR="00FF73DC">
        <w:t xml:space="preserve">, diferencia que puede tener una funcionalidad espacial y temporal, </w:t>
      </w:r>
      <w:r w:rsidRPr="008D2941">
        <w:t xml:space="preserve">existirá interferencia constructiva o destructiva. El patrón de interferencia generado </w:t>
      </w:r>
      <w:r w:rsidR="00FF73DC">
        <w:t xml:space="preserve">y visualizado en un plano de observación </w:t>
      </w:r>
      <w:r w:rsidRPr="008D2941">
        <w:t>es llamado interferograma.</w:t>
      </w:r>
    </w:p>
    <w:p w:rsidR="0080060D" w:rsidRPr="008D2941" w:rsidRDefault="003E58D0" w:rsidP="00EB6BBC">
      <w:pPr>
        <w:pStyle w:val="Ttulo3"/>
      </w:pPr>
      <w:bookmarkStart w:id="714" w:name="_Toc319497116"/>
      <w:r w:rsidRPr="008D2941">
        <w:t>Interferómetro de Michelson</w:t>
      </w:r>
      <w:bookmarkEnd w:id="714"/>
    </w:p>
    <w:p w:rsidR="004871A6" w:rsidRPr="008D2941" w:rsidRDefault="003E58D0">
      <w:r w:rsidRPr="008D2941">
        <w:t xml:space="preserve">Uno de los más comunes y simples </w:t>
      </w:r>
      <w:r w:rsidR="00FF73DC">
        <w:t xml:space="preserve">dispositivos para producir interferencia controlada, </w:t>
      </w:r>
      <w:r w:rsidRPr="008D2941">
        <w:t>es el interferómetro de Michelson</w:t>
      </w:r>
      <w:r w:rsidR="00FF73DC">
        <w:t>;</w:t>
      </w:r>
      <w:r w:rsidRPr="008D2941">
        <w:t xml:space="preserve"> consta de un divisor de haz</w:t>
      </w:r>
      <w:r w:rsidR="00172B25" w:rsidRPr="008D2941">
        <w:t>,</w:t>
      </w:r>
      <w:r w:rsidR="00A76539" w:rsidRPr="008D2941">
        <w:t xml:space="preserve"> dos espejos</w:t>
      </w:r>
      <w:r w:rsidR="00172B25" w:rsidRPr="008D2941">
        <w:t xml:space="preserve"> y una fuente de luz (</w:t>
      </w:r>
      <w:r w:rsidR="00CF2C7B">
        <w:fldChar w:fldCharType="begin"/>
      </w:r>
      <w:r w:rsidR="00CF2C7B">
        <w:instrText xml:space="preserve"> REF _Ref316482673 \h </w:instrText>
      </w:r>
      <w:r w:rsidR="00CF2C7B">
        <w:fldChar w:fldCharType="separate"/>
      </w:r>
      <w:r w:rsidR="004939FD">
        <w:t xml:space="preserve">Figura </w:t>
      </w:r>
      <w:r w:rsidR="004939FD">
        <w:rPr>
          <w:noProof/>
        </w:rPr>
        <w:t>1</w:t>
      </w:r>
      <w:r w:rsidR="004939FD">
        <w:t>.</w:t>
      </w:r>
      <w:r w:rsidR="004939FD">
        <w:rPr>
          <w:noProof/>
        </w:rPr>
        <w:t>1</w:t>
      </w:r>
      <w:r w:rsidR="00CF2C7B">
        <w:fldChar w:fldCharType="end"/>
      </w:r>
      <w:r w:rsidR="00172B25" w:rsidRPr="008D2941">
        <w:t xml:space="preserve">). El divisor de haz </w:t>
      </w:r>
      <w:r w:rsidRPr="008D2941">
        <w:t xml:space="preserve">divide el haz que proviene de la fuente en </w:t>
      </w:r>
      <w:r w:rsidR="00172B25" w:rsidRPr="008D2941">
        <w:t>dos</w:t>
      </w:r>
      <w:r w:rsidR="00FF73DC">
        <w:t>. Uno de los haces se toma como referencia, el otro se le llama haz de muestra porque interactúa directamente con el sistema a estudiar.</w:t>
      </w:r>
    </w:p>
    <w:p w:rsidR="003E58D0" w:rsidRPr="008D2941" w:rsidRDefault="004871A6">
      <w:r w:rsidRPr="008D2941">
        <w:t>El haz de referencia rebota en un espejo y vuelve a chocar con el divisor del haz que divide el haz nuevamente, uno que atraviesa el divisor y otro que se desvía hacia un campo donde se formará el interferograma.</w:t>
      </w:r>
    </w:p>
    <w:p w:rsidR="00172B25" w:rsidRPr="008D2941" w:rsidRDefault="004871A6">
      <w:r w:rsidRPr="008D2941">
        <w:t>Si las distancias entre el divisor de haz y los espejos son diferentes, cada haz habrá viajado longitudes distintas</w:t>
      </w:r>
      <w:r w:rsidR="00172B25" w:rsidRPr="008D2941">
        <w:t>.</w:t>
      </w:r>
    </w:p>
    <w:p w:rsidR="00172B25" w:rsidRPr="008D2941" w:rsidRDefault="00172B25" w:rsidP="00172B25">
      <w:r w:rsidRPr="008D2941">
        <w:t>El interferómetro de Michelson se puede utilizar como un interferómetro de transmisión, ya que si entre uno de los haces, por ejemplo el de muestra se atraviesa un objeto, el haz atravesará el objeto y si éste tiene un índice de refracción distinto al aire, el camino óptico de éste haz habrá cambiado y esto se reflejará en el interferograma.</w:t>
      </w:r>
    </w:p>
    <w:p w:rsidR="004E1A5E" w:rsidRPr="008D2941" w:rsidRDefault="004E1A5E"/>
    <w:tbl>
      <w:tblPr>
        <w:tblW w:w="0" w:type="auto"/>
        <w:jc w:val="center"/>
        <w:tblLook w:val="04A0" w:firstRow="1" w:lastRow="0" w:firstColumn="1" w:lastColumn="0" w:noHBand="0" w:noVBand="1"/>
      </w:tblPr>
      <w:tblGrid>
        <w:gridCol w:w="9261"/>
      </w:tblGrid>
      <w:tr w:rsidR="00E17FEA" w:rsidRPr="00AF0007" w:rsidTr="00AF0007">
        <w:trPr>
          <w:trHeight w:val="3256"/>
          <w:jc w:val="center"/>
        </w:trPr>
        <w:tc>
          <w:tcPr>
            <w:tcW w:w="9261" w:type="dxa"/>
            <w:shd w:val="clear" w:color="auto" w:fill="auto"/>
            <w:vAlign w:val="center"/>
          </w:tcPr>
          <w:p w:rsidR="00CF2C7B" w:rsidRDefault="006C6ED6" w:rsidP="00CF2C7B">
            <w:pPr>
              <w:pStyle w:val="Imagenes"/>
            </w:pPr>
            <w:r>
              <w:rPr>
                <w:lang w:eastAsia="es-VE"/>
              </w:rPr>
              <w:lastRenderedPageBreak/>
              <w:pict>
                <v:shape id="0 Imagen" o:spid="_x0000_i1052" type="#_x0000_t75" style="width:225pt;height:210pt;visibility:visible">
                  <v:imagedata r:id="rId70" o:title=""/>
                </v:shape>
              </w:pict>
            </w:r>
          </w:p>
          <w:p w:rsidR="00E17FEA" w:rsidRPr="00AF0007" w:rsidRDefault="00CF2C7B" w:rsidP="00CF2C7B">
            <w:pPr>
              <w:pStyle w:val="Epgrafe"/>
            </w:pPr>
            <w:bookmarkStart w:id="715" w:name="_Ref316482673"/>
            <w:bookmarkStart w:id="716" w:name="_Toc316563909"/>
            <w:r>
              <w:t xml:space="preserve">Figura </w:t>
            </w:r>
            <w:fldSimple w:instr=" STYLEREF 1 \s ">
              <w:r w:rsidR="004939FD">
                <w:rPr>
                  <w:noProof/>
                </w:rPr>
                <w:t>1</w:t>
              </w:r>
            </w:fldSimple>
            <w:r w:rsidR="001F202F">
              <w:t>.</w:t>
            </w:r>
            <w:fldSimple w:instr=" SEQ Figura \* ARABIC \s 1 ">
              <w:r w:rsidR="004939FD">
                <w:rPr>
                  <w:noProof/>
                </w:rPr>
                <w:t>1</w:t>
              </w:r>
            </w:fldSimple>
            <w:bookmarkEnd w:id="715"/>
            <w:r>
              <w:t xml:space="preserve">: </w:t>
            </w:r>
            <w:r w:rsidRPr="00E740C5">
              <w:t>Interferómetro de Michelson</w:t>
            </w:r>
            <w:bookmarkEnd w:id="716"/>
          </w:p>
        </w:tc>
      </w:tr>
    </w:tbl>
    <w:p w:rsidR="0080060D" w:rsidRPr="008D2941" w:rsidRDefault="003E58D0" w:rsidP="00EB6BBC">
      <w:pPr>
        <w:pStyle w:val="Ttulo3"/>
      </w:pPr>
      <w:bookmarkStart w:id="717" w:name="_Toc319497117"/>
      <w:r w:rsidRPr="008D2941">
        <w:t>Interferómetro de Mirau</w:t>
      </w:r>
      <w:bookmarkEnd w:id="717"/>
    </w:p>
    <w:p w:rsidR="00FF73DC" w:rsidRPr="008D2941" w:rsidRDefault="004E1A5E" w:rsidP="00727B63">
      <w:r w:rsidRPr="008D2941">
        <w:t xml:space="preserve">El interferómetro de Mirau es un </w:t>
      </w:r>
      <w:r w:rsidR="00FF73DC">
        <w:t xml:space="preserve">tipo de dispositivo interferencial, en donde el haz de referencia y el de muestra son </w:t>
      </w:r>
      <w:proofErr w:type="spellStart"/>
      <w:r w:rsidR="00FF73DC">
        <w:t>colineales</w:t>
      </w:r>
      <w:proofErr w:type="spellEnd"/>
      <w:r w:rsidR="00FF73DC">
        <w:t xml:space="preserve">, de tal manera que es susceptible de ser </w:t>
      </w:r>
      <w:r w:rsidRPr="008D2941">
        <w:t>ubicado dentro de un objetivo de microscopio</w:t>
      </w:r>
      <w:r w:rsidR="00FF73DC">
        <w:t xml:space="preserve">. </w:t>
      </w:r>
    </w:p>
    <w:p w:rsidR="00A76539" w:rsidRPr="0091532D" w:rsidRDefault="00CF2C7B" w:rsidP="00727B63">
      <w:pPr>
        <w:rPr>
          <w:lang w:eastAsia="es-VE"/>
        </w:rPr>
      </w:pPr>
      <w:r>
        <w:t xml:space="preserve">En la </w:t>
      </w:r>
      <w:r>
        <w:fldChar w:fldCharType="begin"/>
      </w:r>
      <w:r>
        <w:instrText xml:space="preserve"> REF _Ref316482755 \h </w:instrText>
      </w:r>
      <w:r>
        <w:fldChar w:fldCharType="separate"/>
      </w:r>
      <w:r w:rsidR="004939FD">
        <w:t xml:space="preserve">Figura </w:t>
      </w:r>
      <w:r w:rsidR="004939FD">
        <w:rPr>
          <w:noProof/>
        </w:rPr>
        <w:t>1</w:t>
      </w:r>
      <w:r w:rsidR="004939FD">
        <w:t>.</w:t>
      </w:r>
      <w:r w:rsidR="004939FD">
        <w:rPr>
          <w:noProof/>
        </w:rPr>
        <w:t>2</w:t>
      </w:r>
      <w:r>
        <w:fldChar w:fldCharType="end"/>
      </w:r>
      <w:r>
        <w:t xml:space="preserve"> se muestra un esquema de un interferómetro de Mirau. </w:t>
      </w:r>
      <w:r w:rsidR="004E1A5E" w:rsidRPr="008D2941">
        <w:t xml:space="preserve">Un haz </w:t>
      </w:r>
      <w:r w:rsidR="00A76539" w:rsidRPr="008D2941">
        <w:t>incidente</w:t>
      </w:r>
      <w:r>
        <w:t xml:space="preserve"> </w:t>
      </w:r>
      <w:r w:rsidR="00A76539" w:rsidRPr="008D2941">
        <w:t xml:space="preserve">atraviesa el </w:t>
      </w:r>
      <w:r w:rsidR="00FF73DC">
        <w:t xml:space="preserve">objetivo </w:t>
      </w:r>
      <w:r w:rsidR="004E1A5E" w:rsidRPr="008D2941">
        <w:t xml:space="preserve"> del microscopio</w:t>
      </w:r>
      <w:r>
        <w:t xml:space="preserve"> (1)</w:t>
      </w:r>
      <w:r w:rsidR="004E1A5E" w:rsidRPr="008D2941">
        <w:t xml:space="preserve">, luego pasa por un espejo semitransparente </w:t>
      </w:r>
      <w:r>
        <w:t xml:space="preserve">(2) </w:t>
      </w:r>
      <w:r w:rsidR="004E1A5E" w:rsidRPr="008D2941">
        <w:t>que funciona como un divisor de haz, un haz contin</w:t>
      </w:r>
      <w:r w:rsidR="00FF73DC">
        <w:t>ú</w:t>
      </w:r>
      <w:r w:rsidR="004E1A5E" w:rsidRPr="008D2941">
        <w:t xml:space="preserve">a su camino hacia el objeto </w:t>
      </w:r>
      <w:r w:rsidR="00A76539" w:rsidRPr="008D2941">
        <w:t xml:space="preserve">de muestra </w:t>
      </w:r>
      <w:r>
        <w:t xml:space="preserve">(7) </w:t>
      </w:r>
      <w:r w:rsidR="00A76539" w:rsidRPr="008D2941">
        <w:t>que reflecta</w:t>
      </w:r>
      <w:r>
        <w:t xml:space="preserve"> (3)</w:t>
      </w:r>
      <w:r w:rsidR="00A76539" w:rsidRPr="008D2941">
        <w:t xml:space="preserve"> y nuevamente atraviesa el espejo semitransparente hacia el lente del microscopio; el otro haz, que se puede llamar haz de referencia es el que se refleja en el espejo semitransparente</w:t>
      </w:r>
      <w:r>
        <w:t xml:space="preserve"> (5)</w:t>
      </w:r>
      <w:r w:rsidR="00A76539" w:rsidRPr="008D2941">
        <w:t xml:space="preserve"> hacia un espejo de referencia</w:t>
      </w:r>
      <w:r>
        <w:t xml:space="preserve"> (4)</w:t>
      </w:r>
      <w:r w:rsidR="00FF73DC">
        <w:t>,</w:t>
      </w:r>
      <w:r w:rsidR="00A76539" w:rsidRPr="008D2941">
        <w:t xml:space="preserve"> que lo devuelve hacia el espejo semitransparente para que vuelva a ser reflejado</w:t>
      </w:r>
      <w:r>
        <w:t xml:space="preserve"> (6)</w:t>
      </w:r>
      <w:r w:rsidR="00A76539" w:rsidRPr="008D2941">
        <w:t xml:space="preserve"> hacia el </w:t>
      </w:r>
      <w:r w:rsidR="00FF73DC">
        <w:t>objetivo</w:t>
      </w:r>
      <w:r w:rsidR="00A76539" w:rsidRPr="008D2941">
        <w:t xml:space="preserve"> del microscopio.</w:t>
      </w:r>
    </w:p>
    <w:tbl>
      <w:tblPr>
        <w:tblW w:w="0" w:type="auto"/>
        <w:jc w:val="center"/>
        <w:tblLook w:val="04A0" w:firstRow="1" w:lastRow="0" w:firstColumn="1" w:lastColumn="0" w:noHBand="0" w:noVBand="1"/>
      </w:tblPr>
      <w:tblGrid>
        <w:gridCol w:w="9261"/>
      </w:tblGrid>
      <w:tr w:rsidR="00E17FEA" w:rsidRPr="00AF0007" w:rsidTr="00AF0007">
        <w:trPr>
          <w:trHeight w:val="3787"/>
          <w:jc w:val="center"/>
        </w:trPr>
        <w:tc>
          <w:tcPr>
            <w:tcW w:w="9261" w:type="dxa"/>
            <w:shd w:val="clear" w:color="auto" w:fill="auto"/>
          </w:tcPr>
          <w:p w:rsidR="00CF2C7B" w:rsidRDefault="006C6ED6" w:rsidP="00CF2C7B">
            <w:pPr>
              <w:pStyle w:val="Imagenes"/>
            </w:pPr>
            <w:r>
              <w:rPr>
                <w:lang w:eastAsia="es-VE"/>
              </w:rPr>
              <w:lastRenderedPageBreak/>
              <w:pict>
                <v:shape id="_x0000_i1053" type="#_x0000_t75" style="width:215.25pt;height:241.5pt;visibility:visible">
                  <v:imagedata r:id="rId71" o:title=""/>
                </v:shape>
              </w:pict>
            </w:r>
          </w:p>
          <w:p w:rsidR="00E17FEA" w:rsidRPr="00AF0007" w:rsidRDefault="00CF2C7B" w:rsidP="00CF2C7B">
            <w:pPr>
              <w:pStyle w:val="Epgrafe"/>
            </w:pPr>
            <w:bookmarkStart w:id="718" w:name="_Ref316482755"/>
            <w:bookmarkStart w:id="719" w:name="_Toc316563910"/>
            <w:r>
              <w:t xml:space="preserve">Figura </w:t>
            </w:r>
            <w:fldSimple w:instr=" STYLEREF 1 \s ">
              <w:r w:rsidR="004939FD">
                <w:rPr>
                  <w:noProof/>
                </w:rPr>
                <w:t>1</w:t>
              </w:r>
            </w:fldSimple>
            <w:r w:rsidR="001F202F">
              <w:t>.</w:t>
            </w:r>
            <w:fldSimple w:instr=" SEQ Figura \* ARABIC \s 1 ">
              <w:r w:rsidR="004939FD">
                <w:rPr>
                  <w:noProof/>
                </w:rPr>
                <w:t>2</w:t>
              </w:r>
            </w:fldSimple>
            <w:bookmarkEnd w:id="718"/>
            <w:r>
              <w:t xml:space="preserve">: </w:t>
            </w:r>
            <w:r w:rsidRPr="00F83848">
              <w:t>Esquema de interferómetro de Mirau</w:t>
            </w:r>
            <w:bookmarkEnd w:id="719"/>
          </w:p>
        </w:tc>
      </w:tr>
    </w:tbl>
    <w:p w:rsidR="0080060D" w:rsidRPr="008D2941" w:rsidRDefault="00331690" w:rsidP="00EB6BBC">
      <w:pPr>
        <w:pStyle w:val="Ttulo2"/>
      </w:pPr>
      <w:bookmarkStart w:id="720" w:name="_Toc289948775"/>
      <w:bookmarkStart w:id="721" w:name="_Toc289968997"/>
      <w:bookmarkStart w:id="722" w:name="_Toc314559929"/>
      <w:bookmarkStart w:id="723" w:name="_Toc289948776"/>
      <w:bookmarkStart w:id="724" w:name="_Toc289968998"/>
      <w:bookmarkStart w:id="725" w:name="_Toc314559930"/>
      <w:bookmarkStart w:id="726" w:name="_Toc319497118"/>
      <w:bookmarkEnd w:id="720"/>
      <w:bookmarkEnd w:id="721"/>
      <w:bookmarkEnd w:id="722"/>
      <w:bookmarkEnd w:id="723"/>
      <w:bookmarkEnd w:id="724"/>
      <w:bookmarkEnd w:id="725"/>
      <w:r w:rsidRPr="008D2941">
        <w:t>Teoría del Color</w:t>
      </w:r>
      <w:bookmarkEnd w:id="726"/>
    </w:p>
    <w:p w:rsidR="0080060D" w:rsidRPr="008D2941" w:rsidRDefault="00926E4E" w:rsidP="00EB6BBC">
      <w:r w:rsidRPr="008D2941">
        <w:t>El sistema visual humano</w:t>
      </w:r>
      <w:r w:rsidR="008035CB" w:rsidRPr="008D2941">
        <w:t xml:space="preserve"> (HVS)</w:t>
      </w:r>
      <w:r w:rsidRPr="008D2941">
        <w:t xml:space="preserve"> es </w:t>
      </w:r>
      <w:r w:rsidR="00FF73DC">
        <w:t>sensible a u</w:t>
      </w:r>
      <w:r w:rsidRPr="008D2941">
        <w:t xml:space="preserve">na parte del espectro electromagnético, aproximadamente entre </w:t>
      </w:r>
      <w:r w:rsidR="008D2941" w:rsidRPr="0091532D">
        <w:rPr>
          <w:position w:val="-6"/>
        </w:rPr>
        <w:object w:dxaOrig="720" w:dyaOrig="279">
          <v:shape id="_x0000_i1054" type="#_x0000_t75" style="width:36pt;height:14.25pt" o:ole="">
            <v:imagedata r:id="rId72" o:title=""/>
          </v:shape>
          <o:OLEObject Type="Embed" ProgID="Equation.DSMT4" ShapeID="_x0000_i1054" DrawAspect="Content" ObjectID="_1393337289" r:id="rId73"/>
        </w:object>
      </w:r>
      <w:r w:rsidR="008D2941" w:rsidRPr="008D2941">
        <w:t xml:space="preserve"> </w:t>
      </w:r>
      <w:r w:rsidRPr="008D2941">
        <w:t xml:space="preserve">y </w:t>
      </w:r>
      <w:r w:rsidR="008D2941" w:rsidRPr="0091532D">
        <w:rPr>
          <w:position w:val="-6"/>
        </w:rPr>
        <w:object w:dxaOrig="720" w:dyaOrig="279">
          <v:shape id="_x0000_i1055" type="#_x0000_t75" style="width:36pt;height:14.25pt" o:ole="">
            <v:imagedata r:id="rId74" o:title=""/>
          </v:shape>
          <o:OLEObject Type="Embed" ProgID="Equation.DSMT4" ShapeID="_x0000_i1055" DrawAspect="Content" ObjectID="_1393337290" r:id="rId75"/>
        </w:object>
      </w:r>
      <w:r w:rsidR="00FF73DC">
        <w:rPr>
          <w:position w:val="-6"/>
        </w:rPr>
        <w:t>;</w:t>
      </w:r>
      <w:r w:rsidR="00FF73DC">
        <w:t xml:space="preserve"> </w:t>
      </w:r>
      <w:r w:rsidR="00CB3349" w:rsidRPr="008D2941">
        <w:t xml:space="preserve">como no es posible ver cada </w:t>
      </w:r>
      <w:r w:rsidR="00FF73DC">
        <w:t>“color” por separado</w:t>
      </w:r>
      <w:r w:rsidR="00CB3349" w:rsidRPr="008D2941">
        <w:t xml:space="preserve">, el ser humano tiende a </w:t>
      </w:r>
      <w:r w:rsidR="00FF73DC">
        <w:t>zonas espectrales en</w:t>
      </w:r>
      <w:r w:rsidR="00CB3349" w:rsidRPr="008D2941">
        <w:t xml:space="preserve"> colores.</w:t>
      </w:r>
    </w:p>
    <w:p w:rsidR="0080060D" w:rsidRPr="008D2941" w:rsidRDefault="0031309C" w:rsidP="00EB6BBC">
      <w:r w:rsidRPr="008D2941">
        <w:t>Los espacios de color son una notación que se utiliza para especificar los colores. Los espacios de colores se pueden dividir en los siguientes tipos</w:t>
      </w:r>
      <w:r w:rsidR="003D0AE3" w:rsidRPr="008D2941">
        <w:t xml:space="preserve"> </w:t>
      </w:r>
      <w:r w:rsidR="007F7092" w:rsidRPr="008D2941">
        <w:fldChar w:fldCharType="begin"/>
      </w:r>
      <w:r w:rsidR="002D3620">
        <w:instrText xml:space="preserve"> ADDIN EN.CITE &lt;EndNote&gt;&lt;Cite&gt;&lt;Author&gt;Tkalčič&lt;/Author&gt;&lt;Year&gt;2003&lt;/Year&gt;&lt;RecNum&gt;21&lt;/RecNum&gt;&lt;DisplayText&gt;[4]&lt;/DisplayText&gt;&lt;record&gt;&lt;rec-number&gt;21&lt;/rec-number&gt;&lt;foreign-keys&gt;&lt;key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2D3620">
        <w:rPr>
          <w:noProof/>
        </w:rPr>
        <w:t>[</w:t>
      </w:r>
      <w:hyperlink w:anchor="_ENREF_4" w:tooltip="Tkalčič, 2003 #21" w:history="1">
        <w:r w:rsidR="007C66BC">
          <w:rPr>
            <w:noProof/>
          </w:rPr>
          <w:t>4</w:t>
        </w:r>
      </w:hyperlink>
      <w:r w:rsidR="002D3620">
        <w:rPr>
          <w:noProof/>
        </w:rPr>
        <w:t>]</w:t>
      </w:r>
      <w:r w:rsidR="007F7092" w:rsidRPr="008D2941">
        <w:fldChar w:fldCharType="end"/>
      </w:r>
      <w:r w:rsidRPr="008D2941">
        <w:t>:</w:t>
      </w:r>
    </w:p>
    <w:p w:rsidR="0080060D" w:rsidRPr="008D2941" w:rsidRDefault="007F7092" w:rsidP="00EB6BBC">
      <w:pPr>
        <w:pStyle w:val="Prrafodelista"/>
        <w:numPr>
          <w:ilvl w:val="0"/>
          <w:numId w:val="46"/>
        </w:numPr>
      </w:pPr>
      <w:r w:rsidRPr="008D2941">
        <w:rPr>
          <w:b/>
        </w:rPr>
        <w:t>Espacios basados en HVS:</w:t>
      </w:r>
      <w:r w:rsidR="0031309C" w:rsidRPr="008D2941">
        <w:t xml:space="preserve"> son los espacios que se basan en las propiedades del HVS, entre estos está el espacio de colores RGB, HS</w:t>
      </w:r>
      <w:r w:rsidR="00C235F7" w:rsidRPr="008D2941">
        <w:t>I</w:t>
      </w:r>
      <w:r w:rsidR="0031309C" w:rsidRPr="008D2941">
        <w:t>, HS</w:t>
      </w:r>
      <w:r w:rsidR="00C235F7" w:rsidRPr="008D2941">
        <w:t>V</w:t>
      </w:r>
      <w:r w:rsidR="0031309C" w:rsidRPr="008D2941">
        <w:t>, entre otros.</w:t>
      </w:r>
    </w:p>
    <w:p w:rsidR="0080060D" w:rsidRPr="008D2941" w:rsidRDefault="007F7092" w:rsidP="00EB6BBC">
      <w:pPr>
        <w:pStyle w:val="Prrafodelista"/>
        <w:numPr>
          <w:ilvl w:val="0"/>
          <w:numId w:val="46"/>
        </w:numPr>
      </w:pPr>
      <w:r w:rsidRPr="008D2941">
        <w:rPr>
          <w:b/>
        </w:rPr>
        <w:t>Espacios específicos de aplicaciones:</w:t>
      </w:r>
      <w:r w:rsidR="0031309C" w:rsidRPr="008D2941">
        <w:t xml:space="preserve"> son los desarrollados o adoptados para aplicaciones como la televisión, los sistemas fotográficos y los sistemas de impresión. E</w:t>
      </w:r>
      <w:r w:rsidR="003D0AE3" w:rsidRPr="008D2941">
        <w:t>ntre estos se encuentran e</w:t>
      </w:r>
      <w:r w:rsidR="0031309C" w:rsidRPr="008D2941">
        <w:t xml:space="preserve">l espacio </w:t>
      </w:r>
      <w:proofErr w:type="gramStart"/>
      <w:r w:rsidR="0031309C" w:rsidRPr="008D2941">
        <w:t>CMY(</w:t>
      </w:r>
      <w:proofErr w:type="gramEnd"/>
      <w:r w:rsidR="0031309C" w:rsidRPr="008D2941">
        <w:t>K), el K</w:t>
      </w:r>
      <w:r w:rsidR="003D0AE3" w:rsidRPr="008D2941">
        <w:t xml:space="preserve">odak </w:t>
      </w:r>
      <w:proofErr w:type="spellStart"/>
      <w:r w:rsidR="003D0AE3" w:rsidRPr="008D2941">
        <w:t>Photo</w:t>
      </w:r>
      <w:proofErr w:type="spellEnd"/>
      <w:r w:rsidR="003D0AE3" w:rsidRPr="008D2941">
        <w:t xml:space="preserve"> YCC, el YUV, YIQ, </w:t>
      </w:r>
      <w:commentRangeStart w:id="727"/>
      <w:r w:rsidR="008D2941" w:rsidRPr="008D2941">
        <w:t>etc</w:t>
      </w:r>
      <w:commentRangeEnd w:id="727"/>
      <w:r w:rsidR="00FF73DC">
        <w:rPr>
          <w:rStyle w:val="Refdecomentario"/>
        </w:rPr>
        <w:commentReference w:id="727"/>
      </w:r>
      <w:r w:rsidR="008D2941" w:rsidRPr="008D2941">
        <w:t>.</w:t>
      </w:r>
    </w:p>
    <w:p w:rsidR="0080060D" w:rsidRPr="008D2941" w:rsidRDefault="007F7092" w:rsidP="00EB6BBC">
      <w:pPr>
        <w:pStyle w:val="Prrafodelista"/>
        <w:numPr>
          <w:ilvl w:val="0"/>
          <w:numId w:val="46"/>
        </w:numPr>
      </w:pPr>
      <w:r w:rsidRPr="008D2941">
        <w:rPr>
          <w:b/>
        </w:rPr>
        <w:t>Espacios de colores CIE:</w:t>
      </w:r>
      <w:r w:rsidR="003D0AE3" w:rsidRPr="008D2941">
        <w:t xml:space="preserve"> Son espacios propuestos por la Comisión Internacional en Iluminación (CIE por sus siglas en francés) y tienen propiedades que los hacen independientes a los dispositivos. Entre estos están el CIE XYZ, </w:t>
      </w:r>
      <w:proofErr w:type="spellStart"/>
      <w:r w:rsidR="003D0AE3" w:rsidRPr="008D2941">
        <w:t>Lab</w:t>
      </w:r>
      <w:proofErr w:type="spellEnd"/>
      <w:r w:rsidR="003D0AE3" w:rsidRPr="008D2941">
        <w:t xml:space="preserve"> y </w:t>
      </w:r>
      <w:commentRangeStart w:id="728"/>
      <w:proofErr w:type="spellStart"/>
      <w:r w:rsidR="003D0AE3" w:rsidRPr="008D2941">
        <w:t>Luv</w:t>
      </w:r>
      <w:commentRangeEnd w:id="728"/>
      <w:proofErr w:type="spellEnd"/>
      <w:r w:rsidR="00BC7569">
        <w:rPr>
          <w:rStyle w:val="Refdecomentario"/>
        </w:rPr>
        <w:commentReference w:id="728"/>
      </w:r>
      <w:r w:rsidR="003D0AE3" w:rsidRPr="008D2941">
        <w:t>.</w:t>
      </w:r>
    </w:p>
    <w:p w:rsidR="000735E9" w:rsidRPr="008D2941" w:rsidRDefault="003D0AE3">
      <w:pPr>
        <w:pStyle w:val="Ttulo3"/>
      </w:pPr>
      <w:bookmarkStart w:id="729" w:name="_Toc319497119"/>
      <w:r w:rsidRPr="008D2941">
        <w:lastRenderedPageBreak/>
        <w:t>Espacio de color RGB</w:t>
      </w:r>
      <w:bookmarkEnd w:id="729"/>
    </w:p>
    <w:p w:rsidR="0080060D" w:rsidRPr="008D2941" w:rsidRDefault="003D0AE3" w:rsidP="00EB6BBC">
      <w:r w:rsidRPr="008D2941">
        <w:t xml:space="preserve">La idea se basa en </w:t>
      </w:r>
      <w:r w:rsidR="00BC7569">
        <w:t>representar</w:t>
      </w:r>
      <w:r w:rsidRPr="008D2941">
        <w:t xml:space="preserve"> el espectro visible de forma que simule el método de recepción del ojo humano</w:t>
      </w:r>
      <w:r w:rsidR="00BC7569">
        <w:t>,</w:t>
      </w:r>
      <w:r w:rsidRPr="008D2941">
        <w:t xml:space="preserve"> de modo que se posea toda la información necesaria para almacenar, procesar y </w:t>
      </w:r>
      <w:r w:rsidR="00BC7569">
        <w:t>generar un espectro equivalente</w:t>
      </w:r>
      <w:r w:rsidRPr="008D2941">
        <w:t xml:space="preserve"> </w:t>
      </w:r>
      <w:r w:rsidR="007F7092" w:rsidRPr="008D2941">
        <w:fldChar w:fldCharType="begin"/>
      </w:r>
      <w:r w:rsidR="002D3620">
        <w:instrText xml:space="preserve"> ADDIN EN.CITE &lt;EndNote&gt;&lt;Cite&gt;&lt;Author&gt;Tkalčič&lt;/Author&gt;&lt;Year&gt;2003&lt;/Year&gt;&lt;RecNum&gt;21&lt;/RecNum&gt;&lt;DisplayText&gt;[4]&lt;/DisplayText&gt;&lt;record&gt;&lt;rec-number&gt;21&lt;/rec-number&gt;&lt;foreign-keys&gt;&lt;key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2D3620">
        <w:rPr>
          <w:noProof/>
        </w:rPr>
        <w:t>[</w:t>
      </w:r>
      <w:hyperlink w:anchor="_ENREF_4" w:tooltip="Tkalčič, 2003 #21" w:history="1">
        <w:r w:rsidR="007C66BC">
          <w:rPr>
            <w:noProof/>
          </w:rPr>
          <w:t>4</w:t>
        </w:r>
      </w:hyperlink>
      <w:r w:rsidR="002D3620">
        <w:rPr>
          <w:noProof/>
        </w:rPr>
        <w:t>]</w:t>
      </w:r>
      <w:r w:rsidR="007F7092" w:rsidRPr="008D2941">
        <w:fldChar w:fldCharType="end"/>
      </w:r>
      <w:r w:rsidR="00BC7569">
        <w:t>.</w:t>
      </w:r>
      <w:r w:rsidRPr="008D2941">
        <w:t xml:space="preserve"> </w:t>
      </w:r>
    </w:p>
    <w:p w:rsidR="0080060D" w:rsidRPr="008D2941" w:rsidRDefault="00755834" w:rsidP="00EB6BBC">
      <w:r w:rsidRPr="008D2941">
        <w:t>Según la teoría tric</w:t>
      </w:r>
      <w:r w:rsidR="003D0AE3" w:rsidRPr="008D2941">
        <w:t>romática</w:t>
      </w:r>
      <w:r w:rsidR="003E2B5B" w:rsidRPr="008D2941">
        <w:t xml:space="preserve"> propuesta por Thomas Young y </w:t>
      </w:r>
      <w:proofErr w:type="spellStart"/>
      <w:r w:rsidR="003E2B5B" w:rsidRPr="008D2941">
        <w:t>Hermann</w:t>
      </w:r>
      <w:proofErr w:type="spellEnd"/>
      <w:r w:rsidR="003E2B5B" w:rsidRPr="008D2941">
        <w:t xml:space="preserve"> von </w:t>
      </w:r>
      <w:proofErr w:type="spellStart"/>
      <w:r w:rsidR="003E2B5B" w:rsidRPr="008D2941">
        <w:t>Helmholtz</w:t>
      </w:r>
      <w:proofErr w:type="spellEnd"/>
      <w:r w:rsidR="003E2B5B" w:rsidRPr="008D2941">
        <w:t xml:space="preserve"> en 1802</w:t>
      </w:r>
      <w:r w:rsidR="00BC7569">
        <w:t>, se</w:t>
      </w:r>
      <w:r w:rsidR="003E2B5B" w:rsidRPr="008D2941">
        <w:t xml:space="preserve"> postula que</w:t>
      </w:r>
      <w:r w:rsidR="003D0AE3" w:rsidRPr="008D2941">
        <w:t xml:space="preserve"> existen tres tipos de</w:t>
      </w:r>
      <w:r w:rsidR="003E2B5B" w:rsidRPr="008D2941">
        <w:t xml:space="preserve"> células </w:t>
      </w:r>
      <w:r w:rsidR="003D0AE3" w:rsidRPr="008D2941">
        <w:t>foto</w:t>
      </w:r>
      <w:r w:rsidR="00F86F56" w:rsidRPr="008D2941">
        <w:t>-</w:t>
      </w:r>
      <w:r w:rsidR="003D0AE3" w:rsidRPr="008D2941">
        <w:t>detector</w:t>
      </w:r>
      <w:r w:rsidR="003E2B5B" w:rsidRPr="008D2941">
        <w:t xml:space="preserve">as en el ojo humano, </w:t>
      </w:r>
      <w:r w:rsidR="003D0AE3" w:rsidRPr="008D2941">
        <w:t>sensibles aproximadamente al rojo, verde y azul, de hecho hay tres tip</w:t>
      </w:r>
      <w:r w:rsidR="00BC7569">
        <w:t xml:space="preserve">os de conos en el ojo, L, M y S, </w:t>
      </w:r>
      <w:r w:rsidR="003D0AE3" w:rsidRPr="008D2941">
        <w:t>cada uno responde a una part</w:t>
      </w:r>
      <w:r w:rsidR="003E2B5B" w:rsidRPr="008D2941">
        <w:t>e del espectro</w:t>
      </w:r>
      <w:r w:rsidR="00BC7569">
        <w:t>:</w:t>
      </w:r>
      <w:r w:rsidR="003E2B5B" w:rsidRPr="008D2941">
        <w:t xml:space="preserve"> el cono L responde a las longitudes de onda </w:t>
      </w:r>
      <w:r w:rsidR="00F86F56" w:rsidRPr="008D2941">
        <w:t>más</w:t>
      </w:r>
      <w:r w:rsidR="003E2B5B" w:rsidRPr="008D2941">
        <w:t xml:space="preserve"> largas (Long), el M responde a las longitudes de onda medias (Medium) y el S responde a las longitudes de onda corta (Short)</w:t>
      </w:r>
      <w:r w:rsidR="00B372A5" w:rsidRPr="008D2941">
        <w:t xml:space="preserve"> </w:t>
      </w:r>
      <w:r w:rsidR="007F7092" w:rsidRPr="008D2941">
        <w:fldChar w:fldCharType="begin"/>
      </w:r>
      <w:r w:rsidR="002D3620">
        <w:instrText xml:space="preserve"> ADDIN EN.CITE &lt;EndNote&gt;&lt;Cite&gt;&lt;Author&gt;Svaetichin&lt;/Author&gt;&lt;Year&gt;1956&lt;/Year&gt;&lt;RecNum&gt;20&lt;/RecNum&gt;&lt;DisplayText&gt;[5]&lt;/DisplayText&gt;&lt;record&gt;&lt;rec-number&gt;20&lt;/rec-number&gt;&lt;foreign-keys&gt;&lt;key app="EN" db-id="0ffrw0ef80w99be5pxfpfrpvrx0pptxtadwp"&gt;20&lt;/key&gt;&lt;/foreign-keys&gt;&lt;ref-type name="Book"&gt;6&lt;/ref-type&gt;&lt;contributors&gt;&lt;authors&gt;&lt;author&gt;Svaetichin, G.&lt;/author&gt;&lt;/authors&gt;&lt;/contributors&gt;&lt;titles&gt;&lt;title&gt;Spectral response curves from single cones&lt;/title&gt;&lt;/titles&gt;&lt;dates&gt;&lt;year&gt;1956&lt;/year&gt;&lt;/dates&gt;&lt;publisher&gt;acta physiologica&lt;/publisher&gt;&lt;urls&gt;&lt;related-urls&gt;&lt;url&gt;http://books.google.com/books?id=7bYgGwAACAAJ&lt;/url&gt;&lt;/related-urls&gt;&lt;/urls&gt;&lt;/record&gt;&lt;/Cite&gt;&lt;/EndNote&gt;</w:instrText>
      </w:r>
      <w:r w:rsidR="007F7092" w:rsidRPr="008D2941">
        <w:fldChar w:fldCharType="separate"/>
      </w:r>
      <w:r w:rsidR="002D3620">
        <w:rPr>
          <w:noProof/>
        </w:rPr>
        <w:t>[</w:t>
      </w:r>
      <w:hyperlink w:anchor="_ENREF_5" w:tooltip="Svaetichin, 1956 #20" w:history="1">
        <w:r w:rsidR="007C66BC">
          <w:rPr>
            <w:noProof/>
          </w:rPr>
          <w:t>5</w:t>
        </w:r>
      </w:hyperlink>
      <w:r w:rsidR="002D3620">
        <w:rPr>
          <w:noProof/>
        </w:rPr>
        <w:t>]</w:t>
      </w:r>
      <w:r w:rsidR="007F7092" w:rsidRPr="008D2941">
        <w:fldChar w:fldCharType="end"/>
      </w:r>
    </w:p>
    <w:p w:rsidR="0080060D" w:rsidRPr="008D2941" w:rsidRDefault="000735E9" w:rsidP="00EB6BBC">
      <w:r w:rsidRPr="008D2941">
        <w:t xml:space="preserve">La mayoría de los dispositivos que capturan imágenes tienen sensores RGB que funcionan de una forma similar a los conos L, M y S. El color es descrito en tres componentes, rojo (R), verde (G)  y azul (B). Cada </w:t>
      </w:r>
      <w:r w:rsidR="00BC7569">
        <w:t xml:space="preserve">una de estas </w:t>
      </w:r>
      <w:r w:rsidRPr="008D2941">
        <w:t>componente</w:t>
      </w:r>
      <w:r w:rsidR="00BC7569">
        <w:t>s</w:t>
      </w:r>
      <w:r w:rsidRPr="008D2941">
        <w:t xml:space="preserve"> viene dada por: </w:t>
      </w:r>
    </w:p>
    <w:p w:rsidR="0080060D" w:rsidRPr="0091532D" w:rsidRDefault="000735E9" w:rsidP="00EB6BBC">
      <w:pPr>
        <w:pStyle w:val="MTDisplayEquation"/>
        <w:rPr>
          <w:lang w:val="es-VE"/>
        </w:rPr>
      </w:pPr>
      <w:r w:rsidRPr="0091532D">
        <w:rPr>
          <w:lang w:val="es-VE"/>
        </w:rPr>
        <w:tab/>
      </w:r>
      <w:r w:rsidRPr="0091532D">
        <w:rPr>
          <w:position w:val="-72"/>
          <w:lang w:val="es-VE"/>
        </w:rPr>
        <w:object w:dxaOrig="2420" w:dyaOrig="1600">
          <v:shape id="_x0000_i1056" type="#_x0000_t75" style="width:120.75pt;height:79.5pt" o:ole="">
            <v:imagedata r:id="rId77" o:title=""/>
          </v:shape>
          <o:OLEObject Type="Embed" ProgID="Equation.DSMT4" ShapeID="_x0000_i1056" DrawAspect="Content" ObjectID="_1393337291" r:id="rId78"/>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del w:id="730" w:author="veloz" w:date="2012-03-15T12:44:00Z">
        <w:r w:rsidR="004939FD" w:rsidDel="004939FD">
          <w:rPr>
            <w:lang w:val="es-VE"/>
          </w:rPr>
          <w:fldChar w:fldCharType="separate"/>
        </w:r>
      </w:del>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7</w:instrText>
      </w:r>
      <w:r w:rsidR="00CF2C7B">
        <w:rPr>
          <w:lang w:val="es-VE"/>
        </w:rPr>
        <w:fldChar w:fldCharType="end"/>
      </w:r>
      <w:r w:rsidR="00CF2C7B">
        <w:rPr>
          <w:lang w:val="es-VE"/>
        </w:rPr>
        <w:instrText>)</w:instrText>
      </w:r>
      <w:r w:rsidR="00CF2C7B">
        <w:rPr>
          <w:lang w:val="es-VE"/>
        </w:rPr>
        <w:fldChar w:fldCharType="end"/>
      </w:r>
    </w:p>
    <w:p w:rsidR="0080060D" w:rsidRPr="0091532D" w:rsidRDefault="00BD042F" w:rsidP="00EB6BBC">
      <w:r w:rsidRPr="0091532D">
        <w:t xml:space="preserve">Donde </w:t>
      </w:r>
      <w:r w:rsidRPr="0091532D">
        <w:rPr>
          <w:position w:val="-14"/>
        </w:rPr>
        <w:object w:dxaOrig="580" w:dyaOrig="400">
          <v:shape id="_x0000_i1057" type="#_x0000_t75" style="width:29.25pt;height:20.25pt" o:ole="">
            <v:imagedata r:id="rId79" o:title=""/>
          </v:shape>
          <o:OLEObject Type="Embed" ProgID="Equation.DSMT4" ShapeID="_x0000_i1057" DrawAspect="Content" ObjectID="_1393337292" r:id="rId80"/>
        </w:object>
      </w:r>
      <w:r w:rsidRPr="0091532D">
        <w:t xml:space="preserve"> es el espectro de la luz</w:t>
      </w:r>
      <w:r w:rsidR="00343A63" w:rsidRPr="0091532D">
        <w:t xml:space="preserve">. </w:t>
      </w:r>
      <w:r w:rsidRPr="0091532D">
        <w:rPr>
          <w:position w:val="-14"/>
        </w:rPr>
        <w:object w:dxaOrig="600" w:dyaOrig="400">
          <v:shape id="_x0000_i1058" type="#_x0000_t75" style="width:30pt;height:20.25pt" o:ole="">
            <v:imagedata r:id="rId81" o:title=""/>
          </v:shape>
          <o:OLEObject Type="Embed" ProgID="Equation.DSMT4" ShapeID="_x0000_i1058" DrawAspect="Content" ObjectID="_1393337293" r:id="rId82"/>
        </w:object>
      </w:r>
      <w:r w:rsidRPr="0091532D">
        <w:t xml:space="preserve">, </w:t>
      </w:r>
      <w:r w:rsidRPr="0091532D">
        <w:rPr>
          <w:position w:val="-14"/>
        </w:rPr>
        <w:object w:dxaOrig="620" w:dyaOrig="400">
          <v:shape id="_x0000_i1059" type="#_x0000_t75" style="width:31.5pt;height:20.25pt" o:ole="">
            <v:imagedata r:id="rId83" o:title=""/>
          </v:shape>
          <o:OLEObject Type="Embed" ProgID="Equation.DSMT4" ShapeID="_x0000_i1059" DrawAspect="Content" ObjectID="_1393337294" r:id="rId84"/>
        </w:object>
      </w:r>
      <w:r w:rsidRPr="0091532D">
        <w:t xml:space="preserve"> y </w:t>
      </w:r>
      <w:r w:rsidRPr="0091532D">
        <w:rPr>
          <w:position w:val="-14"/>
        </w:rPr>
        <w:object w:dxaOrig="600" w:dyaOrig="400">
          <v:shape id="_x0000_i1060" type="#_x0000_t75" style="width:30pt;height:20.25pt" o:ole="">
            <v:imagedata r:id="rId85" o:title=""/>
          </v:shape>
          <o:OLEObject Type="Embed" ProgID="Equation.DSMT4" ShapeID="_x0000_i1060" DrawAspect="Content" ObjectID="_1393337295" r:id="rId86"/>
        </w:object>
      </w:r>
      <w:r w:rsidR="00343A63" w:rsidRPr="0091532D">
        <w:t>son las funciones de sensibilidad de los sensores R, G y B</w:t>
      </w:r>
      <w:r w:rsidR="00BC7569">
        <w:t xml:space="preserve"> respectivamente</w:t>
      </w:r>
      <w:r w:rsidR="00343A63" w:rsidRPr="0091532D">
        <w:t xml:space="preserve">. </w:t>
      </w:r>
    </w:p>
    <w:p w:rsidR="0080060D" w:rsidRPr="0091532D" w:rsidRDefault="00343A63" w:rsidP="00EB6BBC">
      <w:r w:rsidRPr="0091532D">
        <w:t>El uso del espacio de colores RGB permite una transformación del espectro a un vector tridimensional que puede ser utilizado para dispositivos de pantallas o impresiones.</w:t>
      </w:r>
    </w:p>
    <w:p w:rsidR="005C13E7" w:rsidRPr="0091532D" w:rsidRDefault="00AA4836">
      <w:pPr>
        <w:pStyle w:val="Ttulo3"/>
      </w:pPr>
      <w:bookmarkStart w:id="731" w:name="_Toc319497120"/>
      <w:r w:rsidRPr="0091532D">
        <w:t xml:space="preserve">Espacio de color </w:t>
      </w:r>
      <w:r w:rsidR="00243CA4" w:rsidRPr="0091532D">
        <w:t>HSL</w:t>
      </w:r>
      <w:bookmarkEnd w:id="731"/>
    </w:p>
    <w:p w:rsidR="0080060D" w:rsidRPr="0091532D" w:rsidRDefault="00AA4836" w:rsidP="00EB6BBC">
      <w:r w:rsidRPr="0091532D">
        <w:t>El espacio de color HS</w:t>
      </w:r>
      <w:r w:rsidR="00755834" w:rsidRPr="0091532D">
        <w:t>L</w:t>
      </w:r>
      <w:r w:rsidRPr="0091532D">
        <w:t xml:space="preserve"> (Hue – Saturation – </w:t>
      </w:r>
      <w:r w:rsidR="00243CA4" w:rsidRPr="0091532D">
        <w:t>Lightness</w:t>
      </w:r>
      <w:r w:rsidRPr="0091532D">
        <w:t xml:space="preserve">) es una </w:t>
      </w:r>
      <w:r w:rsidR="00243CA4" w:rsidRPr="0091532D">
        <w:t xml:space="preserve">transformación de coordenadas del sistema RGB. </w:t>
      </w:r>
    </w:p>
    <w:p w:rsidR="0080060D" w:rsidRPr="0091532D" w:rsidRDefault="00E33F8C" w:rsidP="00EB6BBC">
      <w:r w:rsidRPr="0091532D">
        <w:lastRenderedPageBreak/>
        <w:t xml:space="preserve">Este espacio de color trata de </w:t>
      </w:r>
      <w:r w:rsidR="00BC7569">
        <w:t>organizar los colores de</w:t>
      </w:r>
      <w:r w:rsidRPr="0091532D">
        <w:t xml:space="preserve"> una forma similar a</w:t>
      </w:r>
      <w:r w:rsidR="00BC7569">
        <w:t>l</w:t>
      </w:r>
      <w:r w:rsidRPr="0091532D">
        <w:t xml:space="preserve"> cerebro humano </w:t>
      </w:r>
      <w:r w:rsidR="007F7092" w:rsidRPr="0091532D">
        <w:fldChar w:fldCharType="begin"/>
      </w:r>
      <w:r w:rsidR="002D3620">
        <w:instrText xml:space="preserve"> ADDIN EN.CITE &lt;EndNote&gt;&lt;Cite&gt;&lt;Author&gt;Tkalčič&lt;/Author&gt;&lt;Year&gt;2003&lt;/Year&gt;&lt;RecNum&gt;21&lt;/RecNum&gt;&lt;DisplayText&gt;[4]&lt;/DisplayText&gt;&lt;record&gt;&lt;rec-number&gt;21&lt;/rec-number&gt;&lt;foreign-keys&gt;&lt;key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91532D">
        <w:fldChar w:fldCharType="separate"/>
      </w:r>
      <w:r w:rsidR="002D3620">
        <w:rPr>
          <w:noProof/>
        </w:rPr>
        <w:t>[</w:t>
      </w:r>
      <w:hyperlink w:anchor="_ENREF_4" w:tooltip="Tkalčič, 2003 #21" w:history="1">
        <w:r w:rsidR="007C66BC">
          <w:rPr>
            <w:noProof/>
          </w:rPr>
          <w:t>4</w:t>
        </w:r>
      </w:hyperlink>
      <w:r w:rsidR="002D3620">
        <w:rPr>
          <w:noProof/>
        </w:rPr>
        <w:t>]</w:t>
      </w:r>
      <w:r w:rsidR="007F7092" w:rsidRPr="0091532D">
        <w:fldChar w:fldCharType="end"/>
      </w:r>
      <w:r w:rsidRPr="0091532D">
        <w:t>. Esta organización se hace en base a 3 parámetros:</w:t>
      </w:r>
    </w:p>
    <w:p w:rsidR="0080060D" w:rsidRPr="0091532D" w:rsidRDefault="00E33F8C" w:rsidP="00EB6BBC">
      <w:pPr>
        <w:pStyle w:val="Prrafodelista"/>
        <w:numPr>
          <w:ilvl w:val="0"/>
          <w:numId w:val="47"/>
        </w:numPr>
      </w:pPr>
      <w:r w:rsidRPr="0091532D">
        <w:t>Matiz (Hue)</w:t>
      </w:r>
      <w:r w:rsidR="00C235F7" w:rsidRPr="0091532D">
        <w:t>:</w:t>
      </w:r>
      <w:r w:rsidRPr="0091532D">
        <w:t xml:space="preserve"> es lo que dice que color </w:t>
      </w:r>
      <w:r w:rsidR="00C235F7" w:rsidRPr="0091532D">
        <w:t>es, rojo, verde, amarillo, azul, etc…</w:t>
      </w:r>
    </w:p>
    <w:p w:rsidR="0080060D" w:rsidRPr="0091532D" w:rsidRDefault="007F7092" w:rsidP="00EB6BBC">
      <w:pPr>
        <w:pStyle w:val="Prrafodelista"/>
        <w:numPr>
          <w:ilvl w:val="0"/>
          <w:numId w:val="47"/>
        </w:numPr>
      </w:pPr>
      <w:r w:rsidRPr="0091532D">
        <w:t>Saturación: es un nivel de pureza del color, un color muy saturado es un color puro y vivido, tiene un espectro muy fino, mientras que un color no saturado tiene mucho blanco agregado.</w:t>
      </w:r>
    </w:p>
    <w:p w:rsidR="00CF2C7B" w:rsidRDefault="00243CA4" w:rsidP="00CF2C7B">
      <w:pPr>
        <w:pStyle w:val="Prrafodelista"/>
        <w:numPr>
          <w:ilvl w:val="0"/>
          <w:numId w:val="47"/>
        </w:numPr>
      </w:pPr>
      <w:r w:rsidRPr="0091532D">
        <w:t>Luminancia (Lightness): es el nivel de brillo del color.</w:t>
      </w:r>
      <w:r w:rsidR="007F7092" w:rsidRPr="0091532D">
        <w:t xml:space="preserve"> </w:t>
      </w:r>
    </w:p>
    <w:p w:rsidR="00CF2C7B" w:rsidRPr="0091532D" w:rsidRDefault="00CF2C7B" w:rsidP="00CF2C7B">
      <w:r>
        <w:t xml:space="preserve">En la </w:t>
      </w:r>
      <w:r>
        <w:fldChar w:fldCharType="begin"/>
      </w:r>
      <w:r>
        <w:instrText xml:space="preserve"> REF _Ref316482950 \h </w:instrText>
      </w:r>
      <w:r>
        <w:fldChar w:fldCharType="separate"/>
      </w:r>
      <w:r w:rsidR="004939FD">
        <w:t xml:space="preserve">Figura </w:t>
      </w:r>
      <w:r w:rsidR="004939FD">
        <w:rPr>
          <w:noProof/>
        </w:rPr>
        <w:t>1</w:t>
      </w:r>
      <w:r w:rsidR="004939FD">
        <w:t>.</w:t>
      </w:r>
      <w:r w:rsidR="004939FD">
        <w:rPr>
          <w:noProof/>
        </w:rPr>
        <w:t>3</w:t>
      </w:r>
      <w:r>
        <w:fldChar w:fldCharType="end"/>
      </w:r>
      <w:r>
        <w:t xml:space="preserve"> se puede observar un cilindro donde se observa como varían los colores de acuerdo a cada uno de estos parámetros.</w:t>
      </w:r>
    </w:p>
    <w:tbl>
      <w:tblPr>
        <w:tblW w:w="0" w:type="auto"/>
        <w:tblInd w:w="397" w:type="dxa"/>
        <w:tblLook w:val="04A0" w:firstRow="1" w:lastRow="0" w:firstColumn="1" w:lastColumn="0" w:noHBand="0" w:noVBand="1"/>
      </w:tblPr>
      <w:tblGrid>
        <w:gridCol w:w="8940"/>
      </w:tblGrid>
      <w:tr w:rsidR="001370C0" w:rsidRPr="00AF0007" w:rsidTr="00AF0007">
        <w:tc>
          <w:tcPr>
            <w:tcW w:w="8940" w:type="dxa"/>
            <w:shd w:val="clear" w:color="auto" w:fill="auto"/>
          </w:tcPr>
          <w:p w:rsidR="00CF2C7B" w:rsidRDefault="006C6ED6" w:rsidP="00CF2C7B">
            <w:pPr>
              <w:pStyle w:val="Imagenes"/>
            </w:pPr>
            <w:r>
              <w:rPr>
                <w:lang w:eastAsia="es-VE"/>
              </w:rPr>
              <w:pict>
                <v:shape id="_x0000_i1061" type="#_x0000_t75" alt="Descripción: HSL_color_solid_cylinder-licensed.png" style="width:291.75pt;height:219pt;visibility:visible" o:bordertopcolor="black" o:borderleftcolor="black" o:borderbottomcolor="black" o:borderrightcolor="black">
                  <v:imagedata r:id="rId87" o:title="HSL_color_solid_cylinder-licensed"/>
                  <w10:bordertop type="single" width="8"/>
                  <w10:borderleft type="single" width="8"/>
                  <w10:borderbottom type="single" width="8"/>
                  <w10:borderright type="single" width="8"/>
                </v:shape>
              </w:pict>
            </w:r>
          </w:p>
          <w:p w:rsidR="0080060D" w:rsidRPr="00AF0007" w:rsidRDefault="00CF2C7B" w:rsidP="00CF2C7B">
            <w:pPr>
              <w:pStyle w:val="Epgrafe"/>
            </w:pPr>
            <w:bookmarkStart w:id="732" w:name="_Ref316482950"/>
            <w:bookmarkStart w:id="733" w:name="_Toc316563911"/>
            <w:r>
              <w:t xml:space="preserve">Figura </w:t>
            </w:r>
            <w:fldSimple w:instr=" STYLEREF 1 \s ">
              <w:r w:rsidR="004939FD">
                <w:rPr>
                  <w:noProof/>
                </w:rPr>
                <w:t>1</w:t>
              </w:r>
            </w:fldSimple>
            <w:r w:rsidR="001F202F">
              <w:t>.</w:t>
            </w:r>
            <w:fldSimple w:instr=" SEQ Figura \* ARABIC \s 1 ">
              <w:r w:rsidR="004939FD">
                <w:rPr>
                  <w:noProof/>
                </w:rPr>
                <w:t>3</w:t>
              </w:r>
            </w:fldSimple>
            <w:bookmarkEnd w:id="732"/>
            <w:r>
              <w:t xml:space="preserve">: </w:t>
            </w:r>
            <w:r w:rsidRPr="006A1023">
              <w:t>Espacio de color HSL</w:t>
            </w:r>
            <w:bookmarkEnd w:id="733"/>
          </w:p>
        </w:tc>
      </w:tr>
    </w:tbl>
    <w:p w:rsidR="0080060D" w:rsidRPr="0091532D" w:rsidRDefault="00755834" w:rsidP="00EB6BBC">
      <w:pPr>
        <w:pStyle w:val="Ttulo2"/>
      </w:pPr>
      <w:bookmarkStart w:id="734" w:name="_Toc319497121"/>
      <w:r w:rsidRPr="0091532D">
        <w:t xml:space="preserve">Dispositivos </w:t>
      </w:r>
      <w:r w:rsidR="006967DF" w:rsidRPr="0091532D">
        <w:t xml:space="preserve">digitales </w:t>
      </w:r>
      <w:r w:rsidRPr="0091532D">
        <w:t>de</w:t>
      </w:r>
      <w:r w:rsidR="008A1939" w:rsidRPr="0091532D">
        <w:t xml:space="preserve"> detección de i</w:t>
      </w:r>
      <w:r w:rsidR="003E58D0" w:rsidRPr="0091532D">
        <w:t>mágenes</w:t>
      </w:r>
      <w:bookmarkEnd w:id="734"/>
    </w:p>
    <w:p w:rsidR="0080060D" w:rsidRPr="0091532D" w:rsidRDefault="00364DFE" w:rsidP="00EB6BBC">
      <w:r w:rsidRPr="0091532D">
        <w:t>Los dispositivos digitales de detección de imágenes se basan en convertir los fotones incidentes en cargas eléctricas</w:t>
      </w:r>
      <w:r w:rsidR="00BC7569">
        <w:t>;</w:t>
      </w:r>
      <w:r w:rsidRPr="0091532D">
        <w:t xml:space="preserve"> existen diversos dispositivos que realizan esta tarea, estos dispositivos son llamados </w:t>
      </w:r>
      <w:r w:rsidR="008D2941" w:rsidRPr="0091532D">
        <w:t>foto-detectores</w:t>
      </w:r>
      <w:r w:rsidRPr="0091532D">
        <w:t>.</w:t>
      </w:r>
    </w:p>
    <w:p w:rsidR="0080060D" w:rsidRPr="0091532D" w:rsidRDefault="008D2941" w:rsidP="00EB6BBC">
      <w:r w:rsidRPr="0091532D">
        <w:t>Entre los foto-detectores mas utilizados se encuentran los que están construidos a base de silicio, los mas populares son los fotodiodos, fot</w:t>
      </w:r>
      <w:r w:rsidR="00BC7569">
        <w:t>otransistores y foto-compuertas. L</w:t>
      </w:r>
      <w:r w:rsidRPr="0091532D">
        <w:t xml:space="preserve">a operación </w:t>
      </w:r>
      <w:r w:rsidRPr="0091532D">
        <w:lastRenderedPageBreak/>
        <w:t xml:space="preserve">básica de los foto-detectores se basa en: (a) generación de pares electrón-hueco debido a la luz incidente; (b) separación y recolección de los electrones y huecos; y (c) producción de señales </w:t>
      </w:r>
      <w:r w:rsidR="00BC7569">
        <w:t xml:space="preserve">electrónicas </w:t>
      </w:r>
      <w:r w:rsidRPr="0091532D">
        <w:fldChar w:fldCharType="begin"/>
      </w:r>
      <w:r w:rsidR="002D3620">
        <w:instrText xml:space="preserve"> ADDIN EN.CITE &lt;EndNote&gt;&lt;Cite&gt;&lt;Author&gt;Yadid-Pecht&lt;/Author&gt;&lt;Year&gt;2004&lt;/Year&gt;&lt;RecNum&gt;39&lt;/RecNum&gt;&lt;DisplayText&gt;[6]&lt;/DisplayText&gt;&lt;record&gt;&lt;rec-number&gt;39&lt;/rec-number&gt;&lt;foreign-keys&gt;&lt;key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Pr="0091532D">
        <w:fldChar w:fldCharType="separate"/>
      </w:r>
      <w:r w:rsidR="002D3620">
        <w:rPr>
          <w:noProof/>
        </w:rPr>
        <w:t>[</w:t>
      </w:r>
      <w:hyperlink w:anchor="_ENREF_6" w:tooltip="Yadid-Pecht, 2004 #39" w:history="1">
        <w:r w:rsidR="007C66BC">
          <w:rPr>
            <w:noProof/>
          </w:rPr>
          <w:t>6</w:t>
        </w:r>
      </w:hyperlink>
      <w:r w:rsidR="002D3620">
        <w:rPr>
          <w:noProof/>
        </w:rPr>
        <w:t>]</w:t>
      </w:r>
      <w:r w:rsidRPr="0091532D">
        <w:fldChar w:fldCharType="end"/>
      </w:r>
      <w:r w:rsidR="00BC7569">
        <w:t>.</w:t>
      </w:r>
    </w:p>
    <w:p w:rsidR="00D76767" w:rsidRPr="0091532D" w:rsidRDefault="00D76767" w:rsidP="00D76767">
      <w:r w:rsidRPr="0091532D">
        <w:t>Cuando la luz incide sobre un semiconductor, parte de la potencia</w:t>
      </w:r>
      <w:r w:rsidR="00BC7569">
        <w:t xml:space="preserve"> luminosa </w:t>
      </w:r>
      <w:r w:rsidR="004D2937" w:rsidRPr="0091532D">
        <w:t xml:space="preserve">incidente es reflejada y otra parte </w:t>
      </w:r>
      <w:r w:rsidR="00BC7569">
        <w:t>es absorbida por el</w:t>
      </w:r>
      <w:r w:rsidR="004D2937" w:rsidRPr="0091532D">
        <w:t xml:space="preserve"> material. La potencia óptica que viaja a través de un semiconductor decae exponencialmente de la forma:</w:t>
      </w:r>
    </w:p>
    <w:p w:rsidR="0080060D" w:rsidRPr="0091532D" w:rsidRDefault="004D2937" w:rsidP="00EB6BBC">
      <w:pPr>
        <w:pStyle w:val="MTDisplayEquation"/>
        <w:rPr>
          <w:lang w:val="es-VE"/>
        </w:rPr>
      </w:pPr>
      <w:r w:rsidRPr="0091532D">
        <w:rPr>
          <w:lang w:val="es-VE"/>
        </w:rPr>
        <w:tab/>
      </w:r>
      <w:r w:rsidRPr="0091532D">
        <w:rPr>
          <w:position w:val="-14"/>
          <w:lang w:val="es-VE"/>
        </w:rPr>
        <w:object w:dxaOrig="1980" w:dyaOrig="400">
          <v:shape id="_x0000_i1062" type="#_x0000_t75" style="width:99pt;height:20.25pt" o:ole="">
            <v:imagedata r:id="rId88" o:title=""/>
          </v:shape>
          <o:OLEObject Type="Embed" ProgID="Equation.DSMT4" ShapeID="_x0000_i1062" DrawAspect="Content" ObjectID="_1393337296" r:id="rId8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del w:id="735" w:author="veloz" w:date="2012-03-15T12:44:00Z">
        <w:r w:rsidR="004939FD" w:rsidDel="004939FD">
          <w:rPr>
            <w:lang w:val="es-VE"/>
          </w:rPr>
          <w:fldChar w:fldCharType="separate"/>
        </w:r>
      </w:del>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8</w:instrText>
      </w:r>
      <w:r w:rsidR="00CF2C7B">
        <w:rPr>
          <w:lang w:val="es-VE"/>
        </w:rPr>
        <w:fldChar w:fldCharType="end"/>
      </w:r>
      <w:r w:rsidR="00CF2C7B">
        <w:rPr>
          <w:lang w:val="es-VE"/>
        </w:rPr>
        <w:instrText>)</w:instrText>
      </w:r>
      <w:r w:rsidR="00CF2C7B">
        <w:rPr>
          <w:lang w:val="es-VE"/>
        </w:rPr>
        <w:fldChar w:fldCharType="end"/>
      </w:r>
    </w:p>
    <w:p w:rsidR="0080060D" w:rsidRPr="0091532D" w:rsidRDefault="004D2937" w:rsidP="00EB6BBC">
      <w:r w:rsidRPr="0091532D">
        <w:t xml:space="preserve">Donde </w:t>
      </w:r>
      <w:r w:rsidRPr="0091532D">
        <w:rPr>
          <w:position w:val="-6"/>
        </w:rPr>
        <w:object w:dxaOrig="240" w:dyaOrig="220">
          <v:shape id="_x0000_i1063" type="#_x0000_t75" style="width:12pt;height:12pt" o:ole="">
            <v:imagedata r:id="rId90" o:title=""/>
          </v:shape>
          <o:OLEObject Type="Embed" ProgID="Equation.DSMT4" ShapeID="_x0000_i1063" DrawAspect="Content" ObjectID="_1393337297" r:id="rId91"/>
        </w:object>
      </w:r>
      <w:r w:rsidRPr="0091532D">
        <w:t xml:space="preserve">es el coeficiente de absorción del material y </w:t>
      </w:r>
      <w:r w:rsidRPr="0091532D">
        <w:rPr>
          <w:position w:val="-14"/>
        </w:rPr>
        <w:object w:dxaOrig="700" w:dyaOrig="400">
          <v:shape id="_x0000_i1064" type="#_x0000_t75" style="width:35.25pt;height:20.25pt" o:ole="">
            <v:imagedata r:id="rId92" o:title=""/>
          </v:shape>
          <o:OLEObject Type="Embed" ProgID="Equation.DSMT4" ShapeID="_x0000_i1064" DrawAspect="Content" ObjectID="_1393337298" r:id="rId93"/>
        </w:object>
      </w:r>
      <w:r w:rsidRPr="0091532D">
        <w:t xml:space="preserve"> es la potencia óptica en la </w:t>
      </w:r>
      <w:r w:rsidR="008D2941" w:rsidRPr="0091532D">
        <w:t>superficie</w:t>
      </w:r>
      <w:r w:rsidRPr="0091532D">
        <w:t xml:space="preserve">. </w:t>
      </w:r>
      <w:r w:rsidR="007F7092" w:rsidRPr="0091532D">
        <w:fldChar w:fldCharType="begin"/>
      </w:r>
      <w:r w:rsidR="002D3620">
        <w:instrText xml:space="preserve"> ADDIN EN.CITE &lt;EndNote&gt;&lt;Cite&gt;&lt;Author&gt;Yadid-Pecht&lt;/Author&gt;&lt;Year&gt;2004&lt;/Year&gt;&lt;RecNum&gt;39&lt;/RecNum&gt;&lt;DisplayText&gt;[6]&lt;/DisplayText&gt;&lt;record&gt;&lt;rec-number&gt;39&lt;/rec-number&gt;&lt;foreign-keys&gt;&lt;key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7F7092" w:rsidRPr="0091532D">
        <w:fldChar w:fldCharType="separate"/>
      </w:r>
      <w:r w:rsidR="002D3620">
        <w:rPr>
          <w:noProof/>
        </w:rPr>
        <w:t>[</w:t>
      </w:r>
      <w:hyperlink w:anchor="_ENREF_6" w:tooltip="Yadid-Pecht, 2004 #39" w:history="1">
        <w:r w:rsidR="007C66BC">
          <w:rPr>
            <w:noProof/>
          </w:rPr>
          <w:t>6</w:t>
        </w:r>
      </w:hyperlink>
      <w:r w:rsidR="002D3620">
        <w:rPr>
          <w:noProof/>
        </w:rPr>
        <w:t>]</w:t>
      </w:r>
      <w:r w:rsidR="007F7092" w:rsidRPr="0091532D">
        <w:fldChar w:fldCharType="end"/>
      </w:r>
    </w:p>
    <w:p w:rsidR="004D2937" w:rsidRPr="0091532D" w:rsidRDefault="004D2937">
      <w:r w:rsidRPr="0091532D">
        <w:t xml:space="preserve">El número de fotones absorbidos a una distancia </w:t>
      </w:r>
      <w:r w:rsidRPr="0091532D">
        <w:rPr>
          <w:position w:val="-4"/>
        </w:rPr>
        <w:object w:dxaOrig="220" w:dyaOrig="260">
          <v:shape id="_x0000_i1065" type="#_x0000_t75" style="width:12pt;height:12.75pt" o:ole="">
            <v:imagedata r:id="rId94" o:title=""/>
          </v:shape>
          <o:OLEObject Type="Embed" ProgID="Equation.DSMT4" ShapeID="_x0000_i1065" DrawAspect="Content" ObjectID="_1393337299" r:id="rId95"/>
        </w:object>
      </w:r>
      <w:r w:rsidRPr="0091532D">
        <w:t xml:space="preserve"> es </w:t>
      </w:r>
    </w:p>
    <w:p w:rsidR="0080060D" w:rsidRPr="0091532D" w:rsidRDefault="004D2937" w:rsidP="00EB6BBC">
      <w:pPr>
        <w:pStyle w:val="MTDisplayEquation"/>
        <w:rPr>
          <w:lang w:val="es-VE"/>
        </w:rPr>
      </w:pPr>
      <w:r w:rsidRPr="0091532D">
        <w:rPr>
          <w:lang w:val="es-VE"/>
        </w:rPr>
        <w:tab/>
      </w:r>
      <w:r w:rsidRPr="0091532D">
        <w:rPr>
          <w:position w:val="-24"/>
          <w:lang w:val="es-VE"/>
        </w:rPr>
        <w:object w:dxaOrig="2079" w:dyaOrig="680">
          <v:shape id="_x0000_i1066" type="#_x0000_t75" style="width:104.25pt;height:33.75pt" o:ole="">
            <v:imagedata r:id="rId96" o:title=""/>
          </v:shape>
          <o:OLEObject Type="Embed" ProgID="Equation.DSMT4" ShapeID="_x0000_i1066" DrawAspect="Content" ObjectID="_1393337300" r:id="rId97"/>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del w:id="736" w:author="veloz" w:date="2012-03-15T12:44:00Z">
        <w:r w:rsidR="004939FD" w:rsidDel="004939FD">
          <w:rPr>
            <w:lang w:val="es-VE"/>
          </w:rPr>
          <w:fldChar w:fldCharType="separate"/>
        </w:r>
      </w:del>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9</w:instrText>
      </w:r>
      <w:r w:rsidR="00CF2C7B">
        <w:rPr>
          <w:lang w:val="es-VE"/>
        </w:rPr>
        <w:fldChar w:fldCharType="end"/>
      </w:r>
      <w:r w:rsidR="00CF2C7B">
        <w:rPr>
          <w:lang w:val="es-VE"/>
        </w:rPr>
        <w:instrText>)</w:instrText>
      </w:r>
      <w:r w:rsidR="00CF2C7B">
        <w:rPr>
          <w:lang w:val="es-VE"/>
        </w:rPr>
        <w:fldChar w:fldCharType="end"/>
      </w:r>
    </w:p>
    <w:p w:rsidR="0080060D" w:rsidRPr="0091532D" w:rsidRDefault="00A47840" w:rsidP="00EB6BBC">
      <w:r w:rsidRPr="0091532D">
        <w:t xml:space="preserve">Entre los dispositivos </w:t>
      </w:r>
      <w:r w:rsidR="00C91524" w:rsidRPr="0091532D">
        <w:t xml:space="preserve">digitales </w:t>
      </w:r>
      <w:r w:rsidRPr="0091532D">
        <w:t>de detección de imágenes se encuentran el CCD</w:t>
      </w:r>
      <w:r w:rsidR="00C91524" w:rsidRPr="0091532D">
        <w:t xml:space="preserve"> </w:t>
      </w:r>
      <w:r w:rsidR="00C91524" w:rsidRPr="008D2941">
        <w:t>(</w:t>
      </w:r>
      <w:proofErr w:type="spellStart"/>
      <w:r w:rsidR="00C91524" w:rsidRPr="00AF0007">
        <w:rPr>
          <w:rFonts w:ascii="Calibri" w:hAnsi="Calibri"/>
          <w:i/>
        </w:rPr>
        <w:t>Charge-Coupled</w:t>
      </w:r>
      <w:proofErr w:type="spellEnd"/>
      <w:r w:rsidR="00C91524" w:rsidRPr="00AF0007">
        <w:rPr>
          <w:rFonts w:ascii="Calibri" w:hAnsi="Calibri"/>
          <w:i/>
        </w:rPr>
        <w:t xml:space="preserve"> </w:t>
      </w:r>
      <w:proofErr w:type="spellStart"/>
      <w:r w:rsidR="00C91524" w:rsidRPr="00AF0007">
        <w:rPr>
          <w:rFonts w:ascii="Calibri" w:hAnsi="Calibri"/>
          <w:i/>
        </w:rPr>
        <w:t>Device</w:t>
      </w:r>
      <w:proofErr w:type="spellEnd"/>
      <w:r w:rsidR="00C91524" w:rsidRPr="008D2941">
        <w:t>)</w:t>
      </w:r>
      <w:r w:rsidRPr="0091532D">
        <w:t xml:space="preserve"> y l</w:t>
      </w:r>
      <w:r w:rsidR="00C91524" w:rsidRPr="0091532D">
        <w:t>os APS (</w:t>
      </w:r>
      <w:r w:rsidR="007F7092" w:rsidRPr="0091532D">
        <w:rPr>
          <w:i/>
        </w:rPr>
        <w:t>Active Pixel Sensor</w:t>
      </w:r>
      <w:r w:rsidR="00C91524" w:rsidRPr="0091532D">
        <w:t xml:space="preserve">) basado en la tecnología </w:t>
      </w:r>
      <w:r w:rsidRPr="0091532D">
        <w:t>CMOS</w:t>
      </w:r>
      <w:r w:rsidR="00C91524" w:rsidRPr="0091532D">
        <w:t>.</w:t>
      </w:r>
    </w:p>
    <w:p w:rsidR="0080060D" w:rsidRPr="0091532D" w:rsidRDefault="00C91524" w:rsidP="00EB6BBC">
      <w:r w:rsidRPr="0091532D">
        <w:t xml:space="preserve">La principal diferencia radica que en las cámaras CCD se tiene un arreglo muy unido de </w:t>
      </w:r>
      <w:r w:rsidR="008D2941" w:rsidRPr="008D2941">
        <w:t>estructuras</w:t>
      </w:r>
      <w:r w:rsidRPr="0091532D">
        <w:t xml:space="preserve"> MOS que captan los fotones y generan pares </w:t>
      </w:r>
      <w:r w:rsidR="008D2941" w:rsidRPr="008D2941">
        <w:t>electrón</w:t>
      </w:r>
      <w:r w:rsidRPr="0091532D">
        <w:t xml:space="preserve">-hueco, estas cargas luego son transferidas a través de todo el arreglo hasta un conversor análogo digital que se encarga de convertir las cargas en señales digitales. Por su parte las cámaras basadas en tecnología CMOS tienen una matriz de </w:t>
      </w:r>
      <w:r w:rsidR="008D2941" w:rsidRPr="0091532D">
        <w:t>foto-detectores</w:t>
      </w:r>
      <w:r w:rsidRPr="0091532D">
        <w:t xml:space="preserve"> que </w:t>
      </w:r>
      <w:proofErr w:type="gramStart"/>
      <w:r w:rsidRPr="0091532D">
        <w:t>poseen</w:t>
      </w:r>
      <w:proofErr w:type="gramEnd"/>
      <w:r w:rsidRPr="0091532D">
        <w:t xml:space="preserve"> una circuitería que amplifica y sirve como buffer para transmitir la información a través de la matriz.</w:t>
      </w:r>
    </w:p>
    <w:p w:rsidR="0080060D" w:rsidRPr="0091532D" w:rsidRDefault="00C91524" w:rsidP="00EB6BBC">
      <w:r w:rsidRPr="0091532D">
        <w:t>Ya sea en las cámaras CCD o en las CMOS</w:t>
      </w:r>
      <w:r w:rsidR="00BC7569">
        <w:t>,</w:t>
      </w:r>
      <w:r w:rsidRPr="0091532D">
        <w:t xml:space="preserve"> la imagen est</w:t>
      </w:r>
      <w:r w:rsidR="00BC7569">
        <w:t>á</w:t>
      </w:r>
      <w:r w:rsidRPr="0091532D">
        <w:t xml:space="preserve"> espacialmente muestreada por pixeles, cada pixel se puede </w:t>
      </w:r>
      <w:r w:rsidR="00BC7569">
        <w:t>concebir co</w:t>
      </w:r>
      <w:r w:rsidRPr="0091532D">
        <w:t>mo un pozo que capta fotones</w:t>
      </w:r>
      <w:r w:rsidR="00BC7569">
        <w:t xml:space="preserve">, </w:t>
      </w:r>
      <w:commentRangeStart w:id="737"/>
      <w:r w:rsidR="00BC7569">
        <w:t>el tamaño de cada pixel está entre los diez micrones</w:t>
      </w:r>
      <w:r w:rsidRPr="0091532D">
        <w:t xml:space="preserve">, </w:t>
      </w:r>
      <w:commentRangeEnd w:id="737"/>
      <w:r w:rsidR="00BC7569">
        <w:rPr>
          <w:rStyle w:val="Refdecomentario"/>
        </w:rPr>
        <w:commentReference w:id="737"/>
      </w:r>
      <w:r w:rsidRPr="0091532D">
        <w:t>la cantidad de fotones en cada pixel será traducida</w:t>
      </w:r>
      <w:r w:rsidR="00BC7569">
        <w:t xml:space="preserve"> a</w:t>
      </w:r>
      <w:r w:rsidRPr="0091532D">
        <w:t xml:space="preserve"> </w:t>
      </w:r>
      <w:r w:rsidR="00364DFE" w:rsidRPr="0091532D">
        <w:t xml:space="preserve">cargas y luego a </w:t>
      </w:r>
      <w:r w:rsidRPr="0091532D">
        <w:t>voltajes, para finalmente pasar a un</w:t>
      </w:r>
      <w:r w:rsidR="00BC7569">
        <w:t>a señal</w:t>
      </w:r>
      <w:r w:rsidRPr="0091532D">
        <w:t xml:space="preserve"> digital</w:t>
      </w:r>
      <w:r w:rsidR="00364DFE" w:rsidRPr="0091532D">
        <w:t xml:space="preserve"> a través de un conver</w:t>
      </w:r>
      <w:r w:rsidR="00BC7569">
        <w:t>tidor</w:t>
      </w:r>
      <w:r w:rsidR="00364DFE" w:rsidRPr="0091532D">
        <w:t xml:space="preserve"> analógico-digital (ADC)</w:t>
      </w:r>
      <w:r w:rsidRPr="0091532D">
        <w:t>.</w:t>
      </w:r>
    </w:p>
    <w:p w:rsidR="005C13E7" w:rsidRPr="008D2941" w:rsidRDefault="00252ABD">
      <w:pPr>
        <w:pStyle w:val="Ttulo3"/>
      </w:pPr>
      <w:bookmarkStart w:id="738" w:name="_Toc319497122"/>
      <w:r w:rsidRPr="008D2941">
        <w:lastRenderedPageBreak/>
        <w:t>Cámaras CCD</w:t>
      </w:r>
      <w:bookmarkEnd w:id="738"/>
    </w:p>
    <w:p w:rsidR="00104944" w:rsidRPr="008D2941" w:rsidRDefault="00252ABD" w:rsidP="00104944">
      <w:r w:rsidRPr="008D2941">
        <w:t xml:space="preserve">Una cámara CCD </w:t>
      </w:r>
      <w:r w:rsidR="000776FB" w:rsidRPr="008D2941">
        <w:t>(</w:t>
      </w:r>
      <w:proofErr w:type="spellStart"/>
      <w:r w:rsidR="007F7092" w:rsidRPr="00AF0007">
        <w:rPr>
          <w:rFonts w:ascii="Calibri" w:hAnsi="Calibri"/>
          <w:i/>
        </w:rPr>
        <w:t>Charge-Coupled</w:t>
      </w:r>
      <w:proofErr w:type="spellEnd"/>
      <w:r w:rsidR="007F7092" w:rsidRPr="00AF0007">
        <w:rPr>
          <w:rFonts w:ascii="Calibri" w:hAnsi="Calibri"/>
          <w:i/>
        </w:rPr>
        <w:t xml:space="preserve"> </w:t>
      </w:r>
      <w:proofErr w:type="spellStart"/>
      <w:r w:rsidR="007F7092" w:rsidRPr="00AF0007">
        <w:rPr>
          <w:rFonts w:ascii="Calibri" w:hAnsi="Calibri"/>
          <w:i/>
        </w:rPr>
        <w:t>Device</w:t>
      </w:r>
      <w:proofErr w:type="spellEnd"/>
      <w:r w:rsidR="000776FB" w:rsidRPr="008D2941">
        <w:t xml:space="preserve">) </w:t>
      </w:r>
      <w:r w:rsidR="00BC7569">
        <w:t>es</w:t>
      </w:r>
      <w:r w:rsidR="000776FB" w:rsidRPr="008D2941">
        <w:t xml:space="preserve"> básicamente </w:t>
      </w:r>
      <w:r w:rsidR="00BC7569">
        <w:t>un detector de fotones</w:t>
      </w:r>
      <w:r w:rsidR="000776FB" w:rsidRPr="008D2941">
        <w:t xml:space="preserve"> </w:t>
      </w:r>
      <w:r w:rsidR="007F7092" w:rsidRPr="008D2941">
        <w:fldChar w:fldCharType="begin"/>
      </w:r>
      <w:r w:rsidR="002D3620">
        <w:instrText xml:space="preserve"> ADDIN EN.CITE &lt;EndNote&gt;&lt;Cite&gt;&lt;Author&gt;Murphy&lt;/Author&gt;&lt;Year&gt;2001&lt;/Year&gt;&lt;RecNum&gt;19&lt;/RecNum&gt;&lt;DisplayText&gt;[7]&lt;/DisplayText&gt;&lt;record&gt;&lt;rec-number&gt;19&lt;/rec-number&gt;&lt;foreign-keys&gt;&lt;key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2D3620">
        <w:rPr>
          <w:noProof/>
        </w:rPr>
        <w:t>[</w:t>
      </w:r>
      <w:hyperlink w:anchor="_ENREF_7" w:tooltip="Murphy, 2001 #19" w:history="1">
        <w:r w:rsidR="007C66BC">
          <w:rPr>
            <w:noProof/>
          </w:rPr>
          <w:t>7</w:t>
        </w:r>
      </w:hyperlink>
      <w:r w:rsidR="002D3620">
        <w:rPr>
          <w:noProof/>
        </w:rPr>
        <w:t>]</w:t>
      </w:r>
      <w:r w:rsidR="007F7092" w:rsidRPr="008D2941">
        <w:fldChar w:fldCharType="end"/>
      </w:r>
      <w:r w:rsidR="00BC7569">
        <w:t>.</w:t>
      </w:r>
    </w:p>
    <w:p w:rsidR="00104944" w:rsidRPr="008D2941" w:rsidRDefault="00104944" w:rsidP="00104944">
      <w:r w:rsidRPr="008D2941">
        <w:t>Un CCD tiene tres funciones básicas: colectar carga, transferir carga y convertir la carga a un voltaje medible.</w:t>
      </w:r>
    </w:p>
    <w:p w:rsidR="00104944" w:rsidRPr="008D2941" w:rsidRDefault="00104944" w:rsidP="00104944">
      <w:r w:rsidRPr="008D2941">
        <w:t xml:space="preserve">La estructura básica de un CCD es un capacitor MOS (Metal – Oxido – Semiconductor). Esta estructura es capaz de absorber un </w:t>
      </w:r>
      <w:r w:rsidR="00A030EB" w:rsidRPr="008D2941">
        <w:t>fotón</w:t>
      </w:r>
      <w:r w:rsidRPr="008D2941">
        <w:t xml:space="preserve"> y crear un par </w:t>
      </w:r>
      <w:r w:rsidR="008D2941" w:rsidRPr="008D2941">
        <w:t>electrón</w:t>
      </w:r>
      <w:r w:rsidRPr="008D2941">
        <w:t>-hueco, los cuales pueden ser recolectados y transferidos.</w:t>
      </w:r>
      <w:r w:rsidR="00A030EB" w:rsidRPr="008D2941">
        <w:t xml:space="preserve"> Usualmente los portadores de carga son llamados fotoelectrones. </w:t>
      </w:r>
      <w:r w:rsidR="007F7092" w:rsidRPr="008D2941">
        <w:fldChar w:fldCharType="begin"/>
      </w:r>
      <w:r w:rsidR="002D3620">
        <w:instrText xml:space="preserve"> ADDIN EN.CITE &lt;EndNote&gt;&lt;Cite&gt;&lt;Author&gt;Holst&lt;/Author&gt;&lt;Year&gt;1998&lt;/Year&gt;&lt;RecNum&gt;18&lt;/RecNum&gt;&lt;DisplayText&gt;[7, 8]&lt;/DisplayText&gt;&lt;record&gt;&lt;rec-number&gt;18&lt;/rec-number&gt;&lt;foreign-keys&gt;&lt;key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Cite&gt;&lt;Author&gt;Murphy&lt;/Author&gt;&lt;Year&gt;2001&lt;/Year&gt;&lt;RecNum&gt;19&lt;/RecNum&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2D3620">
        <w:rPr>
          <w:noProof/>
        </w:rPr>
        <w:t>[</w:t>
      </w:r>
      <w:hyperlink w:anchor="_ENREF_7" w:tooltip="Murphy, 2001 #19" w:history="1">
        <w:r w:rsidR="007C66BC">
          <w:rPr>
            <w:noProof/>
          </w:rPr>
          <w:t>7</w:t>
        </w:r>
      </w:hyperlink>
      <w:r w:rsidR="002D3620">
        <w:rPr>
          <w:noProof/>
        </w:rPr>
        <w:t xml:space="preserve">, </w:t>
      </w:r>
      <w:hyperlink w:anchor="_ENREF_8" w:tooltip="Holst, 1998 #18" w:history="1">
        <w:r w:rsidR="007C66BC">
          <w:rPr>
            <w:noProof/>
          </w:rPr>
          <w:t>8</w:t>
        </w:r>
      </w:hyperlink>
      <w:r w:rsidR="002D3620">
        <w:rPr>
          <w:noProof/>
        </w:rPr>
        <w:t>]</w:t>
      </w:r>
      <w:r w:rsidR="007F7092" w:rsidRPr="008D2941">
        <w:fldChar w:fldCharType="end"/>
      </w:r>
    </w:p>
    <w:p w:rsidR="00A030EB" w:rsidRPr="008D2941" w:rsidRDefault="00A030EB" w:rsidP="00104944">
      <w:commentRangeStart w:id="739"/>
      <w:r w:rsidRPr="008D2941">
        <w:t>En l</w:t>
      </w:r>
      <w:r w:rsidR="00BC7569">
        <w:t>a</w:t>
      </w:r>
      <w:r w:rsidRPr="008D2941">
        <w:t xml:space="preserve"> estructura MOS se crea una zona vacía de portadores o zona de depleción en el semiconductor</w:t>
      </w:r>
      <w:r w:rsidR="00301519" w:rsidRPr="008D2941">
        <w:t>. Si se utiliza un semiconductor tipo P, al aplicar un voltaje positivo entre el metal (</w:t>
      </w:r>
      <w:proofErr w:type="spellStart"/>
      <w:r w:rsidR="008D2941" w:rsidRPr="008D2941">
        <w:t>Gate</w:t>
      </w:r>
      <w:proofErr w:type="spellEnd"/>
      <w:r w:rsidR="00301519" w:rsidRPr="008D2941">
        <w:t xml:space="preserve">) y el semiconductor las cargas móviles positivas del semiconductor (huecos) serán repelidas hacia el electrodo de tierra, esto hará que la zona de depleción aumente. Si un fotón con energía mayor al band gap del semiconductor es absorbido, este creara un par electrón-hueco. El electrón será atraído hacia la interfaz del óxido-semiconductor, mientras que el hueco será repelido hacia el electrodo negativo. La cantidad de electrones que puede almacenar en la zona de depleción se conoce como la capacidad del pozo y viene dado por el voltaje aplicado, el ancho del óxido, el dopaje del semiconductor y el área del electrodo. </w:t>
      </w:r>
      <w:r w:rsidR="007F7092" w:rsidRPr="008D2941">
        <w:fldChar w:fldCharType="begin"/>
      </w:r>
      <w:r w:rsidR="002D3620">
        <w:instrText xml:space="preserve"> ADDIN EN.CITE &lt;EndNote&gt;&lt;Cite&gt;&lt;Author&gt;Holst&lt;/Author&gt;&lt;Year&gt;1998&lt;/Year&gt;&lt;RecNum&gt;18&lt;/RecNum&gt;&lt;DisplayText&gt;[8]&lt;/DisplayText&gt;&lt;record&gt;&lt;rec-number&gt;18&lt;/rec-number&gt;&lt;foreign-keys&gt;&lt;key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2D3620">
        <w:rPr>
          <w:noProof/>
        </w:rPr>
        <w:t>[</w:t>
      </w:r>
      <w:hyperlink w:anchor="_ENREF_8" w:tooltip="Holst, 1998 #18" w:history="1">
        <w:r w:rsidR="007C66BC">
          <w:rPr>
            <w:noProof/>
          </w:rPr>
          <w:t>8</w:t>
        </w:r>
      </w:hyperlink>
      <w:r w:rsidR="002D3620">
        <w:rPr>
          <w:noProof/>
        </w:rPr>
        <w:t>]</w:t>
      </w:r>
      <w:r w:rsidR="007F7092" w:rsidRPr="008D2941">
        <w:fldChar w:fldCharType="end"/>
      </w:r>
      <w:commentRangeEnd w:id="739"/>
      <w:r w:rsidR="00BC7569">
        <w:rPr>
          <w:rStyle w:val="Refdecomentario"/>
        </w:rPr>
        <w:commentReference w:id="739"/>
      </w:r>
    </w:p>
    <w:p w:rsidR="00301519" w:rsidRPr="008D2941" w:rsidRDefault="00BC7569" w:rsidP="00104944">
      <w:r>
        <w:t>Un registro CCD está</w:t>
      </w:r>
      <w:r w:rsidR="00301519" w:rsidRPr="008D2941">
        <w:t xml:space="preserve"> conformado por una serie de compuertas </w:t>
      </w:r>
      <w:r w:rsidR="00FE4C9E" w:rsidRPr="008D2941">
        <w:t xml:space="preserve">en una estructura MOS. Si se manipula en una forma sistemática los voltajes entre las compuertas se puede lograr transferir la carga de los distintos pozos como una cinta transportadora. </w:t>
      </w:r>
      <w:r w:rsidR="007F7092" w:rsidRPr="008D2941">
        <w:fldChar w:fldCharType="begin"/>
      </w:r>
      <w:r w:rsidR="002D3620">
        <w:instrText xml:space="preserve"> ADDIN EN.CITE &lt;EndNote&gt;&lt;Cite&gt;&lt;Author&gt;Holst&lt;/Author&gt;&lt;Year&gt;1998&lt;/Year&gt;&lt;RecNum&gt;18&lt;/RecNum&gt;&lt;DisplayText&gt;[8]&lt;/DisplayText&gt;&lt;record&gt;&lt;rec-number&gt;18&lt;/rec-number&gt;&lt;foreign-keys&gt;&lt;key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2D3620">
        <w:rPr>
          <w:noProof/>
        </w:rPr>
        <w:t>[</w:t>
      </w:r>
      <w:hyperlink w:anchor="_ENREF_8" w:tooltip="Holst, 1998 #18" w:history="1">
        <w:r w:rsidR="007C66BC">
          <w:rPr>
            <w:noProof/>
          </w:rPr>
          <w:t>8</w:t>
        </w:r>
      </w:hyperlink>
      <w:r w:rsidR="002D3620">
        <w:rPr>
          <w:noProof/>
        </w:rPr>
        <w:t>]</w:t>
      </w:r>
      <w:r w:rsidR="007F7092" w:rsidRPr="008D2941">
        <w:fldChar w:fldCharType="end"/>
      </w:r>
    </w:p>
    <w:p w:rsidR="005C13E7" w:rsidRPr="008D2941" w:rsidRDefault="00FE4C9E">
      <w:r w:rsidRPr="008D2941">
        <w:t>Un pixel est</w:t>
      </w:r>
      <w:r w:rsidR="00BC7569">
        <w:t>á</w:t>
      </w:r>
      <w:r w:rsidRPr="008D2941">
        <w:t xml:space="preserve"> conformado por una o </w:t>
      </w:r>
      <w:r w:rsidR="008D2941" w:rsidRPr="008D2941">
        <w:t>más</w:t>
      </w:r>
      <w:r w:rsidRPr="008D2941">
        <w:t xml:space="preserve"> compuertas que permiten el almacenamiento y transferencia de la carga almacenada en el pozo sin interferir con los demás pixeles adyacentes.</w:t>
      </w:r>
    </w:p>
    <w:p w:rsidR="00FE4C9E" w:rsidRPr="008D2941" w:rsidRDefault="00FE4C9E" w:rsidP="00104944">
      <w:r w:rsidRPr="008D2941">
        <w:t>Las cámaras CCD se pueden clasificar dependiendo de la forma como se transfiere y se lee la información almacenada en cada pixel.</w:t>
      </w:r>
    </w:p>
    <w:p w:rsidR="0080060D" w:rsidRPr="008D2941" w:rsidRDefault="00FE4C9E" w:rsidP="00EB6BBC">
      <w:pPr>
        <w:pStyle w:val="Ttulo4"/>
      </w:pPr>
      <w:r w:rsidRPr="008D2941">
        <w:lastRenderedPageBreak/>
        <w:t xml:space="preserve">Full-Frame CCD </w:t>
      </w:r>
    </w:p>
    <w:p w:rsidR="00FE4C9E" w:rsidRPr="008D2941" w:rsidRDefault="00FE4C9E" w:rsidP="00FE4C9E">
      <w:r w:rsidRPr="008D2941">
        <w:t xml:space="preserve">En una </w:t>
      </w:r>
      <w:r w:rsidR="00364DFE" w:rsidRPr="008D2941">
        <w:t>cámara</w:t>
      </w:r>
      <w:r w:rsidRPr="008D2941">
        <w:t xml:space="preserve"> CCD full-frame</w:t>
      </w:r>
      <w:r w:rsidR="00261A68">
        <w:t>,</w:t>
      </w:r>
      <w:r w:rsidRPr="008D2941">
        <w:t xml:space="preserve"> se tiene un arreglo de pixeles que conforman el registro paralelo que es la superficie que acumula y guarda los fotoelectrones,  un registro serial capaz de almacenar una fila del registro paralelo y un convertidor análogo-digital (ADC).</w:t>
      </w:r>
    </w:p>
    <w:p w:rsidR="00FE4C9E" w:rsidRPr="008D2941" w:rsidRDefault="00FE4C9E" w:rsidP="00FE4C9E">
      <w:r w:rsidRPr="008D2941">
        <w:t xml:space="preserve">Durante </w:t>
      </w:r>
      <w:r w:rsidR="00261A68">
        <w:t xml:space="preserve">el </w:t>
      </w:r>
      <w:r w:rsidRPr="008D2941">
        <w:t>tiempo de exposición el registro paralelo está acumulando fotoelectrones, luego de este tiempo el obturador de la cámara se cierra para evitar que sigan llegando fotones a la superficie del CCD</w:t>
      </w:r>
      <w:r w:rsidR="00261A68">
        <w:t>,</w:t>
      </w:r>
      <w:r w:rsidRPr="008D2941">
        <w:t xml:space="preserve"> y se aplica una secuencia de voltaje a las compuertas de los pixeles para transferir una fila a la vez</w:t>
      </w:r>
      <w:r w:rsidR="00261A68">
        <w:t>;</w:t>
      </w:r>
      <w:r w:rsidRPr="008D2941">
        <w:t xml:space="preserve"> la carga almacenada en cada pozo hacia el registro serial el cual transferirá cada pixel al ADC para digitalizar la información de cada pixel. </w:t>
      </w:r>
      <w:r w:rsidR="007F7092" w:rsidRPr="008D2941">
        <w:fldChar w:fldCharType="begin"/>
      </w:r>
      <w:r w:rsidR="002D3620">
        <w:instrText xml:space="preserve"> ADDIN EN.CITE &lt;EndNote&gt;&lt;Cite&gt;&lt;Author&gt;Murphy&lt;/Author&gt;&lt;Year&gt;2001&lt;/Year&gt;&lt;RecNum&gt;19&lt;/RecNum&gt;&lt;DisplayText&gt;[7]&lt;/DisplayText&gt;&lt;record&gt;&lt;rec-number&gt;19&lt;/rec-number&gt;&lt;foreign-keys&gt;&lt;key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2D3620">
        <w:rPr>
          <w:noProof/>
        </w:rPr>
        <w:t>[</w:t>
      </w:r>
      <w:hyperlink w:anchor="_ENREF_7" w:tooltip="Murphy, 2001 #19" w:history="1">
        <w:r w:rsidR="007C66BC">
          <w:rPr>
            <w:noProof/>
          </w:rPr>
          <w:t>7</w:t>
        </w:r>
      </w:hyperlink>
      <w:r w:rsidR="002D3620">
        <w:rPr>
          <w:noProof/>
        </w:rPr>
        <w:t>]</w:t>
      </w:r>
      <w:r w:rsidR="007F7092" w:rsidRPr="008D2941">
        <w:fldChar w:fldCharType="end"/>
      </w:r>
    </w:p>
    <w:p w:rsidR="0080060D" w:rsidRPr="008D2941" w:rsidRDefault="00FE4C9E" w:rsidP="00EB6BBC">
      <w:pPr>
        <w:pStyle w:val="Ttulo4"/>
      </w:pPr>
      <w:r w:rsidRPr="008D2941">
        <w:t>Frame-Transfer CCD</w:t>
      </w:r>
    </w:p>
    <w:p w:rsidR="00FE4C9E" w:rsidRPr="008D2941" w:rsidRDefault="00FE4C9E" w:rsidP="00FE4C9E">
      <w:r w:rsidRPr="008D2941">
        <w:t xml:space="preserve">Este tipo de cámaras son rápidas porque la exposición y la lectura ocurren simultáneamente.  La mitad del CCD rectangular está tapada con una cubierta opaca que sirve como buffer de almacenamiento, mientras que la otra mitad es la que está expuesta (área de imagen). </w:t>
      </w:r>
    </w:p>
    <w:p w:rsidR="00FE4C9E" w:rsidRPr="008D2941" w:rsidRDefault="00FE4C9E" w:rsidP="00FE4C9E">
      <w:r w:rsidRPr="008D2941">
        <w:t xml:space="preserve">Durante el tiempo de exposición el área de imagen recibe los fotones, luego por una transferencia paralela todos los pixeles de éste área son transferidos al buffer de almacenamiento donde es transferido a un registro serial y al ADC de igual manera que las cámaras Full-Frame. Mientras esta </w:t>
      </w:r>
      <w:r w:rsidR="008D2941" w:rsidRPr="008D2941">
        <w:t>lectura</w:t>
      </w:r>
      <w:r w:rsidRPr="008D2941">
        <w:t xml:space="preserve"> del buffer de almacenamiento está ocurriendo el área de imagen está recibiendo los nuevos fotoelectrones de la nueva imagen. </w:t>
      </w:r>
    </w:p>
    <w:p w:rsidR="00FE4C9E" w:rsidRPr="008D2941" w:rsidRDefault="00FE4C9E" w:rsidP="00FE4C9E">
      <w:r w:rsidRPr="008D2941">
        <w:t>La ventaja de este tipo de cámaras es que no necesitan un obturador electromecánico, sin embargo solo la mitad del sensor es utilizado para obtener imagen.</w:t>
      </w:r>
      <w:r w:rsidR="007F7092" w:rsidRPr="008D2941">
        <w:fldChar w:fldCharType="begin"/>
      </w:r>
      <w:r w:rsidR="002D3620">
        <w:instrText xml:space="preserve"> ADDIN EN.CITE &lt;EndNote&gt;&lt;Cite&gt;&lt;Author&gt;Murphy&lt;/Author&gt;&lt;Year&gt;2001&lt;/Year&gt;&lt;RecNum&gt;19&lt;/RecNum&gt;&lt;DisplayText&gt;[7]&lt;/DisplayText&gt;&lt;record&gt;&lt;rec-number&gt;19&lt;/rec-number&gt;&lt;foreign-keys&gt;&lt;key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2D3620">
        <w:rPr>
          <w:noProof/>
        </w:rPr>
        <w:t>[</w:t>
      </w:r>
      <w:hyperlink w:anchor="_ENREF_7" w:tooltip="Murphy, 2001 #19" w:history="1">
        <w:r w:rsidR="007C66BC">
          <w:rPr>
            <w:noProof/>
          </w:rPr>
          <w:t>7</w:t>
        </w:r>
      </w:hyperlink>
      <w:r w:rsidR="002D3620">
        <w:rPr>
          <w:noProof/>
        </w:rPr>
        <w:t>]</w:t>
      </w:r>
      <w:r w:rsidR="007F7092" w:rsidRPr="008D2941">
        <w:fldChar w:fldCharType="end"/>
      </w:r>
    </w:p>
    <w:p w:rsidR="0080060D" w:rsidRPr="008D2941" w:rsidRDefault="00A97389" w:rsidP="00EB6BBC">
      <w:pPr>
        <w:pStyle w:val="Ttulo4"/>
      </w:pPr>
      <w:proofErr w:type="spellStart"/>
      <w:r w:rsidRPr="008D2941">
        <w:t>Interline</w:t>
      </w:r>
      <w:proofErr w:type="spellEnd"/>
      <w:r w:rsidRPr="008D2941">
        <w:t xml:space="preserve"> transfer CCD</w:t>
      </w:r>
    </w:p>
    <w:p w:rsidR="00A97389" w:rsidRPr="008D2941" w:rsidRDefault="00A97389" w:rsidP="00A97389">
      <w:r w:rsidRPr="008D2941">
        <w:t xml:space="preserve">En las cámaras CCD de transferencia interlineada se alternan filas de pixeles de imagen con filas de pixeles de almacenamiento, lo que resulta un patrón </w:t>
      </w:r>
      <w:r w:rsidR="00261A68">
        <w:t>d</w:t>
      </w:r>
      <w:r w:rsidRPr="008D2941">
        <w:t>e tiras en todo el CCD.</w:t>
      </w:r>
    </w:p>
    <w:p w:rsidR="00A97389" w:rsidRPr="008D2941" w:rsidRDefault="00A97389" w:rsidP="00A97389">
      <w:r w:rsidRPr="008D2941">
        <w:lastRenderedPageBreak/>
        <w:t>Luego de una exposición todos los píxeles de todas</w:t>
      </w:r>
      <w:r w:rsidR="00261A68">
        <w:t xml:space="preserve"> las</w:t>
      </w:r>
      <w:r w:rsidRPr="008D2941">
        <w:t xml:space="preserve"> tiras de imagen</w:t>
      </w:r>
      <w:r w:rsidR="00261A68">
        <w:t>,</w:t>
      </w:r>
      <w:r w:rsidRPr="008D2941">
        <w:t xml:space="preserve"> son transferidos de un solo paso hacia las tiras de almacenamiento, las cuales van a ser </w:t>
      </w:r>
      <w:r w:rsidR="008D2941" w:rsidRPr="008D2941">
        <w:t>leídas</w:t>
      </w:r>
      <w:r w:rsidRPr="008D2941">
        <w:t xml:space="preserve"> mientras que las tiras de imagen vuelven a estar disponibles para exponerse a los fotones.</w:t>
      </w:r>
    </w:p>
    <w:p w:rsidR="00A97389" w:rsidRPr="008D2941" w:rsidRDefault="00A97389" w:rsidP="00A97389">
      <w:r w:rsidRPr="008D2941">
        <w:t xml:space="preserve">Para este tipo de cámaras se utiliza un pixel </w:t>
      </w:r>
      <w:commentRangeStart w:id="740"/>
      <w:r w:rsidRPr="008D2941">
        <w:t xml:space="preserve">muy pequeño </w:t>
      </w:r>
      <w:commentRangeEnd w:id="740"/>
      <w:r w:rsidR="00261A68">
        <w:rPr>
          <w:rStyle w:val="Refdecomentario"/>
        </w:rPr>
        <w:commentReference w:id="740"/>
      </w:r>
      <w:r w:rsidRPr="008D2941">
        <w:t xml:space="preserve">y </w:t>
      </w:r>
      <w:r w:rsidR="008D2941" w:rsidRPr="008D2941">
        <w:t>micro lentes</w:t>
      </w:r>
      <w:r w:rsidRPr="008D2941">
        <w:t xml:space="preserve"> que cubren los pixeles de almacenamiento e imagen para que los fotones incidentes en el pixel de almacenamiento sean redirigidos hacia el pixel de imagen. </w:t>
      </w:r>
      <w:r w:rsidR="007F7092" w:rsidRPr="008D2941">
        <w:fldChar w:fldCharType="begin"/>
      </w:r>
      <w:r w:rsidR="002D3620">
        <w:instrText xml:space="preserve"> ADDIN EN.CITE &lt;EndNote&gt;&lt;Cite&gt;&lt;Author&gt;Murphy&lt;/Author&gt;&lt;Year&gt;2001&lt;/Year&gt;&lt;RecNum&gt;19&lt;/RecNum&gt;&lt;DisplayText&gt;[7]&lt;/DisplayText&gt;&lt;record&gt;&lt;rec-number&gt;19&lt;/rec-number&gt;&lt;foreign-keys&gt;&lt;key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2D3620">
        <w:rPr>
          <w:noProof/>
        </w:rPr>
        <w:t>[</w:t>
      </w:r>
      <w:hyperlink w:anchor="_ENREF_7" w:tooltip="Murphy, 2001 #19" w:history="1">
        <w:r w:rsidR="007C66BC">
          <w:rPr>
            <w:noProof/>
          </w:rPr>
          <w:t>7</w:t>
        </w:r>
      </w:hyperlink>
      <w:r w:rsidR="002D3620">
        <w:rPr>
          <w:noProof/>
        </w:rPr>
        <w:t>]</w:t>
      </w:r>
      <w:r w:rsidR="007F7092" w:rsidRPr="008D2941">
        <w:fldChar w:fldCharType="end"/>
      </w:r>
    </w:p>
    <w:p w:rsidR="00FE4C9E" w:rsidRPr="008D2941" w:rsidRDefault="00FE4C9E" w:rsidP="00FE4C9E"/>
    <w:p w:rsidR="0080060D" w:rsidRPr="008D2941" w:rsidRDefault="0080060D" w:rsidP="00EB6BBC">
      <w:bookmarkStart w:id="741" w:name="_Toc289940462"/>
      <w:bookmarkStart w:id="742" w:name="_Toc289948781"/>
      <w:bookmarkStart w:id="743" w:name="_Toc289969003"/>
      <w:bookmarkStart w:id="744" w:name="_Toc314559938"/>
      <w:bookmarkEnd w:id="741"/>
      <w:bookmarkEnd w:id="742"/>
      <w:bookmarkEnd w:id="743"/>
      <w:bookmarkEnd w:id="744"/>
    </w:p>
    <w:p w:rsidR="00825AF9" w:rsidRPr="008D2941" w:rsidRDefault="00825AF9" w:rsidP="0091587C">
      <w:pPr>
        <w:pStyle w:val="Normalsininterlineado"/>
        <w:sectPr w:rsidR="00825AF9" w:rsidRPr="008D2941" w:rsidSect="0091587C">
          <w:headerReference w:type="default" r:id="rId98"/>
          <w:footerReference w:type="default" r:id="rId99"/>
          <w:pgSz w:w="12240" w:h="15840" w:code="1"/>
          <w:pgMar w:top="1418" w:right="1418" w:bottom="1418" w:left="1701" w:header="709" w:footer="709" w:gutter="0"/>
          <w:pgNumType w:start="1"/>
          <w:cols w:space="708"/>
          <w:docGrid w:linePitch="360"/>
        </w:sectPr>
      </w:pPr>
      <w:bookmarkStart w:id="745" w:name="_Toc276051294"/>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Ttulo1"/>
        <w:numPr>
          <w:ilvl w:val="0"/>
          <w:numId w:val="2"/>
        </w:numPr>
      </w:pPr>
      <w:bookmarkStart w:id="746" w:name="_Toc282134886"/>
      <w:bookmarkStart w:id="747" w:name="_Toc319497123"/>
      <w:r w:rsidRPr="008D2941">
        <w:t>Capítulo II</w:t>
      </w:r>
      <w:r w:rsidRPr="008D2941">
        <w:br/>
      </w:r>
      <w:r w:rsidRPr="008D2941">
        <w:br/>
      </w:r>
      <w:bookmarkEnd w:id="745"/>
      <w:bookmarkEnd w:id="746"/>
      <w:r w:rsidR="00825AF9" w:rsidRPr="008D2941">
        <w:t>SIMULADOR</w:t>
      </w:r>
      <w:bookmarkEnd w:id="747"/>
    </w:p>
    <w:p w:rsidR="005E27CC" w:rsidRDefault="000D575E" w:rsidP="00784905">
      <w:r>
        <w:fldChar w:fldCharType="begin"/>
      </w:r>
      <w:r>
        <w:instrText xml:space="preserve"> MACROBUTTON MTEditEquationSection2 </w:instrText>
      </w:r>
      <w:r w:rsidRPr="000D575E">
        <w:rPr>
          <w:rStyle w:val="MTEquationSection"/>
        </w:rPr>
        <w:instrText>Equation Chapter (Next) Section 1</w:instrText>
      </w:r>
      <w:fldSimple w:instr=" SEQ MTEqn \r \h \* MERGEFORMAT "/>
      <w:fldSimple w:instr=" SEQ MTSec \r 1 \h \* MERGEFORMAT "/>
      <w:fldSimple w:instr=" SEQ MTChap \h \* MERGEFORMAT "/>
      <w:r>
        <w:fldChar w:fldCharType="end"/>
      </w:r>
    </w:p>
    <w:p w:rsidR="00784905" w:rsidRPr="008D2941" w:rsidRDefault="00EB6BBC" w:rsidP="00784905">
      <w:r w:rsidRPr="008D2941">
        <w:t xml:space="preserve">Se realizó un simulador </w:t>
      </w:r>
      <w:r w:rsidR="00EE6000">
        <w:t xml:space="preserve">en lenguaje C++ </w:t>
      </w:r>
      <w:r w:rsidRPr="008D2941">
        <w:t xml:space="preserve">para obtener un entorno </w:t>
      </w:r>
      <w:r w:rsidR="00261A68">
        <w:t xml:space="preserve">o sistema </w:t>
      </w:r>
      <w:r w:rsidRPr="008D2941">
        <w:t xml:space="preserve">teórico donde se pudiesen ejecutar pruebas de una manera eficiente antes de implementar el algoritmo propuesto en el sistema </w:t>
      </w:r>
      <w:r w:rsidR="00344C8A" w:rsidRPr="008D2941">
        <w:t>real.</w:t>
      </w:r>
    </w:p>
    <w:p w:rsidR="008C2D29" w:rsidRPr="008D2941" w:rsidRDefault="008C2D29" w:rsidP="008C2D29">
      <w:pPr>
        <w:pStyle w:val="Ttulo2"/>
      </w:pPr>
      <w:bookmarkStart w:id="748" w:name="_Toc319497124"/>
      <w:r w:rsidRPr="008D2941">
        <w:t>Módulos del simulador</w:t>
      </w:r>
      <w:bookmarkEnd w:id="748"/>
    </w:p>
    <w:p w:rsidR="0080060D" w:rsidRPr="008D2941" w:rsidRDefault="00825AF9" w:rsidP="00784905">
      <w:r w:rsidRPr="008D2941">
        <w:t xml:space="preserve">El simulador desarrollado consta de varios </w:t>
      </w:r>
      <w:r w:rsidR="008A16F0" w:rsidRPr="008D2941">
        <w:t>módulos</w:t>
      </w:r>
      <w:r w:rsidRPr="008D2941">
        <w:t xml:space="preserve"> que simulan los distintos componentes de un sistema interferométrico. Durante el proceso de creación se </w:t>
      </w:r>
      <w:r w:rsidR="00D91FBF" w:rsidRPr="008D2941">
        <w:t xml:space="preserve">realizó el </w:t>
      </w:r>
      <w:r w:rsidR="001C216B">
        <w:t xml:space="preserve">modelo </w:t>
      </w:r>
      <w:r w:rsidR="00D91FBF" w:rsidRPr="008D2941">
        <w:t xml:space="preserve">matemático </w:t>
      </w:r>
      <w:r w:rsidR="00261A68">
        <w:t xml:space="preserve">teniendo en cuenta varios parámetros de interés: </w:t>
      </w:r>
      <w:r w:rsidR="00D91FBF" w:rsidRPr="008D2941">
        <w:t xml:space="preserve">las ecuaciones de interferencia de la luz con </w:t>
      </w:r>
      <w:r w:rsidR="001C216B">
        <w:t xml:space="preserve">fuentes de </w:t>
      </w:r>
      <w:commentRangeStart w:id="749"/>
      <w:r w:rsidR="00D91FBF" w:rsidRPr="008D2941">
        <w:t>espectr</w:t>
      </w:r>
      <w:r w:rsidR="001C216B">
        <w:t>os no puntuales</w:t>
      </w:r>
      <w:commentRangeEnd w:id="749"/>
      <w:r w:rsidR="001C216B">
        <w:rPr>
          <w:rStyle w:val="Refdecomentario"/>
        </w:rPr>
        <w:commentReference w:id="749"/>
      </w:r>
      <w:r w:rsidR="00D91FBF" w:rsidRPr="008D2941">
        <w:t>, las ecuaciones de tiempos de respuesta de las cámaras</w:t>
      </w:r>
      <w:r w:rsidR="001C216B">
        <w:t xml:space="preserve"> junto a sus respectivos espectros de absorción</w:t>
      </w:r>
      <w:r w:rsidR="00D91FBF" w:rsidRPr="008D2941">
        <w:t xml:space="preserve">, </w:t>
      </w:r>
      <w:r w:rsidR="00261A68">
        <w:t>los</w:t>
      </w:r>
      <w:r w:rsidR="00D91FBF" w:rsidRPr="008D2941">
        <w:t xml:space="preserve"> espectros de las fuentes de luz, </w:t>
      </w:r>
      <w:r w:rsidR="008D2941" w:rsidRPr="008D2941">
        <w:t>así</w:t>
      </w:r>
      <w:r w:rsidR="00D91FBF" w:rsidRPr="008D2941">
        <w:t xml:space="preserve"> como</w:t>
      </w:r>
      <w:r w:rsidR="001C216B">
        <w:t xml:space="preserve"> la presencia de ruido que se generó </w:t>
      </w:r>
      <w:r w:rsidR="00D91FBF" w:rsidRPr="008D2941">
        <w:t>a partir de espectros en frecuencia</w:t>
      </w:r>
      <w:r w:rsidR="001C216B">
        <w:t xml:space="preserve"> medidos experimentalmente</w:t>
      </w:r>
      <w:r w:rsidR="00D91FBF" w:rsidRPr="008D2941">
        <w:t xml:space="preserve">. Finalmente se integraron todos los </w:t>
      </w:r>
      <w:r w:rsidR="008A16F0" w:rsidRPr="008D2941">
        <w:t>módulos</w:t>
      </w:r>
      <w:r w:rsidR="00D91FBF" w:rsidRPr="008D2941">
        <w:t xml:space="preserve"> en un sistema </w:t>
      </w:r>
      <w:r w:rsidR="00261A68">
        <w:t>generador de</w:t>
      </w:r>
      <w:r w:rsidR="00D91FBF" w:rsidRPr="008D2941">
        <w:t xml:space="preserve"> </w:t>
      </w:r>
      <w:r w:rsidR="00261A68">
        <w:t xml:space="preserve">imágenes y </w:t>
      </w:r>
      <w:r w:rsidR="00D91FBF" w:rsidRPr="008D2941">
        <w:t>videos tal como lo haría una cámara conectada a un interferómetro.</w:t>
      </w:r>
    </w:p>
    <w:p w:rsidR="0080060D" w:rsidRPr="008D2941" w:rsidRDefault="003B6EA6" w:rsidP="008C2D29">
      <w:pPr>
        <w:pStyle w:val="Ttulo3"/>
      </w:pPr>
      <w:bookmarkStart w:id="750" w:name="_Toc319497125"/>
      <w:r w:rsidRPr="008D2941">
        <w:t>Módulo de espectros</w:t>
      </w:r>
      <w:bookmarkEnd w:id="750"/>
    </w:p>
    <w:p w:rsidR="0080060D" w:rsidRPr="008D2941" w:rsidRDefault="003B6EA6" w:rsidP="00784905">
      <w:r w:rsidRPr="008D2941">
        <w:t>Para manejar todo lo relacionado con espectros de absorción o de emisión se desarroll</w:t>
      </w:r>
      <w:r w:rsidR="00261A68">
        <w:t>ó</w:t>
      </w:r>
      <w:r w:rsidRPr="008D2941">
        <w:t xml:space="preserve"> un módulo que permite manejar espectros tanto en frecuencia como en longitud de onda. Permite generar espectros puntuales, espectros gaussianos o </w:t>
      </w:r>
      <w:r w:rsidR="001C216B">
        <w:t>cualquier otro tipo de espectro.</w:t>
      </w:r>
      <w:r w:rsidR="00E85DFB" w:rsidRPr="008D2941">
        <w:t xml:space="preserve"> </w:t>
      </w:r>
      <w:r w:rsidR="001C216B">
        <w:t>Adicionalmente ofrece la posibilidad de realizar operaciones algebraicas sobre estos.</w:t>
      </w:r>
    </w:p>
    <w:p w:rsidR="0080060D" w:rsidRPr="008D2941" w:rsidRDefault="002B4063" w:rsidP="00784905">
      <w:r w:rsidRPr="008D2941">
        <w:t>E</w:t>
      </w:r>
      <w:r w:rsidR="001C216B">
        <w:t>l</w:t>
      </w:r>
      <w:r w:rsidRPr="008D2941">
        <w:t xml:space="preserve"> módulo permite la creación de espectros en longitud de onda en arreglos unidimensionales con longitudes de onda iniciales y finales de un tamaño especificado, pero </w:t>
      </w:r>
      <w:r w:rsidRPr="008D2941">
        <w:lastRenderedPageBreak/>
        <w:t xml:space="preserve">para el sistema interferométrico es posible convertirlos en arreglos unidimensionales en frecuencia, de tamaño: </w:t>
      </w:r>
      <w:r w:rsidR="00A76D33" w:rsidRPr="008D2941">
        <w:rPr>
          <w:position w:val="-30"/>
        </w:rPr>
        <w:object w:dxaOrig="1420" w:dyaOrig="680">
          <v:shape id="_x0000_i1067" type="#_x0000_t75" style="width:69.75pt;height:33.75pt" o:ole="">
            <v:imagedata r:id="rId100" o:title=""/>
          </v:shape>
          <o:OLEObject Type="Embed" ProgID="Equation.DSMT4" ShapeID="_x0000_i1067" DrawAspect="Content" ObjectID="_1393337301" r:id="rId101"/>
        </w:object>
      </w:r>
      <w:r w:rsidRPr="008D2941">
        <w:t xml:space="preserve"> donde </w:t>
      </w:r>
      <w:r w:rsidRPr="008D2941">
        <w:rPr>
          <w:position w:val="-4"/>
        </w:rPr>
        <w:object w:dxaOrig="240" w:dyaOrig="260">
          <v:shape id="_x0000_i1068" type="#_x0000_t75" style="width:12pt;height:12.75pt" o:ole="">
            <v:imagedata r:id="rId102" o:title=""/>
          </v:shape>
          <o:OLEObject Type="Embed" ProgID="Equation.DSMT4" ShapeID="_x0000_i1068" DrawAspect="Content" ObjectID="_1393337302" r:id="rId103"/>
        </w:object>
      </w:r>
      <w:r w:rsidRPr="008D2941">
        <w:t xml:space="preserve"> es un factor de proporcionalidad </w:t>
      </w:r>
      <w:r w:rsidR="001C216B">
        <w:t>a elegir dependiendo del costo computacional.</w:t>
      </w:r>
      <w:r w:rsidRPr="008D2941">
        <w:t>.</w:t>
      </w:r>
    </w:p>
    <w:p w:rsidR="002B4063" w:rsidRPr="008D2941" w:rsidRDefault="008D2941" w:rsidP="003B6EA6">
      <w:r w:rsidRPr="005C22CC">
        <w:t xml:space="preserve">Para </w:t>
      </w:r>
      <w:r w:rsidRPr="008D2941">
        <w:t>construir el arreglo en frecuencia, la frecuencia inicial es igual a cero y la frecuencia final es igual a</w:t>
      </w:r>
      <w:proofErr w:type="gramStart"/>
      <w:r>
        <w:t>:</w:t>
      </w:r>
      <w:r w:rsidRPr="008D2941">
        <w:t xml:space="preserve"> </w:t>
      </w:r>
      <w:r w:rsidRPr="008D2941">
        <w:rPr>
          <w:position w:val="-30"/>
        </w:rPr>
        <w:object w:dxaOrig="1120" w:dyaOrig="680">
          <v:shape id="_x0000_i1069" type="#_x0000_t75" style="width:55.5pt;height:33.75pt" o:ole="">
            <v:imagedata r:id="rId104" o:title=""/>
          </v:shape>
          <o:OLEObject Type="Embed" ProgID="Equation.DSMT4" ShapeID="_x0000_i1069" DrawAspect="Content" ObjectID="_1393337303" r:id="rId105"/>
        </w:object>
      </w:r>
      <w:r w:rsidRPr="008D2941">
        <w:t>,</w:t>
      </w:r>
      <w:proofErr w:type="gramEnd"/>
      <w:r w:rsidRPr="008D2941">
        <w:t xml:space="preserve"> por lo tanto la resolución en frecuencia será igual a: </w:t>
      </w:r>
    </w:p>
    <w:p w:rsidR="0080060D" w:rsidRPr="0091532D" w:rsidRDefault="002B4063" w:rsidP="00784905">
      <w:pPr>
        <w:pStyle w:val="MTDisplayEquation"/>
        <w:rPr>
          <w:lang w:val="es-VE"/>
        </w:rPr>
      </w:pPr>
      <w:r w:rsidRPr="0091532D">
        <w:rPr>
          <w:lang w:val="es-VE"/>
        </w:rPr>
        <w:tab/>
      </w:r>
      <w:r w:rsidR="00A76D33" w:rsidRPr="0091532D">
        <w:rPr>
          <w:position w:val="-30"/>
          <w:lang w:val="es-VE"/>
        </w:rPr>
        <w:object w:dxaOrig="2180" w:dyaOrig="680">
          <v:shape id="_x0000_i1070" type="#_x0000_t75" style="width:108.75pt;height:33.75pt" o:ole="">
            <v:imagedata r:id="rId106" o:title=""/>
          </v:shape>
          <o:OLEObject Type="Embed" ProgID="Equation.DSMT4" ShapeID="_x0000_i1070" DrawAspect="Content" ObjectID="_1393337304" r:id="rId107"/>
        </w:object>
      </w:r>
    </w:p>
    <w:p w:rsidR="0080060D" w:rsidRPr="0091532D" w:rsidRDefault="003801BF" w:rsidP="00784905">
      <w:r w:rsidRPr="0091532D">
        <w:t xml:space="preserve">Para evaluar cada punto de frecuencia </w:t>
      </w:r>
      <w:r w:rsidR="00A76D33" w:rsidRPr="0091532D">
        <w:rPr>
          <w:position w:val="-24"/>
        </w:rPr>
        <w:object w:dxaOrig="2860" w:dyaOrig="620">
          <v:shape id="_x0000_i1071" type="#_x0000_t75" style="width:141.75pt;height:31.5pt" o:ole="">
            <v:imagedata r:id="rId108" o:title=""/>
          </v:shape>
          <o:OLEObject Type="Embed" ProgID="Equation.DSMT4" ShapeID="_x0000_i1071" DrawAspect="Content" ObjectID="_1393337305" r:id="rId109"/>
        </w:object>
      </w:r>
      <w:r w:rsidRPr="0091532D">
        <w:t xml:space="preserve"> se calcula el valor de longitud de onda que corresponde a esa frecuencia </w:t>
      </w:r>
      <w:r w:rsidRPr="0091532D">
        <w:rPr>
          <w:position w:val="-30"/>
        </w:rPr>
        <w:object w:dxaOrig="740" w:dyaOrig="680">
          <v:shape id="_x0000_i1072" type="#_x0000_t75" style="width:36.75pt;height:33.75pt" o:ole="">
            <v:imagedata r:id="rId110" o:title=""/>
          </v:shape>
          <o:OLEObject Type="Embed" ProgID="Equation.DSMT4" ShapeID="_x0000_i1072" DrawAspect="Content" ObjectID="_1393337306" r:id="rId111"/>
        </w:object>
      </w:r>
      <w:r w:rsidRPr="0091532D">
        <w:t xml:space="preserve"> y se realiza una interpolación de los valores del espectro en longitud de onda que estén </w:t>
      </w:r>
      <w:r w:rsidR="008D2941" w:rsidRPr="008D2941">
        <w:t>más</w:t>
      </w:r>
      <w:r w:rsidRPr="0091532D">
        <w:t xml:space="preserve"> cercanos para introducirlo en el arreglo de frecuencia.</w:t>
      </w:r>
    </w:p>
    <w:p w:rsidR="0080060D" w:rsidRPr="008D2941" w:rsidRDefault="00046DB5" w:rsidP="008C2D29">
      <w:pPr>
        <w:pStyle w:val="Ttulo3"/>
      </w:pPr>
      <w:bookmarkStart w:id="751" w:name="_Toc319497126"/>
      <w:r w:rsidRPr="008D2941">
        <w:t>Módulo de muestra</w:t>
      </w:r>
      <w:bookmarkEnd w:id="751"/>
    </w:p>
    <w:p w:rsidR="0080060D" w:rsidRPr="008D2941" w:rsidRDefault="00E85DFB" w:rsidP="00784905">
      <w:r w:rsidRPr="008D2941">
        <w:t>En este módulo se especifican las características de la muestra q</w:t>
      </w:r>
      <w:r w:rsidR="00261A68">
        <w:t>ue será observada en el sistema. E</w:t>
      </w:r>
      <w:r w:rsidRPr="008D2941">
        <w:t>ntre los parámetros que pueden ser cargados a la muestra, está la dimensión</w:t>
      </w:r>
      <w:r w:rsidR="00F4090E" w:rsidRPr="008D2941">
        <w:t xml:space="preserve"> en pixeles</w:t>
      </w:r>
      <w:r w:rsidRPr="008D2941">
        <w:t xml:space="preserve"> </w:t>
      </w:r>
      <w:r w:rsidR="00F4090E" w:rsidRPr="008D2941">
        <w:t xml:space="preserve">y la relación entre el tamaño en pixeles y el tamaño real de la muestra; también se puede cargar desde un archivo de texto o una imagen en escala de grises la información del </w:t>
      </w:r>
      <w:r w:rsidR="0071742F">
        <w:t>mapa topográfico</w:t>
      </w:r>
      <w:r w:rsidR="00F4090E" w:rsidRPr="008D2941">
        <w:t xml:space="preserve"> de la muestra, asignándole </w:t>
      </w:r>
      <w:r w:rsidR="001C216B">
        <w:t xml:space="preserve">valores de altura </w:t>
      </w:r>
      <w:r w:rsidR="00F4090E" w:rsidRPr="008D2941">
        <w:t>al rango de grises de la imagen,</w:t>
      </w:r>
      <w:r w:rsidR="00844FB1" w:rsidRPr="008D2941">
        <w:t xml:space="preserve"> esto</w:t>
      </w:r>
      <w:r w:rsidR="00261A68">
        <w:t xml:space="preserve"> permite </w:t>
      </w:r>
      <w:r w:rsidR="00844FB1" w:rsidRPr="008D2941">
        <w:t>genera</w:t>
      </w:r>
      <w:r w:rsidR="00261A68">
        <w:t>r</w:t>
      </w:r>
      <w:r w:rsidR="00844FB1" w:rsidRPr="008D2941">
        <w:t xml:space="preserve"> una matriz con información </w:t>
      </w:r>
      <w:r w:rsidR="001C216B">
        <w:t>con un valor de</w:t>
      </w:r>
      <w:r w:rsidR="00844FB1" w:rsidRPr="008D2941">
        <w:t xml:space="preserve"> altura </w:t>
      </w:r>
      <w:r w:rsidR="001C216B">
        <w:t xml:space="preserve">para </w:t>
      </w:r>
      <w:r w:rsidR="00844FB1" w:rsidRPr="008D2941">
        <w:t xml:space="preserve">cada punto </w:t>
      </w:r>
      <w:r w:rsidR="00844FB1" w:rsidRPr="008D2941">
        <w:rPr>
          <w:position w:val="-14"/>
        </w:rPr>
        <w:object w:dxaOrig="740" w:dyaOrig="400">
          <v:shape id="_x0000_i1073" type="#_x0000_t75" style="width:36.75pt;height:19.5pt" o:ole="">
            <v:imagedata r:id="rId112" o:title=""/>
          </v:shape>
          <o:OLEObject Type="Embed" ProgID="Equation.DSMT4" ShapeID="_x0000_i1073" DrawAspect="Content" ObjectID="_1393337307" r:id="rId113"/>
        </w:object>
      </w:r>
      <w:r w:rsidR="00844FB1" w:rsidRPr="008D2941">
        <w:t xml:space="preserve">. </w:t>
      </w:r>
    </w:p>
    <w:p w:rsidR="0080060D" w:rsidRPr="008D2941" w:rsidRDefault="00844FB1" w:rsidP="00784905">
      <w:r w:rsidRPr="008D2941">
        <w:t xml:space="preserve">De la misma forma como se carga el </w:t>
      </w:r>
      <w:r w:rsidR="0071742F">
        <w:t>mapa topográfico</w:t>
      </w:r>
      <w:r w:rsidR="00261A68">
        <w:t>,</w:t>
      </w:r>
      <w:r w:rsidRPr="008D2941">
        <w:t xml:space="preserve"> es posible cargar la información de la </w:t>
      </w:r>
      <w:r w:rsidR="0071742F">
        <w:t>reflectividad de</w:t>
      </w:r>
      <w:r w:rsidRPr="008D2941">
        <w:t xml:space="preserve"> la muestra, esta vez la </w:t>
      </w:r>
      <w:r w:rsidR="008D2941" w:rsidRPr="008D2941">
        <w:t>matriz</w:t>
      </w:r>
      <w:r w:rsidRPr="008D2941">
        <w:t xml:space="preserve"> tendrá la información de cu</w:t>
      </w:r>
      <w:r w:rsidR="00261A68">
        <w:t>á</w:t>
      </w:r>
      <w:r w:rsidRPr="008D2941">
        <w:t xml:space="preserve">n reflectiva es la muestra en cada punto </w:t>
      </w:r>
      <w:r w:rsidR="00F56117" w:rsidRPr="008D2941">
        <w:rPr>
          <w:position w:val="-14"/>
        </w:rPr>
        <w:object w:dxaOrig="780" w:dyaOrig="400">
          <v:shape id="_x0000_i1074" type="#_x0000_t75" style="width:39pt;height:19.5pt" o:ole="">
            <v:imagedata r:id="rId114" o:title=""/>
          </v:shape>
          <o:OLEObject Type="Embed" ProgID="Equation.DSMT4" ShapeID="_x0000_i1074" DrawAspect="Content" ObjectID="_1393337308" r:id="rId115"/>
        </w:object>
      </w:r>
    </w:p>
    <w:p w:rsidR="0080060D" w:rsidRPr="008D2941" w:rsidRDefault="00335838" w:rsidP="008C2D29">
      <w:pPr>
        <w:pStyle w:val="Ttulo3"/>
      </w:pPr>
      <w:bookmarkStart w:id="752" w:name="_Toc319497127"/>
      <w:r w:rsidRPr="008D2941">
        <w:lastRenderedPageBreak/>
        <w:t>Modulo de cámara</w:t>
      </w:r>
      <w:bookmarkEnd w:id="752"/>
    </w:p>
    <w:p w:rsidR="001A3547" w:rsidRDefault="0071742F" w:rsidP="0071742F">
      <w:r>
        <w:t xml:space="preserve">Este  módulo tiene la capacidad de simular </w:t>
      </w:r>
      <w:r w:rsidR="001A3547">
        <w:t xml:space="preserve">algunas de las principales </w:t>
      </w:r>
      <w:r>
        <w:t xml:space="preserve">características de </w:t>
      </w:r>
      <w:proofErr w:type="gramStart"/>
      <w:r>
        <w:t>un</w:t>
      </w:r>
      <w:proofErr w:type="gramEnd"/>
      <w:r>
        <w:t xml:space="preserve"> cámara</w:t>
      </w:r>
      <w:r w:rsidR="001A3547">
        <w:t xml:space="preserve"> y de su funcionamiento. </w:t>
      </w:r>
    </w:p>
    <w:p w:rsidR="001A3547" w:rsidRDefault="001A3547" w:rsidP="0071742F">
      <w:r>
        <w:t xml:space="preserve">Principalmente este módulo proporciona la información de los espectros de absorción de los sensores, ya sea el del sensor monocromático o de los sensores RGB según el tipo de cámara que se escoja, monocromática o a color. Es posible especificar el tiempo de exposición o la cantidad de cuadros por segundo (FPS: frame per </w:t>
      </w:r>
      <w:proofErr w:type="spellStart"/>
      <w:r>
        <w:t>seconds</w:t>
      </w:r>
      <w:proofErr w:type="spellEnd"/>
      <w:r>
        <w:t xml:space="preserve">) que puede adquirir la cámara. Si se establece el tiempo de exposición, entonces el módulo calculará el máximo FPS posible de acuerdo a los tiempos de transporte, el tiempo de conversión AD y el tamaño de la imagen. Si se establece en cambio el FPS, el módulo calculará, en base a las propiedades antes mencionadas, el tiempo de exposición de la cámara. </w:t>
      </w:r>
    </w:p>
    <w:p w:rsidR="00852F3B" w:rsidRDefault="00852F3B" w:rsidP="00852F3B">
      <w:r>
        <w:t xml:space="preserve">La información del tiempo de exposición es la que influye en cómo se observarán las imágenes en </w:t>
      </w:r>
      <w:proofErr w:type="spellStart"/>
      <w:r>
        <w:t>prescencia</w:t>
      </w:r>
      <w:proofErr w:type="spellEnd"/>
      <w:r>
        <w:t xml:space="preserve"> de perturbaciones. </w:t>
      </w:r>
    </w:p>
    <w:p w:rsidR="0080060D" w:rsidRPr="008D2941" w:rsidRDefault="00852F3B" w:rsidP="00852F3B">
      <w:r>
        <w:t>Entre los parámetros de configuración de este módulo se encuentran, el tipo de cámara, el tiempo de exposición o el FPS, los espectros de los sensores, que pueden ser cargados a través de archivos de texto y las dimensiones en pixeles de la imagen. También es posible seleccionar dinámicamente ganancias y offset tanto generales como específicos para cada sensor RGB</w:t>
      </w:r>
    </w:p>
    <w:p w:rsidR="0080060D" w:rsidRPr="008D2941" w:rsidRDefault="003B6EA6" w:rsidP="008C2D29">
      <w:pPr>
        <w:pStyle w:val="Ttulo3"/>
      </w:pPr>
      <w:bookmarkStart w:id="753" w:name="_Toc319497128"/>
      <w:r w:rsidRPr="008D2941">
        <w:t>Módulo de la fuente de iluminación</w:t>
      </w:r>
      <w:bookmarkEnd w:id="753"/>
    </w:p>
    <w:p w:rsidR="002619F2" w:rsidRPr="008D2941" w:rsidRDefault="003B6EA6" w:rsidP="00784905">
      <w:r w:rsidRPr="008D2941">
        <w:t xml:space="preserve">Este módulo </w:t>
      </w:r>
      <w:r w:rsidR="00F4090E" w:rsidRPr="008D2941">
        <w:t>simplemente se encarga de manejar los parámetros de la fuente, en este caso solo se requiere el espectro de emisión de la fuente</w:t>
      </w:r>
      <w:r w:rsidR="00852F3B">
        <w:t>, que se puede establecer a través de funciones del módulo de espectros, se pueden generar espectros puntuales o gaussianos. Adicionalmente se pueden generar fuentes con espectros equivalentes a radiación de cuerpo negro a temperaturas arbitrarias para simular distintas lámparas incandescentes o simplemente se puede cargar la información del espectro a través de archivos de texto.</w:t>
      </w:r>
    </w:p>
    <w:p w:rsidR="0080060D" w:rsidRPr="008D2941" w:rsidRDefault="00852F3B" w:rsidP="00784905">
      <w:r>
        <w:lastRenderedPageBreak/>
        <w:t>Con este módulo entonces e</w:t>
      </w:r>
      <w:r w:rsidR="002619F2" w:rsidRPr="008D2941">
        <w:t xml:space="preserve">s posible simular desde fuentes puntuales como </w:t>
      </w:r>
      <w:r w:rsidR="008D2941" w:rsidRPr="008D2941">
        <w:t>láseres</w:t>
      </w:r>
      <w:r w:rsidR="002619F2" w:rsidRPr="008D2941">
        <w:t xml:space="preserve">, fuentes de luz blanca o fuentes con espectros </w:t>
      </w:r>
      <w:r w:rsidR="008D2941" w:rsidRPr="008D2941">
        <w:t>más</w:t>
      </w:r>
      <w:r w:rsidR="002619F2" w:rsidRPr="008D2941">
        <w:t xml:space="preserve"> complejos que contengan diversas líneas espectrales.</w:t>
      </w:r>
    </w:p>
    <w:p w:rsidR="0080060D" w:rsidRPr="008D2941" w:rsidRDefault="00F4090E" w:rsidP="008C2D29">
      <w:pPr>
        <w:pStyle w:val="Ttulo3"/>
      </w:pPr>
      <w:bookmarkStart w:id="754" w:name="_Toc319497129"/>
      <w:r w:rsidRPr="008D2941">
        <w:t>Módulo de ruido</w:t>
      </w:r>
      <w:bookmarkEnd w:id="754"/>
    </w:p>
    <w:p w:rsidR="0080060D" w:rsidRDefault="00F4090E" w:rsidP="00784905">
      <w:r w:rsidRPr="008D2941">
        <w:t>Las vibraciones mecánicas son manejadas por este módulo</w:t>
      </w:r>
      <w:r w:rsidR="00020432">
        <w:t>;</w:t>
      </w:r>
      <w:r w:rsidRPr="008D2941">
        <w:t xml:space="preserve"> puede recibir un espectro de las vibraciones y luego transformarlo a un arreglo en tiempo de las </w:t>
      </w:r>
      <w:r w:rsidR="00020432">
        <w:t>mismas</w:t>
      </w:r>
      <w:r w:rsidRPr="008D2941">
        <w:t>. A</w:t>
      </w:r>
      <w:r w:rsidR="00020432">
        <w:t>sí mismo, pu</w:t>
      </w:r>
      <w:r w:rsidRPr="008D2941">
        <w:t>e</w:t>
      </w:r>
      <w:r w:rsidR="00852F3B">
        <w:t>de generar ruido blanco aditivo o un ruido uniformemente distribuido.</w:t>
      </w:r>
    </w:p>
    <w:p w:rsidR="00CF033C" w:rsidRPr="008D2941" w:rsidRDefault="00CF033C" w:rsidP="00784905">
      <w:r>
        <w:t>Este módulo devuelve la amplitud del ruido para cada intervalo de tiempo en el que es llamado, de modo que se puede utilizar para sumar esta amplitud del ruido al camino óptico en el módulo de interferometría para simular una perturbación mecánica que afecte al interferómetro.</w:t>
      </w:r>
    </w:p>
    <w:p w:rsidR="0080060D" w:rsidRPr="008D2941" w:rsidRDefault="00344C8A" w:rsidP="008C2D29">
      <w:pPr>
        <w:pStyle w:val="Ttulo3"/>
      </w:pPr>
      <w:bookmarkStart w:id="755" w:name="_Toc319497130"/>
      <w:r w:rsidRPr="008D2941">
        <w:t xml:space="preserve">Módulo </w:t>
      </w:r>
      <w:r w:rsidR="005A06B2" w:rsidRPr="008D2941">
        <w:t>de interferometría</w:t>
      </w:r>
      <w:bookmarkEnd w:id="755"/>
    </w:p>
    <w:p w:rsidR="0080060D" w:rsidRPr="008D2941" w:rsidRDefault="00844FB1" w:rsidP="00784905">
      <w:r w:rsidRPr="008D2941">
        <w:t>Este módulo es el que unifica la información de todos los demás módulos y genera una imagen donde se observa la interferencia producida por la diferencia de caminos ópticos al incidir los haces sobre la muestra.</w:t>
      </w:r>
    </w:p>
    <w:p w:rsidR="0080060D" w:rsidRPr="008D2941" w:rsidRDefault="00D91FBF" w:rsidP="00784905">
      <w:r w:rsidRPr="008D2941">
        <w:t xml:space="preserve">La ecuación </w:t>
      </w:r>
      <w:r w:rsidR="007F7092" w:rsidRPr="0091532D">
        <w:fldChar w:fldCharType="begin"/>
      </w:r>
      <w:r w:rsidRPr="008D2941">
        <w:instrText xml:space="preserve"> GOTOBUTTON ZEqnNum884393  \* MERGEFORMAT </w:instrText>
      </w:r>
      <w:r w:rsidR="007F7092" w:rsidRPr="008D2941">
        <w:fldChar w:fldCharType="begin"/>
      </w:r>
      <w:r w:rsidRPr="008D2941">
        <w:instrText xml:space="preserve"> REF ZEqnNum884393 \* Charformat \! \* MERGEFORMAT </w:instrText>
      </w:r>
      <w:r w:rsidR="007F7092" w:rsidRPr="008D2941">
        <w:fldChar w:fldCharType="separate"/>
      </w:r>
      <w:r w:rsidR="004939FD">
        <w:instrText>(1.6)</w:instrText>
      </w:r>
      <w:r w:rsidR="007F7092" w:rsidRPr="008D2941">
        <w:fldChar w:fldCharType="end"/>
      </w:r>
      <w:r w:rsidR="007F7092" w:rsidRPr="0091532D">
        <w:fldChar w:fldCharType="end"/>
      </w:r>
      <w:r w:rsidRPr="008D2941">
        <w:t xml:space="preserve"> muestra la interferencia de la luz con espectro puntual, sin embargo, </w:t>
      </w:r>
      <w:r w:rsidR="00CF033C">
        <w:t xml:space="preserve">lo natural es conseguir </w:t>
      </w:r>
      <w:r w:rsidRPr="008D2941">
        <w:t>fuentes de luz</w:t>
      </w:r>
      <w:r w:rsidR="00C16C43" w:rsidRPr="008D2941">
        <w:t xml:space="preserve"> que</w:t>
      </w:r>
      <w:r w:rsidRPr="008D2941">
        <w:t xml:space="preserve"> poseen espectros </w:t>
      </w:r>
      <w:r w:rsidR="00CF033C">
        <w:t xml:space="preserve">con varias líneas espectrales, con líneas que poseen un ensanchamiento o fuentes incandescentes con amplios espectros, en estos casos, </w:t>
      </w:r>
      <w:r w:rsidRPr="008D2941">
        <w:t>la longitud de coherencia del sistema</w:t>
      </w:r>
      <w:r w:rsidR="00C16C43" w:rsidRPr="008D2941">
        <w:t xml:space="preserve"> entr</w:t>
      </w:r>
      <w:r w:rsidR="00CF033C">
        <w:t>a</w:t>
      </w:r>
      <w:r w:rsidRPr="008D2941">
        <w:t xml:space="preserve"> en juego para observar los patrones de interferencia</w:t>
      </w:r>
      <w:r w:rsidR="004E32B4" w:rsidRPr="008D2941">
        <w:t>.</w:t>
      </w:r>
    </w:p>
    <w:p w:rsidR="004E32B4" w:rsidRPr="008D2941" w:rsidRDefault="00CF033C" w:rsidP="00D91FBF">
      <w:r>
        <w:t xml:space="preserve">En este módulo es posible </w:t>
      </w:r>
      <w:r w:rsidR="00C16C43" w:rsidRPr="008D2941">
        <w:t xml:space="preserve">seleccionar </w:t>
      </w:r>
      <w:r>
        <w:t xml:space="preserve">el tipo de interferómetro, las opciones son: </w:t>
      </w:r>
      <w:r w:rsidR="00C16C43" w:rsidRPr="008D2941">
        <w:t xml:space="preserve">o un interferómetro de Michelson o un interferómetro de Mirau, cuya única diferencia para el desarrollo de las ecuaciones para el simulador es el efecto que produce el divisor de haz a los haces de muestra y de referencia. En un interferómetro de Michelson, ambos haces, el de referencia y el de muestra pasan en transmisión y reflexión por el divisor de haz. En un interferómetro de Mirau, el haz de referencia refleja dos veces en el divisor de haz mientras </w:t>
      </w:r>
      <w:r w:rsidR="00C16C43" w:rsidRPr="008D2941">
        <w:lastRenderedPageBreak/>
        <w:t>que el haz</w:t>
      </w:r>
      <w:r>
        <w:t xml:space="preserve"> de muestra atraviesa dos veces. Esto implica que los coeficientes de atenuación de los caminos de los haces, </w:t>
      </w:r>
      <w:r w:rsidRPr="00CF033C">
        <w:rPr>
          <w:position w:val="-12"/>
        </w:rPr>
        <w:object w:dxaOrig="220" w:dyaOrig="360">
          <v:shape id="_x0000_i1075" type="#_x0000_t75" style="width:11.25pt;height:18pt" o:ole="">
            <v:imagedata r:id="rId116" o:title=""/>
          </v:shape>
          <o:OLEObject Type="Embed" ProgID="Equation.DSMT4" ShapeID="_x0000_i1075" DrawAspect="Content" ObjectID="_1393337309" r:id="rId117"/>
        </w:object>
      </w:r>
      <w:r>
        <w:t xml:space="preserve"> y </w:t>
      </w:r>
      <w:r w:rsidRPr="00CF033C">
        <w:rPr>
          <w:position w:val="-12"/>
        </w:rPr>
        <w:object w:dxaOrig="220" w:dyaOrig="360">
          <v:shape id="_x0000_i1076" type="#_x0000_t75" style="width:11.25pt;height:18pt" o:ole="">
            <v:imagedata r:id="rId118" o:title=""/>
          </v:shape>
          <o:OLEObject Type="Embed" ProgID="Equation.DSMT4" ShapeID="_x0000_i1076" DrawAspect="Content" ObjectID="_1393337310" r:id="rId119"/>
        </w:object>
      </w:r>
      <w:r>
        <w:t>, dependan del tipo de interferómetro.</w:t>
      </w:r>
    </w:p>
    <w:p w:rsidR="002A157D" w:rsidRPr="008D2941" w:rsidRDefault="00CF033C" w:rsidP="00D91FBF">
      <w:r>
        <w:t>Para el caso de fuentes con espectros puntuales, l</w:t>
      </w:r>
      <w:r w:rsidR="002A157D" w:rsidRPr="008D2941">
        <w:t xml:space="preserve">a intensidad recibida por un detector en un punto </w:t>
      </w:r>
      <w:r w:rsidR="002A157D" w:rsidRPr="008D2941">
        <w:rPr>
          <w:position w:val="-14"/>
        </w:rPr>
        <w:object w:dxaOrig="880" w:dyaOrig="400">
          <v:shape id="_x0000_i1077" type="#_x0000_t75" style="width:43.5pt;height:20.25pt" o:ole="">
            <v:imagedata r:id="rId120" o:title=""/>
          </v:shape>
          <o:OLEObject Type="Embed" ProgID="Equation.DSMT4" ShapeID="_x0000_i1077" DrawAspect="Content" ObjectID="_1393337311" r:id="rId121"/>
        </w:object>
      </w:r>
      <w:r w:rsidR="002A157D" w:rsidRPr="008D2941">
        <w:t xml:space="preserve"> </w:t>
      </w:r>
      <w:r>
        <w:t xml:space="preserve">luego de interferir los dos haces </w:t>
      </w:r>
      <w:r w:rsidR="002A157D" w:rsidRPr="008D2941">
        <w:t>viene dada por la ecuación</w:t>
      </w:r>
    </w:p>
    <w:p w:rsidR="0080060D" w:rsidRPr="0091532D" w:rsidRDefault="004E32B4" w:rsidP="00784905">
      <w:pPr>
        <w:pStyle w:val="MTDisplayEquation"/>
        <w:rPr>
          <w:lang w:val="es-VE"/>
        </w:rPr>
      </w:pPr>
      <w:r w:rsidRPr="0091532D">
        <w:rPr>
          <w:lang w:val="es-VE"/>
        </w:rPr>
        <w:tab/>
      </w:r>
      <w:r w:rsidR="00F12A15" w:rsidRPr="0091532D">
        <w:rPr>
          <w:position w:val="-30"/>
          <w:lang w:val="es-VE"/>
        </w:rPr>
        <w:object w:dxaOrig="4140" w:dyaOrig="720">
          <v:shape id="_x0000_i1078" type="#_x0000_t75" style="width:206.25pt;height:36pt" o:ole="">
            <v:imagedata r:id="rId122" o:title=""/>
          </v:shape>
          <o:OLEObject Type="Embed" ProgID="Equation.DSMT4" ShapeID="_x0000_i1078" DrawAspect="Content" ObjectID="_1393337312" r:id="rId12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del w:id="756" w:author="veloz" w:date="2012-03-15T12:44:00Z">
        <w:r w:rsidR="004939FD" w:rsidDel="004939FD">
          <w:rPr>
            <w:lang w:val="es-VE"/>
          </w:rPr>
          <w:fldChar w:fldCharType="separate"/>
        </w:r>
      </w:del>
      <w:r w:rsidR="00CF2C7B">
        <w:rPr>
          <w:lang w:val="es-VE"/>
        </w:rPr>
        <w:fldChar w:fldCharType="end"/>
      </w:r>
      <w:bookmarkStart w:id="757" w:name="ZEqnNum13371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1</w:instrText>
      </w:r>
      <w:r w:rsidR="00CF2C7B">
        <w:rPr>
          <w:lang w:val="es-VE"/>
        </w:rPr>
        <w:fldChar w:fldCharType="end"/>
      </w:r>
      <w:r w:rsidR="00CF2C7B">
        <w:rPr>
          <w:lang w:val="es-VE"/>
        </w:rPr>
        <w:instrText>)</w:instrText>
      </w:r>
      <w:bookmarkEnd w:id="757"/>
      <w:r w:rsidR="00CF2C7B">
        <w:rPr>
          <w:lang w:val="es-VE"/>
        </w:rPr>
        <w:fldChar w:fldCharType="end"/>
      </w:r>
    </w:p>
    <w:p w:rsidR="00C16C43" w:rsidRPr="0091532D" w:rsidRDefault="004E32B4" w:rsidP="00C16C43">
      <w:pPr>
        <w:pStyle w:val="MTDisplayEquation"/>
        <w:rPr>
          <w:lang w:val="es-VE"/>
        </w:rPr>
      </w:pPr>
      <w:r w:rsidRPr="0091532D">
        <w:rPr>
          <w:lang w:val="es-VE"/>
        </w:rPr>
        <w:t>Con</w:t>
      </w:r>
      <w:r w:rsidR="002A157D" w:rsidRPr="0091532D">
        <w:rPr>
          <w:lang w:val="es-VE"/>
        </w:rPr>
        <w:t xml:space="preserve"> </w:t>
      </w:r>
      <w:r w:rsidR="00F12A15" w:rsidRPr="00F12A15">
        <w:rPr>
          <w:position w:val="-12"/>
          <w:lang w:val="es-VE"/>
        </w:rPr>
        <w:object w:dxaOrig="279" w:dyaOrig="360">
          <v:shape id="_x0000_i1079" type="#_x0000_t75" style="width:14.25pt;height:18.75pt" o:ole="">
            <v:imagedata r:id="rId124" o:title=""/>
          </v:shape>
          <o:OLEObject Type="Embed" ProgID="Equation.DSMT4" ShapeID="_x0000_i1079" DrawAspect="Content" ObjectID="_1393337313" r:id="rId125"/>
        </w:object>
      </w:r>
      <w:r w:rsidR="002A157D" w:rsidRPr="0091532D">
        <w:rPr>
          <w:lang w:val="es-VE"/>
        </w:rPr>
        <w:t xml:space="preserve"> la</w:t>
      </w:r>
      <w:r w:rsidR="00495037" w:rsidRPr="0091532D">
        <w:rPr>
          <w:lang w:val="es-VE"/>
        </w:rPr>
        <w:t xml:space="preserve"> intensidad de la fuente de luz,</w:t>
      </w:r>
      <w:r w:rsidRPr="0091532D">
        <w:rPr>
          <w:lang w:val="es-VE"/>
        </w:rPr>
        <w:t xml:space="preserve"> </w:t>
      </w:r>
      <w:r w:rsidRPr="0091532D">
        <w:rPr>
          <w:position w:val="-6"/>
          <w:lang w:val="es-VE"/>
        </w:rPr>
        <w:object w:dxaOrig="220" w:dyaOrig="279">
          <v:shape id="_x0000_i1080" type="#_x0000_t75" style="width:12pt;height:14.25pt" o:ole="">
            <v:imagedata r:id="rId126" o:title=""/>
          </v:shape>
          <o:OLEObject Type="Embed" ProgID="Equation.DSMT4" ShapeID="_x0000_i1080" DrawAspect="Content" ObjectID="_1393337314" r:id="rId127"/>
        </w:object>
      </w:r>
      <w:r w:rsidR="00495037" w:rsidRPr="0091532D">
        <w:rPr>
          <w:lang w:val="es-VE"/>
        </w:rPr>
        <w:t xml:space="preserve"> como la distancia que hay entre el plano de imagen y la muestra</w:t>
      </w:r>
      <w:r w:rsidRPr="0091532D">
        <w:rPr>
          <w:lang w:val="es-VE"/>
        </w:rPr>
        <w:t>,</w:t>
      </w:r>
      <w:r w:rsidR="00C16C43" w:rsidRPr="0091532D">
        <w:rPr>
          <w:lang w:val="es-VE"/>
        </w:rPr>
        <w:t xml:space="preserve"> y </w:t>
      </w:r>
      <w:r w:rsidR="00C16C43" w:rsidRPr="0091532D">
        <w:rPr>
          <w:position w:val="-6"/>
          <w:lang w:val="es-VE"/>
        </w:rPr>
        <w:object w:dxaOrig="200" w:dyaOrig="220">
          <v:shape id="_x0000_i1081" type="#_x0000_t75" style="width:9.75pt;height:12pt" o:ole="">
            <v:imagedata r:id="rId128" o:title=""/>
          </v:shape>
          <o:OLEObject Type="Embed" ProgID="Equation.DSMT4" ShapeID="_x0000_i1081" DrawAspect="Content" ObjectID="_1393337315" r:id="rId129"/>
        </w:object>
      </w:r>
      <w:r w:rsidR="00C16C43" w:rsidRPr="0091532D">
        <w:rPr>
          <w:lang w:val="es-VE"/>
        </w:rPr>
        <w:t xml:space="preserve"> la frecuencia de la luz.</w:t>
      </w:r>
      <w:r w:rsidR="00CF033C">
        <w:rPr>
          <w:lang w:val="es-VE"/>
        </w:rPr>
        <w:t xml:space="preserve"> Tanto en un interferómetro de Michelson como en un interferómetro de Mirau, la diferencia de camino óptico es el doble de la distancia </w:t>
      </w:r>
      <w:r w:rsidR="00CF033C" w:rsidRPr="00CF033C">
        <w:rPr>
          <w:position w:val="-6"/>
          <w:lang w:val="es-VE"/>
        </w:rPr>
        <w:object w:dxaOrig="220" w:dyaOrig="279">
          <v:shape id="_x0000_i1082" type="#_x0000_t75" style="width:11.25pt;height:14.25pt" o:ole="">
            <v:imagedata r:id="rId130" o:title=""/>
          </v:shape>
          <o:OLEObject Type="Embed" ProgID="Equation.DSMT4" ShapeID="_x0000_i1082" DrawAspect="Content" ObjectID="_1393337316" r:id="rId131"/>
        </w:object>
      </w:r>
    </w:p>
    <w:p w:rsidR="00C16C43" w:rsidRPr="0091532D" w:rsidRDefault="004E32B4">
      <w:pPr>
        <w:pStyle w:val="MTDisplayEquation"/>
        <w:rPr>
          <w:lang w:val="es-VE"/>
        </w:rPr>
      </w:pPr>
      <w:r w:rsidRPr="0091532D">
        <w:rPr>
          <w:position w:val="-12"/>
          <w:lang w:val="es-VE"/>
        </w:rPr>
        <w:object w:dxaOrig="220" w:dyaOrig="360">
          <v:shape id="_x0000_i1083" type="#_x0000_t75" style="width:12pt;height:18.75pt" o:ole="">
            <v:imagedata r:id="rId132" o:title=""/>
          </v:shape>
          <o:OLEObject Type="Embed" ProgID="Equation.DSMT4" ShapeID="_x0000_i1083" DrawAspect="Content" ObjectID="_1393337317" r:id="rId133"/>
        </w:object>
      </w:r>
      <w:r w:rsidRPr="0091532D">
        <w:rPr>
          <w:lang w:val="es-VE"/>
        </w:rPr>
        <w:t xml:space="preserve"> </w:t>
      </w:r>
      <w:proofErr w:type="gramStart"/>
      <w:r w:rsidRPr="0091532D">
        <w:rPr>
          <w:lang w:val="es-VE"/>
        </w:rPr>
        <w:t>y</w:t>
      </w:r>
      <w:proofErr w:type="gramEnd"/>
      <w:r w:rsidRPr="0091532D">
        <w:rPr>
          <w:lang w:val="es-VE"/>
        </w:rPr>
        <w:t xml:space="preserve"> </w:t>
      </w:r>
      <w:r w:rsidR="002A157D" w:rsidRPr="0091532D">
        <w:rPr>
          <w:position w:val="-12"/>
          <w:lang w:val="es-VE"/>
        </w:rPr>
        <w:object w:dxaOrig="220" w:dyaOrig="360">
          <v:shape id="_x0000_i1084" type="#_x0000_t75" style="width:12pt;height:18.75pt" o:ole="">
            <v:imagedata r:id="rId134" o:title=""/>
          </v:shape>
          <o:OLEObject Type="Embed" ProgID="Equation.DSMT4" ShapeID="_x0000_i1084" DrawAspect="Content" ObjectID="_1393337318" r:id="rId135"/>
        </w:object>
      </w:r>
      <w:r w:rsidR="00D91FBF" w:rsidRPr="0091532D">
        <w:rPr>
          <w:lang w:val="es-VE"/>
        </w:rPr>
        <w:t xml:space="preserve"> </w:t>
      </w:r>
      <w:r w:rsidR="00C16C43" w:rsidRPr="0091532D">
        <w:rPr>
          <w:lang w:val="es-VE"/>
        </w:rPr>
        <w:t xml:space="preserve">son </w:t>
      </w:r>
      <w:r w:rsidR="002A157D" w:rsidRPr="0091532D">
        <w:rPr>
          <w:lang w:val="es-VE"/>
        </w:rPr>
        <w:t xml:space="preserve">los </w:t>
      </w:r>
      <w:r w:rsidR="00293FF6" w:rsidRPr="0091532D">
        <w:rPr>
          <w:lang w:val="es-VE"/>
        </w:rPr>
        <w:t>coeficientes de atenuación del haz de muestra y el haz de referencia respectivamente</w:t>
      </w:r>
      <w:r w:rsidR="00020432">
        <w:rPr>
          <w:lang w:val="es-VE"/>
        </w:rPr>
        <w:t>. P</w:t>
      </w:r>
      <w:r w:rsidR="00C16C43" w:rsidRPr="0091532D">
        <w:rPr>
          <w:lang w:val="es-VE"/>
        </w:rPr>
        <w:t>ara un interferómetro de Michelson</w:t>
      </w:r>
      <w:r w:rsidR="007F4D6A" w:rsidRPr="0091532D">
        <w:rPr>
          <w:lang w:val="es-VE"/>
        </w:rPr>
        <w:t xml:space="preserve"> se tiene que:</w:t>
      </w:r>
    </w:p>
    <w:p w:rsidR="0080060D" w:rsidRPr="0091532D" w:rsidRDefault="00C16C43" w:rsidP="00784905">
      <w:pPr>
        <w:pStyle w:val="MTDisplayEquation"/>
        <w:rPr>
          <w:lang w:val="es-VE"/>
        </w:rPr>
      </w:pPr>
      <w:r w:rsidRPr="0091532D">
        <w:rPr>
          <w:lang w:val="es-VE"/>
        </w:rPr>
        <w:tab/>
      </w:r>
      <w:r w:rsidR="007F4D6A" w:rsidRPr="0091532D">
        <w:rPr>
          <w:position w:val="-30"/>
          <w:lang w:val="es-VE"/>
        </w:rPr>
        <w:object w:dxaOrig="1740" w:dyaOrig="720">
          <v:shape id="_x0000_i1085" type="#_x0000_t75" style="width:86.25pt;height:36pt" o:ole="">
            <v:imagedata r:id="rId136" o:title=""/>
          </v:shape>
          <o:OLEObject Type="Embed" ProgID="Equation.DSMT4" ShapeID="_x0000_i1085" DrawAspect="Content" ObjectID="_1393337319" r:id="rId137"/>
        </w:object>
      </w:r>
    </w:p>
    <w:p w:rsidR="0080060D" w:rsidRPr="0091532D" w:rsidRDefault="007F4D6A" w:rsidP="00784905">
      <w:r w:rsidRPr="0091532D">
        <w:t xml:space="preserve">Donde </w:t>
      </w:r>
      <w:r w:rsidRPr="0091532D">
        <w:rPr>
          <w:position w:val="-12"/>
        </w:rPr>
        <w:object w:dxaOrig="1219" w:dyaOrig="360">
          <v:shape id="_x0000_i1086" type="#_x0000_t75" style="width:61.5pt;height:18.75pt" o:ole="">
            <v:imagedata r:id="rId138" o:title=""/>
          </v:shape>
          <o:OLEObject Type="Embed" ProgID="Equation.DSMT4" ShapeID="_x0000_i1086" DrawAspect="Content" ObjectID="_1393337320" r:id="rId139"/>
        </w:object>
      </w:r>
      <w:r w:rsidRPr="0091532D">
        <w:t xml:space="preserve"> es el coeficiente de transmisión del divisor de haz y </w:t>
      </w:r>
      <w:r w:rsidRPr="0091532D">
        <w:rPr>
          <w:position w:val="-12"/>
        </w:rPr>
        <w:object w:dxaOrig="400" w:dyaOrig="360">
          <v:shape id="_x0000_i1087" type="#_x0000_t75" style="width:19.5pt;height:18.75pt" o:ole="">
            <v:imagedata r:id="rId140" o:title=""/>
          </v:shape>
          <o:OLEObject Type="Embed" ProgID="Equation.DSMT4" ShapeID="_x0000_i1087" DrawAspect="Content" ObjectID="_1393337321" r:id="rId141"/>
        </w:object>
      </w:r>
      <w:r w:rsidRPr="0091532D">
        <w:t xml:space="preserve"> el coeficiente de reflexión; </w:t>
      </w:r>
      <w:r w:rsidRPr="0091532D">
        <w:rPr>
          <w:position w:val="-12"/>
        </w:rPr>
        <w:object w:dxaOrig="300" w:dyaOrig="360">
          <v:shape id="_x0000_i1088" type="#_x0000_t75" style="width:14.25pt;height:18.75pt" o:ole="">
            <v:imagedata r:id="rId142" o:title=""/>
          </v:shape>
          <o:OLEObject Type="Embed" ProgID="Equation.DSMT4" ShapeID="_x0000_i1088" DrawAspect="Content" ObjectID="_1393337322" r:id="rId143"/>
        </w:object>
      </w:r>
      <w:r w:rsidRPr="0091532D">
        <w:t xml:space="preserve"> es la reflectividad de la muestra mientras que </w:t>
      </w:r>
      <w:r w:rsidRPr="0091532D">
        <w:rPr>
          <w:position w:val="-12"/>
        </w:rPr>
        <w:object w:dxaOrig="460" w:dyaOrig="360">
          <v:shape id="_x0000_i1089" type="#_x0000_t75" style="width:23.25pt;height:18.75pt" o:ole="">
            <v:imagedata r:id="rId144" o:title=""/>
          </v:shape>
          <o:OLEObject Type="Embed" ProgID="Equation.DSMT4" ShapeID="_x0000_i1089" DrawAspect="Content" ObjectID="_1393337323" r:id="rId145"/>
        </w:object>
      </w:r>
      <w:r w:rsidRPr="0091532D">
        <w:t xml:space="preserve"> es el coeficiente de reflexión del espejo de referencia.</w:t>
      </w:r>
    </w:p>
    <w:p w:rsidR="007F4D6A" w:rsidRPr="0091532D" w:rsidRDefault="007F4D6A" w:rsidP="00C16C43">
      <w:r w:rsidRPr="0091532D">
        <w:t xml:space="preserve">Para un interferómetro de Mirau se tiene que: </w:t>
      </w:r>
    </w:p>
    <w:p w:rsidR="0080060D" w:rsidRPr="0091532D" w:rsidRDefault="007F4D6A" w:rsidP="00784905">
      <w:pPr>
        <w:pStyle w:val="MTDisplayEquation"/>
        <w:rPr>
          <w:lang w:val="es-VE"/>
        </w:rPr>
      </w:pPr>
      <w:r w:rsidRPr="0091532D">
        <w:rPr>
          <w:lang w:val="es-VE"/>
        </w:rPr>
        <w:tab/>
      </w:r>
      <w:r w:rsidRPr="0091532D">
        <w:rPr>
          <w:position w:val="-32"/>
          <w:lang w:val="es-VE"/>
        </w:rPr>
        <w:object w:dxaOrig="2880" w:dyaOrig="760">
          <v:shape id="_x0000_i1090" type="#_x0000_t75" style="width:2in;height:38.25pt" o:ole="">
            <v:imagedata r:id="rId146" o:title=""/>
          </v:shape>
          <o:OLEObject Type="Embed" ProgID="Equation.DSMT4" ShapeID="_x0000_i1090" DrawAspect="Content" ObjectID="_1393337324" r:id="rId147"/>
        </w:object>
      </w:r>
    </w:p>
    <w:p w:rsidR="0080060D" w:rsidRPr="0091532D" w:rsidRDefault="00495037" w:rsidP="00784905">
      <w:r w:rsidRPr="0091532D">
        <w:t xml:space="preserve">Si se considera </w:t>
      </w:r>
      <w:r w:rsidR="00CF033C">
        <w:t>una</w:t>
      </w:r>
      <w:r w:rsidRPr="0091532D">
        <w:t xml:space="preserve"> fuente con un espectro no puntual, se tiene que la intensidad en el receptor será la suma de todas las componentes frecuenciales de la fuente interfiriendo, por lo tanto la ecuación </w:t>
      </w:r>
      <w:r w:rsidR="007F7092" w:rsidRPr="0091532D">
        <w:fldChar w:fldCharType="begin"/>
      </w:r>
      <w:r w:rsidR="00F41663" w:rsidRPr="0091532D">
        <w:instrText xml:space="preserve"> GOTOBUTTON ZEqnNum133711  \* MERGEFORMAT </w:instrText>
      </w:r>
      <w:r w:rsidR="007F7092" w:rsidRPr="0091532D">
        <w:fldChar w:fldCharType="begin"/>
      </w:r>
      <w:r w:rsidR="00F41663" w:rsidRPr="0091532D">
        <w:instrText xml:space="preserve"> REF ZEqnNum133711 \* Charformat \! \* MERGEFORMAT </w:instrText>
      </w:r>
      <w:r w:rsidR="007F7092" w:rsidRPr="0091532D">
        <w:fldChar w:fldCharType="separate"/>
      </w:r>
      <w:r w:rsidR="004939FD">
        <w:instrText>(2.1)</w:instrText>
      </w:r>
      <w:r w:rsidR="007F7092" w:rsidRPr="0091532D">
        <w:fldChar w:fldCharType="end"/>
      </w:r>
      <w:r w:rsidR="007F7092" w:rsidRPr="0091532D">
        <w:fldChar w:fldCharType="end"/>
      </w:r>
      <w:r w:rsidR="00F41663" w:rsidRPr="0091532D">
        <w:t xml:space="preserve"> </w:t>
      </w:r>
      <w:r w:rsidR="00020432">
        <w:t>quedará</w:t>
      </w:r>
      <w:r w:rsidRPr="0091532D">
        <w:t xml:space="preserve"> de la siguiente forma:</w:t>
      </w:r>
    </w:p>
    <w:p w:rsidR="0080060D" w:rsidRPr="0091532D" w:rsidRDefault="00F41663" w:rsidP="00784905">
      <w:pPr>
        <w:pStyle w:val="MTDisplayEquation"/>
        <w:rPr>
          <w:lang w:val="es-VE"/>
        </w:rPr>
      </w:pPr>
      <w:r w:rsidRPr="0091532D">
        <w:rPr>
          <w:lang w:val="es-VE"/>
        </w:rPr>
        <w:lastRenderedPageBreak/>
        <w:tab/>
      </w:r>
      <w:r w:rsidR="005A06B2" w:rsidRPr="0091532D">
        <w:rPr>
          <w:position w:val="-30"/>
          <w:lang w:val="es-VE"/>
        </w:rPr>
        <w:object w:dxaOrig="5400" w:dyaOrig="720">
          <v:shape id="_x0000_i1091" type="#_x0000_t75" style="width:270.75pt;height:36pt" o:ole="">
            <v:imagedata r:id="rId148" o:title=""/>
          </v:shape>
          <o:OLEObject Type="Embed" ProgID="Equation.DSMT4" ShapeID="_x0000_i1091" DrawAspect="Content" ObjectID="_1393337325" r:id="rId149"/>
        </w:object>
      </w:r>
    </w:p>
    <w:p w:rsidR="0080060D" w:rsidRPr="0091532D" w:rsidRDefault="00F41663" w:rsidP="00784905">
      <w:r w:rsidRPr="0091532D">
        <w:t xml:space="preserve">Donde </w:t>
      </w:r>
      <w:r w:rsidRPr="0091532D">
        <w:rPr>
          <w:position w:val="-14"/>
        </w:rPr>
        <w:object w:dxaOrig="600" w:dyaOrig="400">
          <v:shape id="_x0000_i1092" type="#_x0000_t75" style="width:30pt;height:20.25pt" o:ole="">
            <v:imagedata r:id="rId150" o:title=""/>
          </v:shape>
          <o:OLEObject Type="Embed" ProgID="Equation.DSMT4" ShapeID="_x0000_i1092" DrawAspect="Content" ObjectID="_1393337326" r:id="rId151"/>
        </w:object>
      </w:r>
      <w:r w:rsidRPr="0091532D">
        <w:t xml:space="preserve"> es el espectro de potencia de la fuente en frecuencia</w:t>
      </w:r>
      <w:r w:rsidR="000A2010" w:rsidRPr="0091532D">
        <w:t xml:space="preserve">, </w:t>
      </w:r>
      <w:r w:rsidR="005A06B2" w:rsidRPr="0091532D">
        <w:rPr>
          <w:position w:val="-6"/>
        </w:rPr>
        <w:object w:dxaOrig="940" w:dyaOrig="279">
          <v:shape id="_x0000_i1093" type="#_x0000_t75" style="width:48pt;height:14.25pt" o:ole="">
            <v:imagedata r:id="rId152" o:title=""/>
          </v:shape>
          <o:OLEObject Type="Embed" ProgID="Equation.DSMT4" ShapeID="_x0000_i1093" DrawAspect="Content" ObjectID="_1393337327" r:id="rId153"/>
        </w:object>
      </w:r>
      <w:r w:rsidRPr="0091532D">
        <w:t xml:space="preserve"> </w:t>
      </w:r>
      <w:r w:rsidR="000A2010" w:rsidRPr="0091532D">
        <w:t xml:space="preserve">es la diferencia de camino óptico entre los haces </w:t>
      </w:r>
      <w:r w:rsidRPr="0091532D">
        <w:t xml:space="preserve">y </w:t>
      </w:r>
      <w:r w:rsidRPr="0091532D">
        <w:rPr>
          <w:position w:val="-14"/>
        </w:rPr>
        <w:object w:dxaOrig="560" w:dyaOrig="400">
          <v:shape id="_x0000_i1094" type="#_x0000_t75" style="width:28.5pt;height:20.25pt" o:ole="">
            <v:imagedata r:id="rId154" o:title=""/>
          </v:shape>
          <o:OLEObject Type="Embed" ProgID="Equation.DSMT4" ShapeID="_x0000_i1094" DrawAspect="Content" ObjectID="_1393337328" r:id="rId155"/>
        </w:object>
      </w:r>
      <w:r w:rsidR="005D5D9E">
        <w:t xml:space="preserve"> el espectro de absorción </w:t>
      </w:r>
      <w:r w:rsidRPr="0091532D">
        <w:t xml:space="preserve">del detector. Asumiendo que </w:t>
      </w:r>
      <w:r w:rsidRPr="0091532D">
        <w:rPr>
          <w:position w:val="-12"/>
        </w:rPr>
        <w:object w:dxaOrig="220" w:dyaOrig="360">
          <v:shape id="_x0000_i1095" type="#_x0000_t75" style="width:12pt;height:18.75pt" o:ole="">
            <v:imagedata r:id="rId156" o:title=""/>
          </v:shape>
          <o:OLEObject Type="Embed" ProgID="Equation.DSMT4" ShapeID="_x0000_i1095" DrawAspect="Content" ObjectID="_1393337329" r:id="rId157"/>
        </w:object>
      </w:r>
      <w:r w:rsidRPr="0091532D">
        <w:t xml:space="preserve"> y </w:t>
      </w:r>
      <w:r w:rsidRPr="0091532D">
        <w:rPr>
          <w:position w:val="-12"/>
        </w:rPr>
        <w:object w:dxaOrig="220" w:dyaOrig="360">
          <v:shape id="_x0000_i1096" type="#_x0000_t75" style="width:12pt;height:18.75pt" o:ole="">
            <v:imagedata r:id="rId158" o:title=""/>
          </v:shape>
          <o:OLEObject Type="Embed" ProgID="Equation.DSMT4" ShapeID="_x0000_i1096" DrawAspect="Content" ObjectID="_1393337330" r:id="rId159"/>
        </w:object>
      </w:r>
      <w:r w:rsidRPr="0091532D">
        <w:t xml:space="preserve"> no dependen de la frecuencia de la luz se obtiene:</w:t>
      </w:r>
    </w:p>
    <w:p w:rsidR="0080060D" w:rsidRPr="0091532D" w:rsidRDefault="00F41663" w:rsidP="00784905">
      <w:pPr>
        <w:pStyle w:val="MTDisplayEquation"/>
        <w:rPr>
          <w:lang w:val="es-VE"/>
        </w:rPr>
      </w:pPr>
      <w:r w:rsidRPr="0091532D">
        <w:rPr>
          <w:lang w:val="es-VE"/>
        </w:rPr>
        <w:tab/>
      </w:r>
      <w:r w:rsidR="00F12A15" w:rsidRPr="0091532D">
        <w:rPr>
          <w:position w:val="-68"/>
          <w:lang w:val="es-VE"/>
        </w:rPr>
        <w:object w:dxaOrig="6759" w:dyaOrig="1480">
          <v:shape id="_x0000_i1097" type="#_x0000_t75" style="width:339pt;height:74.25pt" o:ole="">
            <v:imagedata r:id="rId160" o:title=""/>
          </v:shape>
          <o:OLEObject Type="Embed" ProgID="Equation.DSMT4" ShapeID="_x0000_i1097" DrawAspect="Content" ObjectID="_1393337331" r:id="rId161"/>
        </w:object>
      </w:r>
    </w:p>
    <w:p w:rsidR="00F41663" w:rsidRPr="0091532D" w:rsidRDefault="000A2010" w:rsidP="00F41663">
      <w:r w:rsidRPr="0091532D">
        <w:t xml:space="preserve">Donde </w:t>
      </w:r>
      <w:r w:rsidR="00F12A15" w:rsidRPr="0091532D">
        <w:rPr>
          <w:position w:val="-12"/>
        </w:rPr>
        <w:object w:dxaOrig="380" w:dyaOrig="360">
          <v:shape id="_x0000_i1098" type="#_x0000_t75" style="width:19.5pt;height:18.75pt" o:ole="">
            <v:imagedata r:id="rId162" o:title=""/>
          </v:shape>
          <o:OLEObject Type="Embed" ProgID="Equation.DSMT4" ShapeID="_x0000_i1098" DrawAspect="Content" ObjectID="_1393337332" r:id="rId163"/>
        </w:object>
      </w:r>
      <w:r w:rsidRPr="0091532D">
        <w:t xml:space="preserve"> es la intensidad de la luz que pudiese ser recibida por el detector. Como los espectros de potencia son pares, los límites de la integral pueden ser sustituidos desde </w:t>
      </w:r>
      <w:r w:rsidRPr="0091532D">
        <w:rPr>
          <w:position w:val="-6"/>
        </w:rPr>
        <w:object w:dxaOrig="200" w:dyaOrig="279">
          <v:shape id="_x0000_i1099" type="#_x0000_t75" style="width:9.75pt;height:14.25pt" o:ole="">
            <v:imagedata r:id="rId164" o:title=""/>
          </v:shape>
          <o:OLEObject Type="Embed" ProgID="Equation.DSMT4" ShapeID="_x0000_i1099" DrawAspect="Content" ObjectID="_1393337333" r:id="rId165"/>
        </w:object>
      </w:r>
      <w:r w:rsidRPr="0091532D">
        <w:t xml:space="preserve"> hasta </w:t>
      </w:r>
      <w:r w:rsidRPr="0091532D">
        <w:rPr>
          <w:position w:val="-4"/>
        </w:rPr>
        <w:object w:dxaOrig="240" w:dyaOrig="200">
          <v:shape id="_x0000_i1100" type="#_x0000_t75" style="width:12pt;height:9.75pt" o:ole="">
            <v:imagedata r:id="rId166" o:title=""/>
          </v:shape>
          <o:OLEObject Type="Embed" ProgID="Equation.DSMT4" ShapeID="_x0000_i1100" DrawAspect="Content" ObjectID="_1393337334" r:id="rId167"/>
        </w:object>
      </w:r>
    </w:p>
    <w:p w:rsidR="0080060D" w:rsidRPr="0091532D" w:rsidRDefault="00B14D83" w:rsidP="00784905">
      <w:pPr>
        <w:pStyle w:val="MTDisplayEquation"/>
        <w:rPr>
          <w:lang w:val="es-VE"/>
        </w:rPr>
      </w:pPr>
      <w:r w:rsidRPr="0091532D">
        <w:rPr>
          <w:lang w:val="es-VE"/>
        </w:rPr>
        <w:tab/>
      </w:r>
      <w:r w:rsidR="00F12A15" w:rsidRPr="0091532D">
        <w:rPr>
          <w:position w:val="-32"/>
          <w:lang w:val="es-VE"/>
        </w:rPr>
        <w:object w:dxaOrig="5300" w:dyaOrig="740">
          <v:shape id="_x0000_i1101" type="#_x0000_t75" style="width:264.75pt;height:36.75pt" o:ole="">
            <v:imagedata r:id="rId168" o:title=""/>
          </v:shape>
          <o:OLEObject Type="Embed" ProgID="Equation.DSMT4" ShapeID="_x0000_i1101" DrawAspect="Content" ObjectID="_1393337335" r:id="rId169"/>
        </w:object>
      </w:r>
    </w:p>
    <w:p w:rsidR="00B14D83" w:rsidRPr="0091532D" w:rsidRDefault="00B14D83">
      <w:r w:rsidRPr="0091532D">
        <w:t xml:space="preserve">Si se piensa que </w:t>
      </w:r>
      <w:r w:rsidR="005A06B2" w:rsidRPr="0091532D">
        <w:rPr>
          <w:position w:val="-24"/>
        </w:rPr>
        <w:object w:dxaOrig="360" w:dyaOrig="620">
          <v:shape id="_x0000_i1102" type="#_x0000_t75" style="width:18.75pt;height:31.5pt" o:ole="">
            <v:imagedata r:id="rId170" o:title=""/>
          </v:shape>
          <o:OLEObject Type="Embed" ProgID="Equation.DSMT4" ShapeID="_x0000_i1102" DrawAspect="Content" ObjectID="_1393337336" r:id="rId171"/>
        </w:object>
      </w:r>
      <w:r w:rsidR="001F6E0E" w:rsidRPr="0091532D">
        <w:t xml:space="preserve"> como el</w:t>
      </w:r>
      <w:r w:rsidR="00020432">
        <w:t xml:space="preserve"> intervalo de</w:t>
      </w:r>
      <w:r w:rsidR="001F6E0E" w:rsidRPr="0091532D">
        <w:t xml:space="preserve"> tiempo </w:t>
      </w:r>
      <w:r w:rsidR="00020432" w:rsidRPr="0091532D">
        <w:rPr>
          <w:position w:val="-6"/>
        </w:rPr>
        <w:object w:dxaOrig="300" w:dyaOrig="279">
          <v:shape id="_x0000_i1103" type="#_x0000_t75" style="width:14.25pt;height:14.25pt" o:ole="">
            <v:imagedata r:id="rId172" o:title=""/>
          </v:shape>
          <o:OLEObject Type="Embed" ProgID="Equation.DSMT4" ShapeID="_x0000_i1103" DrawAspect="Content" ObjectID="_1393337337" r:id="rId173"/>
        </w:object>
      </w:r>
      <w:r w:rsidR="001F6E0E" w:rsidRPr="0091532D">
        <w:t xml:space="preserve"> en que la luz atraviesa </w:t>
      </w:r>
      <w:r w:rsidRPr="0091532D">
        <w:t xml:space="preserve">una distancia </w:t>
      </w:r>
      <w:r w:rsidR="00293FF6" w:rsidRPr="0091532D">
        <w:rPr>
          <w:position w:val="-4"/>
        </w:rPr>
        <w:object w:dxaOrig="320" w:dyaOrig="260">
          <v:shape id="_x0000_i1104" type="#_x0000_t75" style="width:16.5pt;height:13.5pt" o:ole="">
            <v:imagedata r:id="rId174" o:title=""/>
          </v:shape>
          <o:OLEObject Type="Embed" ProgID="Equation.DSMT4" ShapeID="_x0000_i1104" DrawAspect="Content" ObjectID="_1393337338" r:id="rId175"/>
        </w:object>
      </w:r>
      <w:r w:rsidR="001F6E0E" w:rsidRPr="0091532D">
        <w:t xml:space="preserve">, se puede escribir el </w:t>
      </w:r>
      <w:r w:rsidR="00293FF6" w:rsidRPr="0091532D">
        <w:t>término</w:t>
      </w:r>
      <w:r w:rsidR="001F6E0E" w:rsidRPr="0091532D">
        <w:t xml:space="preserve"> de la integral como la parte real de la transformada inversa de Fourier del espectro de la fuente absorbido por el detector.</w:t>
      </w:r>
    </w:p>
    <w:p w:rsidR="00B14D83" w:rsidRPr="0091532D" w:rsidRDefault="00B14D83">
      <w:pPr>
        <w:pStyle w:val="MTDisplayEquation"/>
        <w:rPr>
          <w:lang w:val="es-VE"/>
        </w:rPr>
      </w:pPr>
      <w:r w:rsidRPr="0091532D">
        <w:rPr>
          <w:lang w:val="es-VE"/>
        </w:rPr>
        <w:tab/>
      </w:r>
      <w:r w:rsidR="00F12A15" w:rsidRPr="0091532D">
        <w:rPr>
          <w:position w:val="-18"/>
          <w:lang w:val="es-VE"/>
        </w:rPr>
        <w:object w:dxaOrig="4980" w:dyaOrig="480">
          <v:shape id="_x0000_i1105" type="#_x0000_t75" style="width:249pt;height:24pt" o:ole="">
            <v:imagedata r:id="rId176" o:title=""/>
          </v:shape>
          <o:OLEObject Type="Embed" ProgID="Equation.DSMT4" ShapeID="_x0000_i1105" DrawAspect="Content" ObjectID="_1393337339" r:id="rId177"/>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del w:id="758" w:author="veloz" w:date="2012-03-15T12:44:00Z">
        <w:r w:rsidR="004939FD" w:rsidDel="004939FD">
          <w:rPr>
            <w:lang w:val="es-VE"/>
          </w:rPr>
          <w:fldChar w:fldCharType="separate"/>
        </w:r>
      </w:del>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2</w:instrText>
      </w:r>
      <w:r w:rsidR="00CF2C7B">
        <w:rPr>
          <w:lang w:val="es-VE"/>
        </w:rPr>
        <w:fldChar w:fldCharType="end"/>
      </w:r>
      <w:r w:rsidR="00CF2C7B">
        <w:rPr>
          <w:lang w:val="es-VE"/>
        </w:rPr>
        <w:instrText>)</w:instrText>
      </w:r>
      <w:r w:rsidR="00CF2C7B">
        <w:rPr>
          <w:lang w:val="es-VE"/>
        </w:rPr>
        <w:fldChar w:fldCharType="end"/>
      </w:r>
    </w:p>
    <w:p w:rsidR="001F6E0E" w:rsidRPr="0091532D" w:rsidRDefault="001F6E0E" w:rsidP="001F6E0E">
      <w:r w:rsidRPr="0091532D">
        <w:t xml:space="preserve">El espectro de potencia es igual al modulo al cuadrado del espectro </w:t>
      </w:r>
    </w:p>
    <w:p w:rsidR="001F6E0E" w:rsidRPr="0091532D" w:rsidRDefault="001F6E0E">
      <w:pPr>
        <w:pStyle w:val="MTDisplayEquation"/>
        <w:rPr>
          <w:lang w:val="es-VE"/>
        </w:rPr>
      </w:pPr>
      <w:r w:rsidRPr="0091532D">
        <w:rPr>
          <w:lang w:val="es-VE"/>
        </w:rPr>
        <w:lastRenderedPageBreak/>
        <w:tab/>
      </w:r>
      <w:r w:rsidR="00F13BF2" w:rsidRPr="0091532D">
        <w:rPr>
          <w:position w:val="-126"/>
          <w:lang w:val="es-VE"/>
        </w:rPr>
        <w:object w:dxaOrig="3700" w:dyaOrig="2640">
          <v:shape id="_x0000_i1106" type="#_x0000_t75" style="width:184.5pt;height:132pt" o:ole="">
            <v:imagedata r:id="rId178" o:title=""/>
          </v:shape>
          <o:OLEObject Type="Embed" ProgID="Equation.DSMT4" ShapeID="_x0000_i1106" DrawAspect="Content" ObjectID="_1393337340" r:id="rId179"/>
        </w:object>
      </w:r>
    </w:p>
    <w:p w:rsidR="0080060D" w:rsidRPr="008D2941" w:rsidRDefault="00F13BF2" w:rsidP="00784905">
      <w:r w:rsidRPr="0091532D">
        <w:t>La transformada inversa de Fourier de una función en frecuencia multiplicada por otra está definida como la convolución de ambas fun</w:t>
      </w:r>
      <w:r w:rsidR="005D5D9E">
        <w:t xml:space="preserve">ciones en el espacio de tiempo, además </w:t>
      </w:r>
      <w:r w:rsidRPr="0091532D">
        <w:t xml:space="preserve">si una función es </w:t>
      </w:r>
      <w:r w:rsidR="00D5690A">
        <w:t xml:space="preserve">la </w:t>
      </w:r>
      <w:r w:rsidRPr="0091532D">
        <w:t>conjugad</w:t>
      </w:r>
      <w:r w:rsidR="00D5690A">
        <w:t>a</w:t>
      </w:r>
      <w:r w:rsidRPr="0091532D">
        <w:t xml:space="preserve"> de la otra, entonces la convolución está definida como la autocorrelación. En base a esto la información de la interferencia está contenida en el patrón de autocorrelación del espectro de la fuente absorbido por el detector en el espacio temporal.</w:t>
      </w:r>
    </w:p>
    <w:p w:rsidR="00F13BF2" w:rsidRPr="0091532D" w:rsidRDefault="00F13BF2">
      <w:pPr>
        <w:pStyle w:val="MTDisplayEquation"/>
        <w:rPr>
          <w:lang w:val="es-VE"/>
        </w:rPr>
      </w:pPr>
      <w:r w:rsidRPr="0091532D">
        <w:rPr>
          <w:lang w:val="es-VE"/>
        </w:rPr>
        <w:tab/>
      </w:r>
      <w:r w:rsidRPr="0091532D">
        <w:rPr>
          <w:position w:val="-30"/>
          <w:lang w:val="es-VE"/>
        </w:rPr>
        <w:object w:dxaOrig="4060" w:dyaOrig="720">
          <v:shape id="_x0000_i1107" type="#_x0000_t75" style="width:203.25pt;height:36pt" o:ole="">
            <v:imagedata r:id="rId180" o:title=""/>
          </v:shape>
          <o:OLEObject Type="Embed" ProgID="Equation.DSMT4" ShapeID="_x0000_i1107" DrawAspect="Content" ObjectID="_1393337341" r:id="rId181"/>
        </w:object>
      </w:r>
    </w:p>
    <w:p w:rsidR="0080060D" w:rsidRPr="008D2941" w:rsidRDefault="00F13BF2" w:rsidP="00784905">
      <w:r w:rsidRPr="0091532D">
        <w:t xml:space="preserve">Por lo tanto </w:t>
      </w:r>
      <w:r w:rsidR="00B04F7C" w:rsidRPr="0091532D">
        <w:t>la intensidad obtenida por el detector será igual a:</w:t>
      </w:r>
    </w:p>
    <w:p w:rsidR="00B04F7C" w:rsidRPr="0091532D" w:rsidRDefault="00B04F7C">
      <w:pPr>
        <w:pStyle w:val="MTDisplayEquation"/>
        <w:rPr>
          <w:lang w:val="es-VE"/>
        </w:rPr>
      </w:pPr>
      <w:r w:rsidRPr="0091532D">
        <w:rPr>
          <w:lang w:val="es-VE"/>
        </w:rPr>
        <w:tab/>
      </w:r>
      <w:r w:rsidR="00F12A15" w:rsidRPr="0091532D">
        <w:rPr>
          <w:position w:val="-30"/>
          <w:lang w:val="es-VE"/>
        </w:rPr>
        <w:object w:dxaOrig="4000" w:dyaOrig="720">
          <v:shape id="_x0000_i1108" type="#_x0000_t75" style="width:200.25pt;height:36pt" o:ole="">
            <v:imagedata r:id="rId182" o:title=""/>
          </v:shape>
          <o:OLEObject Type="Embed" ProgID="Equation.DSMT4" ShapeID="_x0000_i1108" DrawAspect="Content" ObjectID="_1393337342" r:id="rId18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del w:id="759" w:author="veloz" w:date="2012-03-15T12:44:00Z">
        <w:r w:rsidR="004939FD" w:rsidDel="004939FD">
          <w:rPr>
            <w:lang w:val="es-VE"/>
          </w:rPr>
          <w:fldChar w:fldCharType="separate"/>
        </w:r>
      </w:del>
      <w:r w:rsidR="00CF2C7B">
        <w:rPr>
          <w:lang w:val="es-VE"/>
        </w:rPr>
        <w:fldChar w:fldCharType="end"/>
      </w:r>
      <w:bookmarkStart w:id="760" w:name="ZEqnNum26160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3</w:instrText>
      </w:r>
      <w:r w:rsidR="00CF2C7B">
        <w:rPr>
          <w:lang w:val="es-VE"/>
        </w:rPr>
        <w:fldChar w:fldCharType="end"/>
      </w:r>
      <w:r w:rsidR="00CF2C7B">
        <w:rPr>
          <w:lang w:val="es-VE"/>
        </w:rPr>
        <w:instrText>)</w:instrText>
      </w:r>
      <w:bookmarkEnd w:id="760"/>
      <w:r w:rsidR="00CF2C7B">
        <w:rPr>
          <w:lang w:val="es-VE"/>
        </w:rPr>
        <w:fldChar w:fldCharType="end"/>
      </w:r>
    </w:p>
    <w:p w:rsidR="0080060D" w:rsidRPr="008D2941" w:rsidRDefault="00B04F7C" w:rsidP="00784905">
      <w:r w:rsidRPr="0091532D">
        <w:t xml:space="preserve">Con esta ecuación solo hace falta calcular la autocorrelación del espectro de la fuente absorbido por el detector y evaluarlo a </w:t>
      </w:r>
      <w:r w:rsidR="008D2941" w:rsidRPr="008D2941">
        <w:t>las distintas diferencias</w:t>
      </w:r>
      <w:r w:rsidRPr="0091532D">
        <w:t xml:space="preserve"> de camino óptico</w:t>
      </w:r>
      <w:r w:rsidR="00181CCA" w:rsidRPr="0091532D">
        <w:t xml:space="preserve"> que puedan existir en la muestra</w:t>
      </w:r>
      <w:r w:rsidRPr="0091532D">
        <w:t>.</w:t>
      </w:r>
    </w:p>
    <w:p w:rsidR="0080060D" w:rsidRPr="008D2941" w:rsidRDefault="005A06B2" w:rsidP="00784905">
      <w:r w:rsidRPr="0091532D">
        <w:t xml:space="preserve">El modulo de interferometría del simulador recibe los parámetros de la cámara (espectros de </w:t>
      </w:r>
      <w:r w:rsidR="005D5D9E">
        <w:t>absorción</w:t>
      </w:r>
      <w:r w:rsidRPr="0091532D">
        <w:t xml:space="preserve"> de los sensores R</w:t>
      </w:r>
      <w:r w:rsidR="00674B5A" w:rsidRPr="0091532D">
        <w:t xml:space="preserve">, </w:t>
      </w:r>
      <w:r w:rsidRPr="0091532D">
        <w:t>G</w:t>
      </w:r>
      <w:r w:rsidR="00674B5A" w:rsidRPr="0091532D">
        <w:t xml:space="preserve"> y </w:t>
      </w:r>
      <w:r w:rsidRPr="0091532D">
        <w:t xml:space="preserve">B) y la información del espectro de la fuente de iluminación. Con esta información reconstruye la función de </w:t>
      </w:r>
      <w:r w:rsidR="009F47EA" w:rsidRPr="0091532D">
        <w:t>autocorrelación</w:t>
      </w:r>
      <w:r w:rsidRPr="0091532D">
        <w:t xml:space="preserve"> para cada sensor y luego con la información del </w:t>
      </w:r>
      <w:r w:rsidR="005D5D9E">
        <w:t>mapa topográfico</w:t>
      </w:r>
      <w:r w:rsidRPr="0091532D">
        <w:t xml:space="preserve"> </w:t>
      </w:r>
      <w:r w:rsidRPr="0091532D">
        <w:rPr>
          <w:position w:val="-14"/>
        </w:rPr>
        <w:object w:dxaOrig="760" w:dyaOrig="400">
          <v:shape id="_x0000_i1109" type="#_x0000_t75" style="width:38.25pt;height:20.25pt" o:ole="">
            <v:imagedata r:id="rId184" o:title=""/>
          </v:shape>
          <o:OLEObject Type="Embed" ProgID="Equation.DSMT4" ShapeID="_x0000_i1109" DrawAspect="Content" ObjectID="_1393337343" r:id="rId185"/>
        </w:object>
      </w:r>
      <w:r w:rsidRPr="0091532D">
        <w:t xml:space="preserve"> obtiene la diferencia de camino óptico </w:t>
      </w:r>
      <w:r w:rsidRPr="0091532D">
        <w:rPr>
          <w:position w:val="-14"/>
        </w:rPr>
        <w:object w:dxaOrig="880" w:dyaOrig="400">
          <v:shape id="_x0000_i1110" type="#_x0000_t75" style="width:43.5pt;height:20.25pt" o:ole="">
            <v:imagedata r:id="rId186" o:title=""/>
          </v:shape>
          <o:OLEObject Type="Embed" ProgID="Equation.DSMT4" ShapeID="_x0000_i1110" DrawAspect="Content" ObjectID="_1393337344" r:id="rId187"/>
        </w:object>
      </w:r>
      <w:r w:rsidR="00674B5A" w:rsidRPr="0091532D">
        <w:t xml:space="preserve"> y </w:t>
      </w:r>
      <w:r w:rsidR="008D2941" w:rsidRPr="008D2941">
        <w:t>evalúa</w:t>
      </w:r>
      <w:r w:rsidR="00674B5A" w:rsidRPr="0091532D">
        <w:t xml:space="preserve"> la autocorrelación </w:t>
      </w:r>
      <w:r w:rsidR="00674B5A" w:rsidRPr="0091532D">
        <w:rPr>
          <w:position w:val="-28"/>
        </w:rPr>
        <w:object w:dxaOrig="960" w:dyaOrig="680">
          <v:shape id="_x0000_i1111" type="#_x0000_t75" style="width:48pt;height:33.75pt" o:ole="">
            <v:imagedata r:id="rId188" o:title=""/>
          </v:shape>
          <o:OLEObject Type="Embed" ProgID="Equation.DSMT4" ShapeID="_x0000_i1111" DrawAspect="Content" ObjectID="_1393337345" r:id="rId189"/>
        </w:object>
      </w:r>
      <w:r w:rsidR="00F56117" w:rsidRPr="0091532D">
        <w:t xml:space="preserve"> para este valor, l</w:t>
      </w:r>
      <w:r w:rsidR="00674B5A" w:rsidRPr="0091532D">
        <w:t xml:space="preserve">uego con la información de la </w:t>
      </w:r>
      <w:r w:rsidR="005D5D9E">
        <w:t>reflectividad</w:t>
      </w:r>
      <w:r w:rsidRPr="0091532D">
        <w:t xml:space="preserve"> de la muestra</w:t>
      </w:r>
      <w:r w:rsidR="00674B5A" w:rsidRPr="0091532D">
        <w:t xml:space="preserve"> para cada punto</w:t>
      </w:r>
      <w:r w:rsidRPr="0091532D">
        <w:t xml:space="preserve"> </w:t>
      </w:r>
      <w:r w:rsidRPr="0091532D">
        <w:rPr>
          <w:position w:val="-14"/>
        </w:rPr>
        <w:object w:dxaOrig="600" w:dyaOrig="400">
          <v:shape id="_x0000_i1112" type="#_x0000_t75" style="width:30pt;height:20.25pt" o:ole="">
            <v:imagedata r:id="rId190" o:title=""/>
          </v:shape>
          <o:OLEObject Type="Embed" ProgID="Equation.DSMT4" ShapeID="_x0000_i1112" DrawAspect="Content" ObjectID="_1393337346" r:id="rId191"/>
        </w:object>
      </w:r>
      <w:r w:rsidR="00674B5A" w:rsidRPr="0091532D">
        <w:t xml:space="preserve"> calcula un estimado de </w:t>
      </w:r>
      <w:r w:rsidR="00674B5A" w:rsidRPr="0091532D">
        <w:rPr>
          <w:position w:val="-12"/>
        </w:rPr>
        <w:object w:dxaOrig="220" w:dyaOrig="360">
          <v:shape id="_x0000_i1113" type="#_x0000_t75" style="width:12pt;height:18.75pt" o:ole="">
            <v:imagedata r:id="rId192" o:title=""/>
          </v:shape>
          <o:OLEObject Type="Embed" ProgID="Equation.DSMT4" ShapeID="_x0000_i1113" DrawAspect="Content" ObjectID="_1393337347" r:id="rId193"/>
        </w:object>
      </w:r>
      <w:r w:rsidR="00674B5A" w:rsidRPr="0091532D">
        <w:t xml:space="preserve"> </w:t>
      </w:r>
      <w:r w:rsidR="00674B5A" w:rsidRPr="0091532D">
        <w:lastRenderedPageBreak/>
        <w:t xml:space="preserve">y finalmente obtiene la intensidad </w:t>
      </w:r>
      <w:r w:rsidR="00674B5A" w:rsidRPr="0091532D">
        <w:rPr>
          <w:position w:val="-14"/>
        </w:rPr>
        <w:object w:dxaOrig="900" w:dyaOrig="400">
          <v:shape id="_x0000_i1114" type="#_x0000_t75" style="width:45pt;height:20.25pt" o:ole="">
            <v:imagedata r:id="rId194" o:title=""/>
          </v:shape>
          <o:OLEObject Type="Embed" ProgID="Equation.DSMT4" ShapeID="_x0000_i1114" DrawAspect="Content" ObjectID="_1393337348" r:id="rId195"/>
        </w:object>
      </w:r>
      <w:r w:rsidR="00674B5A" w:rsidRPr="0091532D">
        <w:t xml:space="preserve"> para cada punto de la imagen y sensor de la cámara.</w:t>
      </w:r>
    </w:p>
    <w:p w:rsidR="00F56117" w:rsidRPr="008D2941" w:rsidRDefault="007B0CA8">
      <w:r w:rsidRPr="008D2941">
        <w:t xml:space="preserve">Cómo </w:t>
      </w:r>
      <w:r w:rsidR="00C05190" w:rsidRPr="008D2941">
        <w:t xml:space="preserve">se considera que la altura de la muestra </w:t>
      </w:r>
      <w:r w:rsidR="00C05190" w:rsidRPr="008D2941">
        <w:rPr>
          <w:position w:val="-14"/>
        </w:rPr>
        <w:object w:dxaOrig="740" w:dyaOrig="400">
          <v:shape id="_x0000_i1115" type="#_x0000_t75" style="width:36.75pt;height:19.5pt" o:ole="">
            <v:imagedata r:id="rId196" o:title=""/>
          </v:shape>
          <o:OLEObject Type="Embed" ProgID="Equation.DSMT4" ShapeID="_x0000_i1115" DrawAspect="Content" ObjectID="_1393337349" r:id="rId197"/>
        </w:object>
      </w:r>
      <w:r w:rsidR="00C05190" w:rsidRPr="008D2941">
        <w:t xml:space="preserve"> no cambia con el tiempo, la diferencia del camino óptico </w:t>
      </w:r>
      <w:r w:rsidR="00C05190" w:rsidRPr="008D2941">
        <w:rPr>
          <w:position w:val="-14"/>
        </w:rPr>
        <w:object w:dxaOrig="880" w:dyaOrig="400">
          <v:shape id="_x0000_i1116" type="#_x0000_t75" style="width:43.5pt;height:19.5pt" o:ole="">
            <v:imagedata r:id="rId198" o:title=""/>
          </v:shape>
          <o:OLEObject Type="Embed" ProgID="Equation.DSMT4" ShapeID="_x0000_i1116" DrawAspect="Content" ObjectID="_1393337350" r:id="rId199"/>
        </w:object>
      </w:r>
      <w:r w:rsidR="00C05190" w:rsidRPr="008D2941">
        <w:t xml:space="preserve"> variará con el tiempo de forma constante debido a las vibraciones mecánicas.</w:t>
      </w:r>
    </w:p>
    <w:p w:rsidR="00C05190" w:rsidRPr="0091532D" w:rsidRDefault="00C05190">
      <w:pPr>
        <w:pStyle w:val="MTDisplayEquation"/>
        <w:rPr>
          <w:lang w:val="es-VE"/>
        </w:rPr>
      </w:pPr>
      <w:r w:rsidRPr="0091532D">
        <w:rPr>
          <w:lang w:val="es-VE"/>
        </w:rPr>
        <w:tab/>
      </w:r>
      <w:r w:rsidR="007B0CA8" w:rsidRPr="0091532D">
        <w:rPr>
          <w:position w:val="-16"/>
          <w:lang w:val="es-VE"/>
        </w:rPr>
        <w:object w:dxaOrig="3320" w:dyaOrig="440">
          <v:shape id="_x0000_i1117" type="#_x0000_t75" style="width:165pt;height:21.75pt" o:ole="">
            <v:imagedata r:id="rId200" o:title=""/>
          </v:shape>
          <o:OLEObject Type="Embed" ProgID="Equation.DSMT4" ShapeID="_x0000_i1117" DrawAspect="Content" ObjectID="_1393337351" r:id="rId20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del w:id="761" w:author="veloz" w:date="2012-03-15T12:44:00Z">
        <w:r w:rsidR="004939FD" w:rsidDel="004939FD">
          <w:rPr>
            <w:lang w:val="es-VE"/>
          </w:rPr>
          <w:fldChar w:fldCharType="separate"/>
        </w:r>
      </w:del>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80060D" w:rsidRPr="008D2941" w:rsidRDefault="00C05190" w:rsidP="00784905">
      <w:r w:rsidRPr="0091532D">
        <w:t xml:space="preserve">Donde </w:t>
      </w:r>
      <w:r w:rsidRPr="0091532D">
        <w:rPr>
          <w:position w:val="-6"/>
        </w:rPr>
        <w:object w:dxaOrig="240" w:dyaOrig="220">
          <v:shape id="_x0000_i1118" type="#_x0000_t75" style="width:12pt;height:10.5pt" o:ole="">
            <v:imagedata r:id="rId202" o:title=""/>
          </v:shape>
          <o:OLEObject Type="Embed" ProgID="Equation.DSMT4" ShapeID="_x0000_i1118" DrawAspect="Content" ObjectID="_1393337352" r:id="rId203"/>
        </w:object>
      </w:r>
      <w:r w:rsidRPr="0091532D">
        <w:t xml:space="preserve"> es una distancia arbitraria que se puede introducir al camino óptico, este </w:t>
      </w:r>
      <w:r w:rsidRPr="0091532D">
        <w:rPr>
          <w:position w:val="-6"/>
        </w:rPr>
        <w:object w:dxaOrig="240" w:dyaOrig="220">
          <v:shape id="_x0000_i1119" type="#_x0000_t75" style="width:12pt;height:10.5pt" o:ole="">
            <v:imagedata r:id="rId204" o:title=""/>
          </v:shape>
          <o:OLEObject Type="Embed" ProgID="Equation.DSMT4" ShapeID="_x0000_i1119" DrawAspect="Content" ObjectID="_1393337353" r:id="rId205"/>
        </w:object>
      </w:r>
      <w:r w:rsidRPr="0091532D">
        <w:t xml:space="preserve"> se puede ver como la separación del plano de imagen al origen de la muestra en un interferómetro de Mirau</w:t>
      </w:r>
      <w:r w:rsidR="007B0CA8" w:rsidRPr="0091532D">
        <w:t>;</w:t>
      </w:r>
      <w:r w:rsidRPr="0091532D">
        <w:t xml:space="preserve"> </w:t>
      </w:r>
      <w:r w:rsidRPr="0091532D">
        <w:rPr>
          <w:position w:val="-14"/>
        </w:rPr>
        <w:object w:dxaOrig="499" w:dyaOrig="400">
          <v:shape id="_x0000_i1120" type="#_x0000_t75" style="width:25.5pt;height:19.5pt" o:ole="">
            <v:imagedata r:id="rId206" o:title=""/>
          </v:shape>
          <o:OLEObject Type="Embed" ProgID="Equation.DSMT4" ShapeID="_x0000_i1120" DrawAspect="Content" ObjectID="_1393337354" r:id="rId207"/>
        </w:object>
      </w:r>
      <w:r w:rsidRPr="0091532D">
        <w:t xml:space="preserve"> </w:t>
      </w:r>
      <w:r w:rsidR="00D5690A">
        <w:t xml:space="preserve">indica </w:t>
      </w:r>
      <w:r w:rsidRPr="0091532D">
        <w:t>las vibraciones mecánicas existentes en el sistema</w:t>
      </w:r>
      <w:r w:rsidR="007B0CA8" w:rsidRPr="0091532D">
        <w:t>.</w:t>
      </w:r>
    </w:p>
    <w:p w:rsidR="0080060D" w:rsidRPr="008D2941" w:rsidRDefault="007B0CA8" w:rsidP="00784905">
      <w:r w:rsidRPr="0091532D">
        <w:t xml:space="preserve">El sistema permite simular la integración de la cámara, esto podría realizarse generando imágenes cada intervalo de tiempo </w:t>
      </w:r>
      <w:r w:rsidRPr="0091532D">
        <w:rPr>
          <w:position w:val="-6"/>
        </w:rPr>
        <w:object w:dxaOrig="279" w:dyaOrig="279">
          <v:shape id="_x0000_i1121" type="#_x0000_t75" style="width:14.25pt;height:14.25pt" o:ole="">
            <v:imagedata r:id="rId208" o:title=""/>
          </v:shape>
          <o:OLEObject Type="Embed" ProgID="Equation.DSMT4" ShapeID="_x0000_i1121" DrawAspect="Content" ObjectID="_1393337355" r:id="rId209"/>
        </w:object>
      </w:r>
      <w:r w:rsidRPr="0091532D">
        <w:t xml:space="preserve"> que sea definido y luego sumarlos y dividirlos entre la cantidad de imágenes obtenidas</w:t>
      </w:r>
      <w:r w:rsidR="00D5690A">
        <w:t>. S</w:t>
      </w:r>
      <w:r w:rsidRPr="0091532D">
        <w:t xml:space="preserve">in embargo el costo computacional y el tiempo de procesamiento </w:t>
      </w:r>
      <w:proofErr w:type="gramStart"/>
      <w:r w:rsidRPr="0091532D">
        <w:t>sería</w:t>
      </w:r>
      <w:proofErr w:type="gramEnd"/>
      <w:r w:rsidRPr="0091532D">
        <w:t xml:space="preserve"> muy alto. Debido a esto se realiza la integración en el término </w:t>
      </w:r>
      <w:r w:rsidR="005D5D9E">
        <w:t>correspondiente a</w:t>
      </w:r>
      <w:r w:rsidRPr="0091532D">
        <w:t xml:space="preserve"> la autocorrelación.</w:t>
      </w:r>
    </w:p>
    <w:p w:rsidR="007B0CA8" w:rsidRPr="0091532D" w:rsidRDefault="007B0CA8" w:rsidP="007B0CA8">
      <w:r w:rsidRPr="0091532D">
        <w:t>El término de autocorrelación contiene toda la información del interferograma para cualquier diferencia de camino óptico para cualquier punto de la imagen, las vibraciones mecánicas afectaran</w:t>
      </w:r>
      <w:r w:rsidR="00D5690A">
        <w:t xml:space="preserve">, en principio, </w:t>
      </w:r>
      <w:r w:rsidRPr="0091532D">
        <w:t xml:space="preserve">por igual a todos los puntos, por lo tanto la integración puede realizarse </w:t>
      </w:r>
      <w:r w:rsidR="004A3C28" w:rsidRPr="0091532D">
        <w:t>integrando</w:t>
      </w:r>
      <w:r w:rsidRPr="0091532D">
        <w:t xml:space="preserve"> la autocorrelación desplazada por la vibración mec</w:t>
      </w:r>
      <w:r w:rsidR="004A3C28" w:rsidRPr="0091532D">
        <w:t>ánica y luego evaluar la función resultante en cada punto de la muestra</w:t>
      </w:r>
      <w:r w:rsidR="003C7010" w:rsidRPr="0091532D">
        <w:t>.</w:t>
      </w:r>
    </w:p>
    <w:p w:rsidR="0080060D" w:rsidRPr="0091532D" w:rsidRDefault="007B0CA8" w:rsidP="00784905">
      <w:pPr>
        <w:pStyle w:val="MTDisplayEquation"/>
        <w:rPr>
          <w:lang w:val="es-VE"/>
        </w:rPr>
      </w:pPr>
      <w:r w:rsidRPr="0091532D">
        <w:rPr>
          <w:lang w:val="es-VE"/>
        </w:rPr>
        <w:tab/>
      </w:r>
      <w:r w:rsidR="004A3C28" w:rsidRPr="0091532D">
        <w:rPr>
          <w:position w:val="-28"/>
          <w:lang w:val="es-VE"/>
        </w:rPr>
        <w:object w:dxaOrig="2860" w:dyaOrig="680">
          <v:shape id="_x0000_i1122" type="#_x0000_t75" style="width:143.25pt;height:33.75pt" o:ole="">
            <v:imagedata r:id="rId210" o:title=""/>
          </v:shape>
          <o:OLEObject Type="Embed" ProgID="Equation.DSMT4" ShapeID="_x0000_i1122" DrawAspect="Content" ObjectID="_1393337356" r:id="rId211"/>
        </w:object>
      </w:r>
    </w:p>
    <w:p w:rsidR="0080060D" w:rsidRPr="0091532D" w:rsidRDefault="004A3C28" w:rsidP="00784905">
      <w:pPr>
        <w:pStyle w:val="MTDisplayEquation"/>
        <w:rPr>
          <w:lang w:val="es-VE"/>
        </w:rPr>
      </w:pPr>
      <w:r w:rsidRPr="0091532D">
        <w:rPr>
          <w:lang w:val="es-VE"/>
        </w:rPr>
        <w:tab/>
      </w:r>
      <w:r w:rsidRPr="0091532D">
        <w:rPr>
          <w:position w:val="-36"/>
          <w:lang w:val="es-VE"/>
        </w:rPr>
        <w:object w:dxaOrig="3040" w:dyaOrig="800">
          <v:shape id="_x0000_i1123" type="#_x0000_t75" style="width:153pt;height:39.75pt" o:ole="">
            <v:imagedata r:id="rId212" o:title=""/>
          </v:shape>
          <o:OLEObject Type="Embed" ProgID="Equation.DSMT4" ShapeID="_x0000_i1123" DrawAspect="Content" ObjectID="_1393337357" r:id="rId21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del w:id="762" w:author="veloz" w:date="2012-03-15T12:44:00Z">
        <w:r w:rsidR="004939FD" w:rsidDel="004939FD">
          <w:rPr>
            <w:lang w:val="es-VE"/>
          </w:rPr>
          <w:fldChar w:fldCharType="separate"/>
        </w:r>
      </w:del>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80060D" w:rsidRPr="0091532D" w:rsidRDefault="003C7010" w:rsidP="00784905">
      <w:r w:rsidRPr="0091532D">
        <w:t xml:space="preserve">Donde </w:t>
      </w:r>
      <w:r w:rsidRPr="0091532D">
        <w:rPr>
          <w:position w:val="-10"/>
        </w:rPr>
        <w:object w:dxaOrig="1160" w:dyaOrig="320">
          <v:shape id="_x0000_i1124" type="#_x0000_t75" style="width:57.75pt;height:16.5pt" o:ole="">
            <v:imagedata r:id="rId214" o:title=""/>
          </v:shape>
          <o:OLEObject Type="Embed" ProgID="Equation.DSMT4" ShapeID="_x0000_i1124" DrawAspect="Content" ObjectID="_1393337358" r:id="rId215"/>
        </w:object>
      </w:r>
      <w:r w:rsidRPr="0091532D">
        <w:t xml:space="preserve"> es el número de l</w:t>
      </w:r>
      <w:r w:rsidR="00D5690A">
        <w:t>a imagen obtenida por la cámara</w:t>
      </w:r>
      <w:r w:rsidRPr="0091532D">
        <w:t xml:space="preserve"> y </w:t>
      </w:r>
      <w:r w:rsidRPr="0091532D">
        <w:rPr>
          <w:position w:val="-12"/>
        </w:rPr>
        <w:object w:dxaOrig="180" w:dyaOrig="360">
          <v:shape id="_x0000_i1125" type="#_x0000_t75" style="width:9pt;height:18.75pt" o:ole="">
            <v:imagedata r:id="rId216" o:title=""/>
          </v:shape>
          <o:OLEObject Type="Embed" ProgID="Equation.DSMT4" ShapeID="_x0000_i1125" DrawAspect="Content" ObjectID="_1393337359" r:id="rId217"/>
        </w:object>
      </w:r>
      <w:r w:rsidRPr="0091532D">
        <w:t xml:space="preserve"> es el tiempo de integración o tiempo de exposición de la cámara.</w:t>
      </w:r>
    </w:p>
    <w:p w:rsidR="00AB1EE0" w:rsidRPr="0091532D" w:rsidRDefault="00AB1EE0" w:rsidP="003C7010">
      <w:r w:rsidRPr="0091532D">
        <w:lastRenderedPageBreak/>
        <w:t>E</w:t>
      </w:r>
      <w:r w:rsidR="005D5D9E">
        <w:t>n la implementación en C++, e</w:t>
      </w:r>
      <w:r w:rsidRPr="0091532D">
        <w:t xml:space="preserve">l arreglo donde se aloja la autocorrelación es un arreglo unidimensional de tamaño </w:t>
      </w:r>
      <w:r w:rsidRPr="0091532D">
        <w:rPr>
          <w:position w:val="-4"/>
        </w:rPr>
        <w:object w:dxaOrig="220" w:dyaOrig="260">
          <v:shape id="_x0000_i1126" type="#_x0000_t75" style="width:10.5pt;height:12.75pt" o:ole="">
            <v:imagedata r:id="rId218" o:title=""/>
          </v:shape>
          <o:OLEObject Type="Embed" ProgID="Equation.DSMT4" ShapeID="_x0000_i1126" DrawAspect="Content" ObjectID="_1393337360" r:id="rId219"/>
        </w:object>
      </w:r>
      <w:r w:rsidRPr="0091532D">
        <w:t xml:space="preserve">. Las imágenes producidas por la cámara tendrán un ancho </w:t>
      </w:r>
      <w:r w:rsidRPr="0091532D">
        <w:rPr>
          <w:position w:val="-6"/>
        </w:rPr>
        <w:object w:dxaOrig="279" w:dyaOrig="279">
          <v:shape id="_x0000_i1127" type="#_x0000_t75" style="width:14.25pt;height:14.25pt" o:ole="">
            <v:imagedata r:id="rId220" o:title=""/>
          </v:shape>
          <o:OLEObject Type="Embed" ProgID="Equation.DSMT4" ShapeID="_x0000_i1127" DrawAspect="Content" ObjectID="_1393337361" r:id="rId221"/>
        </w:object>
      </w:r>
      <w:r w:rsidRPr="0091532D">
        <w:t xml:space="preserve"> y un alto </w:t>
      </w:r>
      <w:r w:rsidRPr="0091532D">
        <w:rPr>
          <w:position w:val="-4"/>
        </w:rPr>
        <w:object w:dxaOrig="279" w:dyaOrig="260">
          <v:shape id="_x0000_i1128" type="#_x0000_t75" style="width:14.25pt;height:12.75pt" o:ole="">
            <v:imagedata r:id="rId222" o:title=""/>
          </v:shape>
          <o:OLEObject Type="Embed" ProgID="Equation.DSMT4" ShapeID="_x0000_i1128" DrawAspect="Content" ObjectID="_1393337362" r:id="rId223"/>
        </w:object>
      </w:r>
      <w:r w:rsidRPr="0091532D">
        <w:t xml:space="preserve">, por lo tanto se necesita un arreglo bidimensional de tamaño </w:t>
      </w:r>
      <w:r w:rsidRPr="0091532D">
        <w:rPr>
          <w:position w:val="-6"/>
        </w:rPr>
        <w:object w:dxaOrig="680" w:dyaOrig="279">
          <v:shape id="_x0000_i1129" type="#_x0000_t75" style="width:33.75pt;height:14.25pt" o:ole="">
            <v:imagedata r:id="rId224" o:title=""/>
          </v:shape>
          <o:OLEObject Type="Embed" ProgID="Equation.DSMT4" ShapeID="_x0000_i1129" DrawAspect="Content" ObjectID="_1393337363" r:id="rId225"/>
        </w:object>
      </w:r>
      <w:r w:rsidRPr="0091532D">
        <w:t xml:space="preserve">. Para la obtención de una imagen se tienen </w:t>
      </w:r>
      <w:r w:rsidRPr="0091532D">
        <w:rPr>
          <w:position w:val="-4"/>
        </w:rPr>
        <w:object w:dxaOrig="320" w:dyaOrig="260">
          <v:shape id="_x0000_i1130" type="#_x0000_t75" style="width:16.5pt;height:12.75pt" o:ole="">
            <v:imagedata r:id="rId226" o:title=""/>
          </v:shape>
          <o:OLEObject Type="Embed" ProgID="Equation.DSMT4" ShapeID="_x0000_i1130" DrawAspect="Content" ObjectID="_1393337364" r:id="rId227"/>
        </w:object>
      </w:r>
      <w:r w:rsidRPr="0091532D">
        <w:t xml:space="preserve"> intervalos de tiempo.</w:t>
      </w:r>
    </w:p>
    <w:p w:rsidR="00AB1EE0" w:rsidRPr="0091532D" w:rsidRDefault="00AB1EE0" w:rsidP="003C7010">
      <w:r w:rsidRPr="0091532D">
        <w:t xml:space="preserve">Si se utiliza el primer método es necesario: </w:t>
      </w:r>
    </w:p>
    <w:p w:rsidR="0080060D" w:rsidRPr="0091532D" w:rsidRDefault="00AB1EE0" w:rsidP="00784905">
      <w:pPr>
        <w:pStyle w:val="Prrafodelista"/>
        <w:numPr>
          <w:ilvl w:val="0"/>
          <w:numId w:val="49"/>
        </w:numPr>
      </w:pPr>
      <w:r w:rsidRPr="0091532D">
        <w:t>E</w:t>
      </w:r>
      <w:r w:rsidR="005A270F" w:rsidRPr="0091532D">
        <w:t>valuar la suma de la vibración mecánica m</w:t>
      </w:r>
      <w:r w:rsidR="005D5D9E">
        <w:t>á</w:t>
      </w:r>
      <w:r w:rsidR="005A270F" w:rsidRPr="0091532D">
        <w:t>s la altura de los</w:t>
      </w:r>
      <w:r w:rsidRPr="0091532D">
        <w:t xml:space="preserve"> </w:t>
      </w:r>
      <w:r w:rsidRPr="0091532D">
        <w:rPr>
          <w:position w:val="-6"/>
        </w:rPr>
        <w:object w:dxaOrig="680" w:dyaOrig="279">
          <v:shape id="_x0000_i1131" type="#_x0000_t75" style="width:33.75pt;height:14.25pt" o:ole="">
            <v:imagedata r:id="rId228" o:title=""/>
          </v:shape>
          <o:OLEObject Type="Embed" ProgID="Equation.DSMT4" ShapeID="_x0000_i1131" DrawAspect="Content" ObjectID="_1393337365" r:id="rId229"/>
        </w:object>
      </w:r>
      <w:r w:rsidRPr="0091532D">
        <w:t xml:space="preserve"> puntos en la autocorrelación para cada uno de los </w:t>
      </w:r>
      <w:r w:rsidRPr="0091532D">
        <w:rPr>
          <w:position w:val="-4"/>
        </w:rPr>
        <w:object w:dxaOrig="320" w:dyaOrig="260">
          <v:shape id="_x0000_i1132" type="#_x0000_t75" style="width:16.5pt;height:12.75pt" o:ole="">
            <v:imagedata r:id="rId230" o:title=""/>
          </v:shape>
          <o:OLEObject Type="Embed" ProgID="Equation.DSMT4" ShapeID="_x0000_i1132" DrawAspect="Content" ObjectID="_1393337366" r:id="rId231"/>
        </w:object>
      </w:r>
      <w:r w:rsidRPr="0091532D">
        <w:t xml:space="preserve"> intervalos de tiempo y generar </w:t>
      </w:r>
      <w:r w:rsidRPr="0091532D">
        <w:rPr>
          <w:position w:val="-4"/>
        </w:rPr>
        <w:object w:dxaOrig="320" w:dyaOrig="260">
          <v:shape id="_x0000_i1133" type="#_x0000_t75" style="width:16.5pt;height:12.75pt" o:ole="">
            <v:imagedata r:id="rId232" o:title=""/>
          </v:shape>
          <o:OLEObject Type="Embed" ProgID="Equation.DSMT4" ShapeID="_x0000_i1133" DrawAspect="Content" ObjectID="_1393337367" r:id="rId233"/>
        </w:object>
      </w:r>
      <w:r w:rsidRPr="0091532D">
        <w:t xml:space="preserve"> imágenes temporales de tamaño </w:t>
      </w:r>
      <w:r w:rsidRPr="0091532D">
        <w:rPr>
          <w:position w:val="-6"/>
        </w:rPr>
        <w:object w:dxaOrig="680" w:dyaOrig="279">
          <v:shape id="_x0000_i1134" type="#_x0000_t75" style="width:33.75pt;height:14.25pt" o:ole="">
            <v:imagedata r:id="rId234" o:title=""/>
          </v:shape>
          <o:OLEObject Type="Embed" ProgID="Equation.DSMT4" ShapeID="_x0000_i1134" DrawAspect="Content" ObjectID="_1393337368" r:id="rId235"/>
        </w:object>
      </w:r>
    </w:p>
    <w:p w:rsidR="0080060D" w:rsidRPr="0091532D" w:rsidRDefault="00AB1EE0" w:rsidP="00784905">
      <w:pPr>
        <w:pStyle w:val="Prrafodelista"/>
        <w:numPr>
          <w:ilvl w:val="0"/>
          <w:numId w:val="49"/>
        </w:numPr>
      </w:pPr>
      <w:r w:rsidRPr="0091532D">
        <w:t xml:space="preserve">Promediar las </w:t>
      </w:r>
      <w:r w:rsidRPr="0091532D">
        <w:rPr>
          <w:position w:val="-4"/>
        </w:rPr>
        <w:object w:dxaOrig="320" w:dyaOrig="260">
          <v:shape id="_x0000_i1135" type="#_x0000_t75" style="width:16.5pt;height:12.75pt" o:ole="">
            <v:imagedata r:id="rId236" o:title=""/>
          </v:shape>
          <o:OLEObject Type="Embed" ProgID="Equation.DSMT4" ShapeID="_x0000_i1135" DrawAspect="Content" ObjectID="_1393337369" r:id="rId237"/>
        </w:object>
      </w:r>
      <w:r w:rsidRPr="0091532D">
        <w:t xml:space="preserve"> imágenes temporales, para esto se debe sumar cada uno de los </w:t>
      </w:r>
      <w:r w:rsidRPr="0091532D">
        <w:rPr>
          <w:position w:val="-6"/>
        </w:rPr>
        <w:object w:dxaOrig="680" w:dyaOrig="279">
          <v:shape id="_x0000_i1136" type="#_x0000_t75" style="width:33.75pt;height:14.25pt" o:ole="">
            <v:imagedata r:id="rId238" o:title=""/>
          </v:shape>
          <o:OLEObject Type="Embed" ProgID="Equation.DSMT4" ShapeID="_x0000_i1136" DrawAspect="Content" ObjectID="_1393337370" r:id="rId239"/>
        </w:object>
      </w:r>
      <w:r w:rsidRPr="0091532D">
        <w:t xml:space="preserve"> puntos de las </w:t>
      </w:r>
      <w:r w:rsidRPr="0091532D">
        <w:rPr>
          <w:position w:val="-4"/>
        </w:rPr>
        <w:object w:dxaOrig="320" w:dyaOrig="260">
          <v:shape id="_x0000_i1137" type="#_x0000_t75" style="width:16.5pt;height:12.75pt" o:ole="">
            <v:imagedata r:id="rId240" o:title=""/>
          </v:shape>
          <o:OLEObject Type="Embed" ProgID="Equation.DSMT4" ShapeID="_x0000_i1137" DrawAspect="Content" ObjectID="_1393337371" r:id="rId241"/>
        </w:object>
      </w:r>
      <w:r w:rsidRPr="0091532D">
        <w:t xml:space="preserve"> imágenes temporales y dividirlos entre </w:t>
      </w:r>
      <w:r w:rsidRPr="0091532D">
        <w:rPr>
          <w:position w:val="-4"/>
        </w:rPr>
        <w:object w:dxaOrig="320" w:dyaOrig="260">
          <v:shape id="_x0000_i1138" type="#_x0000_t75" style="width:16.5pt;height:12.75pt" o:ole="">
            <v:imagedata r:id="rId242" o:title=""/>
          </v:shape>
          <o:OLEObject Type="Embed" ProgID="Equation.DSMT4" ShapeID="_x0000_i1138" DrawAspect="Content" ObjectID="_1393337372" r:id="rId243"/>
        </w:object>
      </w:r>
    </w:p>
    <w:p w:rsidR="0080060D" w:rsidRPr="0091532D" w:rsidRDefault="005A270F" w:rsidP="00784905">
      <w:pPr>
        <w:ind w:left="397" w:firstLine="0"/>
      </w:pPr>
      <w:r w:rsidRPr="0091532D">
        <w:t>En el segundo método se debe realizar los siguientes pasos:</w:t>
      </w:r>
    </w:p>
    <w:p w:rsidR="0080060D" w:rsidRPr="0091532D" w:rsidRDefault="005A270F" w:rsidP="00784905">
      <w:pPr>
        <w:pStyle w:val="Prrafodelista"/>
        <w:numPr>
          <w:ilvl w:val="0"/>
          <w:numId w:val="50"/>
        </w:numPr>
      </w:pPr>
      <w:r w:rsidRPr="0091532D">
        <w:t xml:space="preserve">Generar una copia desplazada en el tamaño de la perturbación del arreglo de autocorrelación para cada uno de los </w:t>
      </w:r>
      <w:r w:rsidRPr="0091532D">
        <w:rPr>
          <w:position w:val="-4"/>
        </w:rPr>
        <w:object w:dxaOrig="320" w:dyaOrig="260">
          <v:shape id="_x0000_i1139" type="#_x0000_t75" style="width:16.5pt;height:12.75pt" o:ole="">
            <v:imagedata r:id="rId244" o:title=""/>
          </v:shape>
          <o:OLEObject Type="Embed" ProgID="Equation.DSMT4" ShapeID="_x0000_i1139" DrawAspect="Content" ObjectID="_1393337373" r:id="rId245"/>
        </w:object>
      </w:r>
      <w:r w:rsidRPr="0091532D">
        <w:t xml:space="preserve"> intervalos de tiempo.</w:t>
      </w:r>
    </w:p>
    <w:p w:rsidR="0080060D" w:rsidRPr="0091532D" w:rsidRDefault="005A270F" w:rsidP="00784905">
      <w:pPr>
        <w:pStyle w:val="Prrafodelista"/>
        <w:numPr>
          <w:ilvl w:val="0"/>
          <w:numId w:val="50"/>
        </w:numPr>
      </w:pPr>
      <w:r w:rsidRPr="0091532D">
        <w:t xml:space="preserve">Promediar las </w:t>
      </w:r>
      <w:r w:rsidRPr="0091532D">
        <w:rPr>
          <w:position w:val="-4"/>
        </w:rPr>
        <w:object w:dxaOrig="320" w:dyaOrig="260">
          <v:shape id="_x0000_i1140" type="#_x0000_t75" style="width:16.5pt;height:12.75pt" o:ole="">
            <v:imagedata r:id="rId246" o:title=""/>
          </v:shape>
          <o:OLEObject Type="Embed" ProgID="Equation.DSMT4" ShapeID="_x0000_i1140" DrawAspect="Content" ObjectID="_1393337374" r:id="rId247"/>
        </w:object>
      </w:r>
      <w:r w:rsidRPr="0091532D">
        <w:t xml:space="preserve"> copias desplazadas de la autocorrelación</w:t>
      </w:r>
    </w:p>
    <w:p w:rsidR="0080060D" w:rsidRPr="0091532D" w:rsidRDefault="005A270F" w:rsidP="00784905">
      <w:pPr>
        <w:pStyle w:val="Prrafodelista"/>
        <w:numPr>
          <w:ilvl w:val="0"/>
          <w:numId w:val="50"/>
        </w:numPr>
      </w:pPr>
      <w:r w:rsidRPr="0091532D">
        <w:t xml:space="preserve">Evaluar la altura de los </w:t>
      </w:r>
      <w:r w:rsidRPr="0091532D">
        <w:rPr>
          <w:position w:val="-6"/>
        </w:rPr>
        <w:object w:dxaOrig="680" w:dyaOrig="279">
          <v:shape id="_x0000_i1141" type="#_x0000_t75" style="width:33.75pt;height:14.25pt" o:ole="">
            <v:imagedata r:id="rId248" o:title=""/>
          </v:shape>
          <o:OLEObject Type="Embed" ProgID="Equation.DSMT4" ShapeID="_x0000_i1141" DrawAspect="Content" ObjectID="_1393337375" r:id="rId249"/>
        </w:object>
      </w:r>
      <w:r w:rsidRPr="0091532D">
        <w:t xml:space="preserve"> puntos de la muestra en la autocorrelación promediada.</w:t>
      </w:r>
    </w:p>
    <w:p w:rsidR="00A76AB4" w:rsidRPr="0091532D" w:rsidRDefault="00A76AB4">
      <w:r w:rsidRPr="0091532D">
        <w:t xml:space="preserve">Asumiendo que cualquier operación tarde un tiempo </w:t>
      </w:r>
      <w:r w:rsidR="005A270F" w:rsidRPr="0091532D">
        <w:rPr>
          <w:position w:val="-12"/>
        </w:rPr>
        <w:object w:dxaOrig="200" w:dyaOrig="360">
          <v:shape id="_x0000_i1142" type="#_x0000_t75" style="width:10.5pt;height:18.75pt" o:ole="">
            <v:imagedata r:id="rId250" o:title=""/>
          </v:shape>
          <o:OLEObject Type="Embed" ProgID="Equation.DSMT4" ShapeID="_x0000_i1142" DrawAspect="Content" ObjectID="_1393337376" r:id="rId251"/>
        </w:object>
      </w:r>
      <w:r w:rsidR="005A270F" w:rsidRPr="0091532D">
        <w:t xml:space="preserve">, </w:t>
      </w:r>
      <w:r w:rsidRPr="0091532D">
        <w:t>el tiempo que tardaría el primer método vendría dado por:</w:t>
      </w:r>
    </w:p>
    <w:p w:rsidR="0080060D" w:rsidRPr="0091532D" w:rsidRDefault="00A76AB4" w:rsidP="00784905">
      <w:pPr>
        <w:pStyle w:val="Prrafodelista"/>
        <w:numPr>
          <w:ilvl w:val="0"/>
          <w:numId w:val="51"/>
        </w:numPr>
      </w:pPr>
      <w:r w:rsidRPr="0091532D">
        <w:rPr>
          <w:position w:val="-14"/>
        </w:rPr>
        <w:object w:dxaOrig="1480" w:dyaOrig="400">
          <v:shape id="_x0000_i1143" type="#_x0000_t75" style="width:74.25pt;height:19.5pt" o:ole="">
            <v:imagedata r:id="rId252" o:title=""/>
          </v:shape>
          <o:OLEObject Type="Embed" ProgID="Equation.DSMT4" ShapeID="_x0000_i1143" DrawAspect="Content" ObjectID="_1393337377" r:id="rId253"/>
        </w:object>
      </w:r>
      <w:r w:rsidRPr="0091532D">
        <w:t xml:space="preserve"> para evaluar las alturas y generar las </w:t>
      </w:r>
      <w:r w:rsidRPr="0091532D">
        <w:rPr>
          <w:position w:val="-4"/>
        </w:rPr>
        <w:object w:dxaOrig="320" w:dyaOrig="260">
          <v:shape id="_x0000_i1144" type="#_x0000_t75" style="width:16.5pt;height:12.75pt" o:ole="">
            <v:imagedata r:id="rId254" o:title=""/>
          </v:shape>
          <o:OLEObject Type="Embed" ProgID="Equation.DSMT4" ShapeID="_x0000_i1144" DrawAspect="Content" ObjectID="_1393337378" r:id="rId255"/>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480" w:dyaOrig="400">
          <v:shape id="_x0000_i1145" type="#_x0000_t75" style="width:74.25pt;height:19.5pt" o:ole="">
            <v:imagedata r:id="rId256" o:title=""/>
          </v:shape>
          <o:OLEObject Type="Embed" ProgID="Equation.DSMT4" ShapeID="_x0000_i1145" DrawAspect="Content" ObjectID="_1393337379" r:id="rId257"/>
        </w:object>
      </w:r>
      <w:r w:rsidRPr="0091532D">
        <w:t xml:space="preserve"> para sumar las </w:t>
      </w:r>
      <w:r w:rsidRPr="0091532D">
        <w:rPr>
          <w:position w:val="-4"/>
        </w:rPr>
        <w:object w:dxaOrig="320" w:dyaOrig="260">
          <v:shape id="_x0000_i1146" type="#_x0000_t75" style="width:16.5pt;height:12.75pt" o:ole="">
            <v:imagedata r:id="rId258" o:title=""/>
          </v:shape>
          <o:OLEObject Type="Embed" ProgID="Equation.DSMT4" ShapeID="_x0000_i1146" DrawAspect="Content" ObjectID="_1393337380" r:id="rId259"/>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120" w:dyaOrig="400">
          <v:shape id="_x0000_i1147" type="#_x0000_t75" style="width:55.5pt;height:19.5pt" o:ole="">
            <v:imagedata r:id="rId260" o:title=""/>
          </v:shape>
          <o:OLEObject Type="Embed" ProgID="Equation.DSMT4" ShapeID="_x0000_i1147" DrawAspect="Content" ObjectID="_1393337381" r:id="rId261"/>
        </w:object>
      </w:r>
      <w:r w:rsidRPr="0091532D">
        <w:t xml:space="preserve"> para dividir la imagen final entre </w:t>
      </w:r>
      <w:r w:rsidRPr="0091532D">
        <w:rPr>
          <w:position w:val="-4"/>
        </w:rPr>
        <w:object w:dxaOrig="320" w:dyaOrig="260">
          <v:shape id="_x0000_i1148" type="#_x0000_t75" style="width:16.5pt;height:12.75pt" o:ole="">
            <v:imagedata r:id="rId262" o:title=""/>
          </v:shape>
          <o:OLEObject Type="Embed" ProgID="Equation.DSMT4" ShapeID="_x0000_i1148" DrawAspect="Content" ObjectID="_1393337382" r:id="rId263"/>
        </w:object>
      </w:r>
    </w:p>
    <w:p w:rsidR="00A76AB4" w:rsidRPr="0091532D" w:rsidRDefault="00A76AB4">
      <w:r w:rsidRPr="0091532D">
        <w:t xml:space="preserve">El tiempo total de procesamiento sería: </w:t>
      </w:r>
      <w:r w:rsidRPr="0091532D">
        <w:rPr>
          <w:position w:val="-14"/>
        </w:rPr>
        <w:object w:dxaOrig="2079" w:dyaOrig="400">
          <v:shape id="_x0000_i1149" type="#_x0000_t75" style="width:104.25pt;height:19.5pt" o:ole="">
            <v:imagedata r:id="rId264" o:title=""/>
          </v:shape>
          <o:OLEObject Type="Embed" ProgID="Equation.DSMT4" ShapeID="_x0000_i1149" DrawAspect="Content" ObjectID="_1393337383" r:id="rId265"/>
        </w:object>
      </w:r>
    </w:p>
    <w:p w:rsidR="00A76AB4" w:rsidRPr="0091532D" w:rsidRDefault="00A76AB4">
      <w:r w:rsidRPr="0091532D">
        <w:t>Para el segundo método se tardaría:</w:t>
      </w:r>
    </w:p>
    <w:p w:rsidR="0080060D" w:rsidRPr="0091532D" w:rsidRDefault="00A76AB4" w:rsidP="00784905">
      <w:pPr>
        <w:pStyle w:val="Prrafodelista"/>
        <w:numPr>
          <w:ilvl w:val="0"/>
          <w:numId w:val="52"/>
        </w:numPr>
      </w:pPr>
      <w:r w:rsidRPr="0091532D">
        <w:rPr>
          <w:position w:val="-14"/>
        </w:rPr>
        <w:object w:dxaOrig="1020" w:dyaOrig="400">
          <v:shape id="_x0000_i1150" type="#_x0000_t75" style="width:50.25pt;height:19.5pt" o:ole="">
            <v:imagedata r:id="rId266" o:title=""/>
          </v:shape>
          <o:OLEObject Type="Embed" ProgID="Equation.DSMT4" ShapeID="_x0000_i1150" DrawAspect="Content" ObjectID="_1393337384" r:id="rId267"/>
        </w:object>
      </w:r>
      <w:r w:rsidRPr="0091532D">
        <w:t xml:space="preserve"> para generar las </w:t>
      </w:r>
      <w:r w:rsidRPr="0091532D">
        <w:rPr>
          <w:position w:val="-4"/>
        </w:rPr>
        <w:object w:dxaOrig="320" w:dyaOrig="260">
          <v:shape id="_x0000_i1151" type="#_x0000_t75" style="width:16.5pt;height:12.75pt" o:ole="">
            <v:imagedata r:id="rId268" o:title=""/>
          </v:shape>
          <o:OLEObject Type="Embed" ProgID="Equation.DSMT4" ShapeID="_x0000_i1151" DrawAspect="Content" ObjectID="_1393337385" r:id="rId269"/>
        </w:object>
      </w:r>
      <w:r w:rsidRPr="0091532D">
        <w:t xml:space="preserve"> copias desplazadas de la autocorrelación</w:t>
      </w:r>
    </w:p>
    <w:p w:rsidR="0080060D" w:rsidRPr="0091532D" w:rsidRDefault="00A76AB4" w:rsidP="00784905">
      <w:pPr>
        <w:pStyle w:val="Prrafodelista"/>
        <w:numPr>
          <w:ilvl w:val="0"/>
          <w:numId w:val="52"/>
        </w:numPr>
      </w:pPr>
      <w:r w:rsidRPr="0091532D">
        <w:rPr>
          <w:position w:val="-14"/>
        </w:rPr>
        <w:object w:dxaOrig="1020" w:dyaOrig="400">
          <v:shape id="_x0000_i1152" type="#_x0000_t75" style="width:50.25pt;height:19.5pt" o:ole="">
            <v:imagedata r:id="rId270" o:title=""/>
          </v:shape>
          <o:OLEObject Type="Embed" ProgID="Equation.DSMT4" ShapeID="_x0000_i1152" DrawAspect="Content" ObjectID="_1393337386" r:id="rId271"/>
        </w:object>
      </w:r>
      <w:r w:rsidRPr="0091532D">
        <w:t xml:space="preserve"> para sumar las M copias desplazadas</w:t>
      </w:r>
    </w:p>
    <w:p w:rsidR="0080060D" w:rsidRPr="0091532D" w:rsidRDefault="00A76AB4" w:rsidP="00784905">
      <w:pPr>
        <w:pStyle w:val="Prrafodelista"/>
        <w:numPr>
          <w:ilvl w:val="0"/>
          <w:numId w:val="52"/>
        </w:numPr>
      </w:pPr>
      <w:r w:rsidRPr="0091532D">
        <w:rPr>
          <w:position w:val="-12"/>
        </w:rPr>
        <w:object w:dxaOrig="460" w:dyaOrig="360">
          <v:shape id="_x0000_i1153" type="#_x0000_t75" style="width:23.25pt;height:18.75pt" o:ole="">
            <v:imagedata r:id="rId272" o:title=""/>
          </v:shape>
          <o:OLEObject Type="Embed" ProgID="Equation.DSMT4" ShapeID="_x0000_i1153" DrawAspect="Content" ObjectID="_1393337387" r:id="rId273"/>
        </w:object>
      </w:r>
      <w:r w:rsidRPr="0091532D">
        <w:t xml:space="preserve"> para dividir la suma de las copias desplazadas entre </w:t>
      </w:r>
      <w:r w:rsidRPr="0091532D">
        <w:rPr>
          <w:position w:val="-4"/>
        </w:rPr>
        <w:object w:dxaOrig="320" w:dyaOrig="260">
          <v:shape id="_x0000_i1154" type="#_x0000_t75" style="width:16.5pt;height:12.75pt" o:ole="">
            <v:imagedata r:id="rId274" o:title=""/>
          </v:shape>
          <o:OLEObject Type="Embed" ProgID="Equation.DSMT4" ShapeID="_x0000_i1154" DrawAspect="Content" ObjectID="_1393337388" r:id="rId275"/>
        </w:object>
      </w:r>
    </w:p>
    <w:p w:rsidR="0080060D" w:rsidRPr="0091532D" w:rsidRDefault="00A76AB4" w:rsidP="00784905">
      <w:pPr>
        <w:pStyle w:val="Prrafodelista"/>
        <w:numPr>
          <w:ilvl w:val="0"/>
          <w:numId w:val="52"/>
        </w:numPr>
      </w:pPr>
      <w:r w:rsidRPr="0091532D">
        <w:rPr>
          <w:position w:val="-14"/>
        </w:rPr>
        <w:object w:dxaOrig="1120" w:dyaOrig="400">
          <v:shape id="_x0000_i1155" type="#_x0000_t75" style="width:55.5pt;height:19.5pt" o:ole="">
            <v:imagedata r:id="rId276" o:title=""/>
          </v:shape>
          <o:OLEObject Type="Embed" ProgID="Equation.DSMT4" ShapeID="_x0000_i1155" DrawAspect="Content" ObjectID="_1393337389" r:id="rId277"/>
        </w:object>
      </w:r>
      <w:r w:rsidRPr="0091532D">
        <w:t xml:space="preserve"> para evaluar las alturas de la muestra en la nueva función de autocorrelación</w:t>
      </w:r>
    </w:p>
    <w:p w:rsidR="00A76AB4" w:rsidRPr="0091532D" w:rsidRDefault="00A76AB4">
      <w:r w:rsidRPr="0091532D">
        <w:t xml:space="preserve">El tiempo total de procesamiento para el segundo método sería: </w:t>
      </w:r>
      <w:r w:rsidRPr="0091532D">
        <w:rPr>
          <w:position w:val="-16"/>
        </w:rPr>
        <w:object w:dxaOrig="2659" w:dyaOrig="440">
          <v:shape id="_x0000_i1156" type="#_x0000_t75" style="width:133.5pt;height:21.75pt" o:ole="">
            <v:imagedata r:id="rId278" o:title=""/>
          </v:shape>
          <o:OLEObject Type="Embed" ProgID="Equation.DSMT4" ShapeID="_x0000_i1156" DrawAspect="Content" ObjectID="_1393337390" r:id="rId279"/>
        </w:object>
      </w:r>
    </w:p>
    <w:p w:rsidR="00A76AB4" w:rsidRPr="0091532D" w:rsidRDefault="008943D4" w:rsidP="00A76AB4">
      <w:r>
        <w:t>Comparando los tiempos de procesamiento para ambos métodos obtenemos que:</w:t>
      </w:r>
      <w:r w:rsidR="00A76AB4" w:rsidRPr="0091532D">
        <w:t xml:space="preserve"> </w:t>
      </w:r>
    </w:p>
    <w:p w:rsidR="0080060D" w:rsidRDefault="00A76AB4" w:rsidP="00784905">
      <w:pPr>
        <w:pStyle w:val="MTDisplayEquation"/>
        <w:rPr>
          <w:position w:val="-48"/>
          <w:lang w:val="es-VE"/>
        </w:rPr>
      </w:pPr>
      <w:r w:rsidRPr="0091532D">
        <w:rPr>
          <w:lang w:val="es-VE"/>
        </w:rPr>
        <w:tab/>
      </w:r>
      <w:r w:rsidR="008943D4" w:rsidRPr="008943D4">
        <w:rPr>
          <w:position w:val="-16"/>
          <w:lang w:val="es-VE"/>
        </w:rPr>
        <w:object w:dxaOrig="4920" w:dyaOrig="440">
          <v:shape id="_x0000_i1157" type="#_x0000_t75" style="width:246pt;height:22.5pt" o:ole="">
            <v:imagedata r:id="rId280" o:title=""/>
          </v:shape>
          <o:OLEObject Type="Embed" ProgID="Equation.DSMT4" ShapeID="_x0000_i1157" DrawAspect="Content" ObjectID="_1393337391" r:id="rId281"/>
        </w:object>
      </w:r>
    </w:p>
    <w:p w:rsidR="008943D4" w:rsidRDefault="008943D4" w:rsidP="008943D4">
      <w:r>
        <w:t xml:space="preserve">Por lo tanto para que exista un ahorro computacional el tamaño del arreglo del patrón de autocorrelación debe cumplir la siguiente inecuación </w:t>
      </w:r>
      <w:r>
        <w:fldChar w:fldCharType="begin"/>
      </w:r>
      <w:r>
        <w:instrText xml:space="preserve"> GOTOBUTTON ZEqnNum622849  \* MERGEFORMAT </w:instrText>
      </w:r>
      <w:fldSimple w:instr=" REF ZEqnNum622849 \* Charformat \! \* MERGEFORMAT ">
        <w:r w:rsidR="004939FD">
          <w:instrText>(2.6)</w:instrText>
        </w:r>
      </w:fldSimple>
      <w:r>
        <w:fldChar w:fldCharType="end"/>
      </w:r>
      <w:r>
        <w:t xml:space="preserve">:  </w:t>
      </w:r>
    </w:p>
    <w:p w:rsidR="008943D4" w:rsidRPr="008943D4" w:rsidRDefault="008943D4" w:rsidP="008943D4">
      <w:pPr>
        <w:pStyle w:val="MTDisplayEquation"/>
      </w:pPr>
      <w:r>
        <w:tab/>
      </w:r>
      <w:r w:rsidRPr="008943D4">
        <w:rPr>
          <w:position w:val="-24"/>
        </w:rPr>
        <w:object w:dxaOrig="1980" w:dyaOrig="620">
          <v:shape id="_x0000_i1158" type="#_x0000_t75" style="width:99pt;height:30.75pt" o:ole="">
            <v:imagedata r:id="rId282" o:title=""/>
          </v:shape>
          <o:OLEObject Type="Embed" ProgID="Equation.DSMT4" ShapeID="_x0000_i1158" DrawAspect="Content" ObjectID="_1393337392" r:id="rId283"/>
        </w:object>
      </w:r>
      <w:r>
        <w:tab/>
      </w:r>
      <w:r>
        <w:fldChar w:fldCharType="begin"/>
      </w:r>
      <w:r>
        <w:instrText xml:space="preserve"> MACROBUTTON MTPlaceRef \* MERGEFORMAT </w:instrText>
      </w:r>
      <w:fldSimple w:instr=" SEQ MTEqn \h \* MERGEFORMAT "/>
      <w:bookmarkStart w:id="763" w:name="ZEqnNum622849"/>
      <w:r>
        <w:instrText>(</w:instrText>
      </w:r>
      <w:fldSimple w:instr=" SEQ MTChap \c \* Arabic \* MERGEFORMAT ">
        <w:r w:rsidR="004939FD">
          <w:rPr>
            <w:noProof/>
          </w:rPr>
          <w:instrText>2</w:instrText>
        </w:r>
      </w:fldSimple>
      <w:r>
        <w:instrText>.</w:instrText>
      </w:r>
      <w:fldSimple w:instr=" SEQ MTEqn \c \* Arabic \* MERGEFORMAT ">
        <w:r w:rsidR="004939FD">
          <w:rPr>
            <w:noProof/>
          </w:rPr>
          <w:instrText>6</w:instrText>
        </w:r>
      </w:fldSimple>
      <w:r>
        <w:instrText>)</w:instrText>
      </w:r>
      <w:bookmarkEnd w:id="763"/>
      <w:r>
        <w:fldChar w:fldCharType="end"/>
      </w:r>
    </w:p>
    <w:p w:rsidR="00EE6000" w:rsidRDefault="00EE6000" w:rsidP="00A76AB4">
      <w:r>
        <w:t xml:space="preserve">Se utilizó la librería de OpenCV para el manejo de las matrices y las transformadas, esta librería realiza eficientemente operaciones como suma, resta, multiplicación y hasta transformadas de Fourier sobre arreglos multidimensionales lo cual acelera el tiempo de procesamiento </w:t>
      </w:r>
      <w:r>
        <w:fldChar w:fldCharType="begin"/>
      </w:r>
      <w:r w:rsidR="002D3620">
        <w:instrText xml:space="preserve"> ADDIN EN.CITE &lt;EndNote&gt;&lt;Cite&gt;&lt;Author&gt;Bradski&lt;/Author&gt;&lt;Year&gt;2008&lt;/Year&gt;&lt;RecNum&gt;9&lt;/RecNum&gt;&lt;DisplayText&gt;[9, 10]&lt;/DisplayText&gt;&lt;record&gt;&lt;rec-number&gt;9&lt;/rec-number&gt;&lt;foreign-keys&gt;&lt;key app="EN" db-id="0ffrw0ef80w99be5pxfpfrpvrx0pptxtadwp"&gt;9&lt;/key&gt;&lt;/foreign-keys&gt;&lt;ref-type name="Book"&gt;6&lt;/ref-type&gt;&lt;contributors&gt;&lt;authors&gt;&lt;author&gt;G. Bradski&lt;/author&gt;&lt;author&gt;A. Kaehler&lt;/author&gt;&lt;/authors&gt;&lt;/contributors&gt;&lt;titles&gt;&lt;title&gt;Learning OpenCV&lt;/title&gt;&lt;/titles&gt;&lt;dates&gt;&lt;year&gt;2008&lt;/year&gt;&lt;/dates&gt;&lt;pub-location&gt;California&lt;/pub-location&gt;&lt;publisher&gt;O’Reilly Media I&lt;/publisher&gt;&lt;urls&gt;&lt;/urls&gt;&lt;/record&gt;&lt;/Cite&gt;&lt;Cite&gt;&lt;Author&gt;Willow-Garage&lt;/Author&gt;&lt;Year&gt;2010&lt;/Year&gt;&lt;RecNum&gt;10&lt;/RecNum&gt;&lt;record&gt;&lt;rec-number&gt;10&lt;/rec-number&gt;&lt;foreign-keys&gt;&lt;key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fldChar w:fldCharType="separate"/>
      </w:r>
      <w:r w:rsidR="002D3620">
        <w:rPr>
          <w:noProof/>
        </w:rPr>
        <w:t>[</w:t>
      </w:r>
      <w:hyperlink w:anchor="_ENREF_9" w:tooltip="Bradski, 2008 #9" w:history="1">
        <w:r w:rsidR="007C66BC">
          <w:rPr>
            <w:noProof/>
          </w:rPr>
          <w:t>9</w:t>
        </w:r>
      </w:hyperlink>
      <w:r w:rsidR="002D3620">
        <w:rPr>
          <w:noProof/>
        </w:rPr>
        <w:t xml:space="preserve">, </w:t>
      </w:r>
      <w:hyperlink w:anchor="_ENREF_10" w:tooltip="Willow-Garage, 2010 #10" w:history="1">
        <w:r w:rsidR="007C66BC">
          <w:rPr>
            <w:noProof/>
          </w:rPr>
          <w:t>10</w:t>
        </w:r>
      </w:hyperlink>
      <w:r w:rsidR="002D3620">
        <w:rPr>
          <w:noProof/>
        </w:rPr>
        <w:t>]</w:t>
      </w:r>
      <w:r>
        <w:fldChar w:fldCharType="end"/>
      </w:r>
      <w:r>
        <w:t>.</w:t>
      </w:r>
    </w:p>
    <w:p w:rsidR="00A76AB4" w:rsidRPr="008D2941" w:rsidRDefault="00FE6859" w:rsidP="00A76AB4">
      <w:r w:rsidRPr="0091532D">
        <w:t>Debido</w:t>
      </w:r>
      <w:r w:rsidR="003801BF" w:rsidRPr="008D2941">
        <w:t xml:space="preserve"> a qu</w:t>
      </w:r>
      <w:r w:rsidR="004C11C5" w:rsidRPr="008D2941">
        <w:t xml:space="preserve">e la autocorrelación es una </w:t>
      </w:r>
      <w:r w:rsidR="003801BF" w:rsidRPr="008D2941">
        <w:t>transformada</w:t>
      </w:r>
      <w:r w:rsidR="004C11C5" w:rsidRPr="008D2941">
        <w:t xml:space="preserve"> inversa</w:t>
      </w:r>
      <w:r w:rsidR="003801BF" w:rsidRPr="008D2941">
        <w:t xml:space="preserve"> d</w:t>
      </w:r>
      <w:r w:rsidR="00A76D33" w:rsidRPr="008D2941">
        <w:t>iscreta d</w:t>
      </w:r>
      <w:r w:rsidR="003801BF" w:rsidRPr="008D2941">
        <w:t xml:space="preserve">e Fourier, </w:t>
      </w:r>
      <w:r w:rsidR="00EE6000">
        <w:t xml:space="preserve">utilizando la función de </w:t>
      </w:r>
      <w:r w:rsidR="004F265A">
        <w:t>transformada</w:t>
      </w:r>
      <w:r w:rsidR="00EE6000">
        <w:t xml:space="preserve"> inversa de Fourier de librería de OpenCV, </w:t>
      </w:r>
      <w:r w:rsidR="003801BF" w:rsidRPr="008D2941">
        <w:t>el tamaño</w:t>
      </w:r>
      <w:r w:rsidR="008943D4">
        <w:t xml:space="preserve"> del arreglo resultante será</w:t>
      </w:r>
      <w:r w:rsidR="003801BF" w:rsidRPr="008D2941">
        <w:t xml:space="preserve"> igual al tamaño del arreglo</w:t>
      </w:r>
      <w:r w:rsidR="008943D4">
        <w:t xml:space="preserve"> al que se le aplicó la transformada inversa de Fourier </w:t>
      </w:r>
      <w:r w:rsidR="008943D4" w:rsidRPr="00C70ECC">
        <w:fldChar w:fldCharType="begin"/>
      </w:r>
      <w:r w:rsidR="002D3620">
        <w:instrText xml:space="preserve"> ADDIN EN.CITE &lt;EndNote&gt;&lt;Cite&gt;&lt;Author&gt;Willow-Garage&lt;/Author&gt;&lt;Year&gt;2010&lt;/Year&gt;&lt;RecNum&gt;10&lt;/RecNum&gt;&lt;DisplayText&gt;[10]&lt;/DisplayText&gt;&lt;record&gt;&lt;rec-number&gt;10&lt;/rec-number&gt;&lt;foreign-keys&gt;&lt;key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8943D4" w:rsidRPr="00C70ECC">
        <w:fldChar w:fldCharType="separate"/>
      </w:r>
      <w:r w:rsidR="002D3620">
        <w:rPr>
          <w:noProof/>
        </w:rPr>
        <w:t>[</w:t>
      </w:r>
      <w:hyperlink w:anchor="_ENREF_10" w:tooltip="Willow-Garage, 2010 #10" w:history="1">
        <w:r w:rsidR="007C66BC">
          <w:rPr>
            <w:noProof/>
          </w:rPr>
          <w:t>10</w:t>
        </w:r>
      </w:hyperlink>
      <w:r w:rsidR="002D3620">
        <w:rPr>
          <w:noProof/>
        </w:rPr>
        <w:t>]</w:t>
      </w:r>
      <w:r w:rsidR="008943D4" w:rsidRPr="00C70ECC">
        <w:fldChar w:fldCharType="end"/>
      </w:r>
      <w:r w:rsidR="008943D4">
        <w:t xml:space="preserve">. Por lo tanto el tamaño del arreglo del patrón de autocorrelación </w:t>
      </w:r>
      <w:r w:rsidR="008943D4" w:rsidRPr="008943D4">
        <w:rPr>
          <w:position w:val="-4"/>
        </w:rPr>
        <w:object w:dxaOrig="220" w:dyaOrig="260">
          <v:shape id="_x0000_i1159" type="#_x0000_t75" style="width:11.25pt;height:12.75pt" o:ole="">
            <v:imagedata r:id="rId284" o:title=""/>
          </v:shape>
          <o:OLEObject Type="Embed" ProgID="Equation.DSMT4" ShapeID="_x0000_i1159" DrawAspect="Content" ObjectID="_1393337393" r:id="rId285"/>
        </w:object>
      </w:r>
      <w:r w:rsidR="008943D4">
        <w:t xml:space="preserve"> será igual al tamaño</w:t>
      </w:r>
      <w:r w:rsidR="003801BF" w:rsidRPr="008D2941">
        <w:t xml:space="preserve"> del </w:t>
      </w:r>
      <w:r w:rsidR="008943D4">
        <w:t xml:space="preserve">arreglo del </w:t>
      </w:r>
      <w:r w:rsidR="003801BF" w:rsidRPr="008D2941">
        <w:t>espectro en frecuencia de la fuente</w:t>
      </w:r>
      <w:r w:rsidR="008943D4">
        <w:t xml:space="preserve"> </w:t>
      </w:r>
      <w:r w:rsidR="00A76D33" w:rsidRPr="008D2941">
        <w:rPr>
          <w:position w:val="-6"/>
        </w:rPr>
        <w:object w:dxaOrig="279" w:dyaOrig="279">
          <v:shape id="_x0000_i1160" type="#_x0000_t75" style="width:14.25pt;height:14.25pt" o:ole="">
            <v:imagedata r:id="rId286" o:title=""/>
          </v:shape>
          <o:OLEObject Type="Embed" ProgID="Equation.DSMT4" ShapeID="_x0000_i1160" DrawAspect="Content" ObjectID="_1393337394" r:id="rId287"/>
        </w:object>
      </w:r>
      <w:r w:rsidR="008943D4" w:rsidRPr="008943D4">
        <w:t xml:space="preserve">. </w:t>
      </w:r>
      <w:r w:rsidR="008943D4">
        <w:t>L</w:t>
      </w:r>
      <w:r w:rsidRPr="008D2941">
        <w:t xml:space="preserve">a mínima resolución en </w:t>
      </w:r>
      <w:r w:rsidR="008943D4">
        <w:t xml:space="preserve">el arreglo </w:t>
      </w:r>
      <w:r w:rsidRPr="008D2941">
        <w:t xml:space="preserve">de autocorrelación vendrá dado por la máxima frecuencia </w:t>
      </w:r>
      <w:r w:rsidRPr="008D2941">
        <w:rPr>
          <w:position w:val="-12"/>
        </w:rPr>
        <w:object w:dxaOrig="440" w:dyaOrig="360">
          <v:shape id="_x0000_i1161" type="#_x0000_t75" style="width:21.75pt;height:18.75pt" o:ole="">
            <v:imagedata r:id="rId288" o:title=""/>
          </v:shape>
          <o:OLEObject Type="Embed" ProgID="Equation.DSMT4" ShapeID="_x0000_i1161" DrawAspect="Content" ObjectID="_1393337395" r:id="rId289"/>
        </w:object>
      </w:r>
      <w:r w:rsidRPr="008D2941">
        <w:t xml:space="preserve"> del espectro de la fuente de la siguiente forma </w:t>
      </w:r>
      <w:r w:rsidR="00A76D33" w:rsidRPr="008D2941">
        <w:rPr>
          <w:position w:val="-24"/>
        </w:rPr>
        <w:object w:dxaOrig="1520" w:dyaOrig="620">
          <v:shape id="_x0000_i1162" type="#_x0000_t75" style="width:75.75pt;height:31.5pt" o:ole="">
            <v:imagedata r:id="rId290" o:title=""/>
          </v:shape>
          <o:OLEObject Type="Embed" ProgID="Equation.DSMT4" ShapeID="_x0000_i1162" DrawAspect="Content" ObjectID="_1393337396" r:id="rId291"/>
        </w:object>
      </w:r>
      <w:r w:rsidRPr="008D2941">
        <w:t xml:space="preserve"> y el valor máximo dep</w:t>
      </w:r>
      <w:r w:rsidR="00D5690A">
        <w:t>enderá del tamaño del arreglo. P</w:t>
      </w:r>
      <w:r w:rsidRPr="008D2941">
        <w:t>or lo tanto si el</w:t>
      </w:r>
      <w:r w:rsidR="000B5FE6" w:rsidRPr="008D2941">
        <w:t xml:space="preserve"> arreglo es de tamaño </w:t>
      </w:r>
      <w:r w:rsidR="00A76D33" w:rsidRPr="008D2941">
        <w:rPr>
          <w:position w:val="-6"/>
        </w:rPr>
        <w:object w:dxaOrig="279" w:dyaOrig="279">
          <v:shape id="_x0000_i1163" type="#_x0000_t75" style="width:14.25pt;height:14.25pt" o:ole="">
            <v:imagedata r:id="rId292" o:title=""/>
          </v:shape>
          <o:OLEObject Type="Embed" ProgID="Equation.DSMT4" ShapeID="_x0000_i1163" DrawAspect="Content" ObjectID="_1393337397" r:id="rId293"/>
        </w:object>
      </w:r>
      <w:r w:rsidR="000B5FE6" w:rsidRPr="008D2941">
        <w:t xml:space="preserve">, el valor máximo será </w:t>
      </w:r>
    </w:p>
    <w:p w:rsidR="0080060D" w:rsidRPr="0091532D" w:rsidRDefault="000B5FE6" w:rsidP="00784905">
      <w:pPr>
        <w:pStyle w:val="MTDisplayEquation"/>
        <w:rPr>
          <w:position w:val="-12"/>
          <w:lang w:val="es-VE"/>
        </w:rPr>
      </w:pPr>
      <w:r w:rsidRPr="0091532D">
        <w:rPr>
          <w:lang w:val="es-VE"/>
        </w:rPr>
        <w:lastRenderedPageBreak/>
        <w:tab/>
      </w:r>
      <w:r w:rsidR="00A76D33" w:rsidRPr="0091532D">
        <w:rPr>
          <w:position w:val="-24"/>
          <w:lang w:val="es-VE"/>
        </w:rPr>
        <w:object w:dxaOrig="1820" w:dyaOrig="720">
          <v:shape id="_x0000_i1164" type="#_x0000_t75" style="width:90.75pt;height:36.75pt" o:ole="">
            <v:imagedata r:id="rId294" o:title=""/>
          </v:shape>
          <o:OLEObject Type="Embed" ProgID="Equation.DSMT4" ShapeID="_x0000_i1164" DrawAspect="Content" ObjectID="_1393337398" r:id="rId295"/>
        </w:object>
      </w:r>
    </w:p>
    <w:p w:rsidR="0080060D" w:rsidRPr="0091532D" w:rsidRDefault="00A76D33" w:rsidP="00784905">
      <w:pPr>
        <w:rPr>
          <w:position w:val="-24"/>
        </w:rPr>
      </w:pPr>
      <w:r w:rsidRPr="0091532D">
        <w:t xml:space="preserve">Pero la transformada inversa de Fourier dará un resultado simétrico respecto al origen, por lo tanto el arreglo irá desde </w:t>
      </w:r>
      <w:r w:rsidRPr="0091532D">
        <w:rPr>
          <w:position w:val="-24"/>
        </w:rPr>
        <w:object w:dxaOrig="580" w:dyaOrig="620">
          <v:shape id="_x0000_i1165" type="#_x0000_t75" style="width:29.25pt;height:31.5pt" o:ole="">
            <v:imagedata r:id="rId296" o:title=""/>
          </v:shape>
          <o:OLEObject Type="Embed" ProgID="Equation.DSMT4" ShapeID="_x0000_i1165" DrawAspect="Content" ObjectID="_1393337399" r:id="rId297"/>
        </w:object>
      </w:r>
      <w:r w:rsidRPr="0091532D">
        <w:t xml:space="preserve"> hasta </w:t>
      </w:r>
      <w:r w:rsidRPr="0091532D">
        <w:rPr>
          <w:position w:val="-24"/>
        </w:rPr>
        <w:object w:dxaOrig="580" w:dyaOrig="620">
          <v:shape id="_x0000_i1166" type="#_x0000_t75" style="width:29.25pt;height:31.5pt" o:ole="">
            <v:imagedata r:id="rId298" o:title=""/>
          </v:shape>
          <o:OLEObject Type="Embed" ProgID="Equation.DSMT4" ShapeID="_x0000_i1166" DrawAspect="Content" ObjectID="_1393337400" r:id="rId299"/>
        </w:object>
      </w:r>
    </w:p>
    <w:p w:rsidR="0080060D" w:rsidRPr="0091532D" w:rsidRDefault="007964BB" w:rsidP="00784905">
      <w:pPr>
        <w:rPr>
          <w:position w:val="-24"/>
        </w:rPr>
      </w:pPr>
      <w:r w:rsidRPr="0091532D">
        <w:rPr>
          <w:position w:val="-24"/>
        </w:rPr>
        <w:t xml:space="preserve">Con la </w:t>
      </w:r>
      <w:r w:rsidR="008C2D29" w:rsidRPr="0091532D">
        <w:rPr>
          <w:position w:val="-24"/>
        </w:rPr>
        <w:t>generación</w:t>
      </w:r>
      <w:r w:rsidRPr="0091532D">
        <w:rPr>
          <w:position w:val="-24"/>
        </w:rPr>
        <w:t xml:space="preserve"> de imágenes simulando el sistema solo resta la inclusión del algoritmo de control y la grabación de imágenes en secuencia.</w:t>
      </w:r>
    </w:p>
    <w:p w:rsidR="00581256" w:rsidRPr="0091532D" w:rsidRDefault="008C2D29">
      <w:pPr>
        <w:pStyle w:val="Ttulo2"/>
      </w:pPr>
      <w:bookmarkStart w:id="764" w:name="_Toc319497131"/>
      <w:r w:rsidRPr="0091532D">
        <w:t>Validación del simulador</w:t>
      </w:r>
      <w:bookmarkEnd w:id="764"/>
    </w:p>
    <w:p w:rsidR="00581256" w:rsidRPr="0091532D" w:rsidRDefault="00581256">
      <w:r w:rsidRPr="0091532D">
        <w:t xml:space="preserve">A continuación se presentan distintas pruebas realizadas al simulador para </w:t>
      </w:r>
      <w:r w:rsidR="008C2D29" w:rsidRPr="0091532D">
        <w:t xml:space="preserve">validar el correcto funcionamiento </w:t>
      </w:r>
      <w:r w:rsidRPr="0091532D">
        <w:t>del sistema.</w:t>
      </w:r>
    </w:p>
    <w:p w:rsidR="00581256" w:rsidRDefault="00581256" w:rsidP="00581256">
      <w:r w:rsidRPr="0091532D">
        <w:t xml:space="preserve">Para todas las pruebas se simuló la cámara con espectros de absorción RGB de una cámara Canon 10D </w:t>
      </w:r>
      <w:r w:rsidRPr="0091532D">
        <w:fldChar w:fldCharType="begin"/>
      </w:r>
      <w:r w:rsidR="002D3620">
        <w:instrText xml:space="preserve"> ADDIN EN.CITE &lt;EndNote&gt;&lt;Cite&gt;&lt;Author&gt;Buil&lt;/Author&gt;&lt;Year&gt;2004&lt;/Year&gt;&lt;RecNum&gt;40&lt;/RecNum&gt;&lt;DisplayText&gt;[11]&lt;/DisplayText&gt;&lt;record&gt;&lt;rec-number&gt;40&lt;/rec-number&gt;&lt;foreign-keys&gt;&lt;key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Pr="0091532D">
        <w:fldChar w:fldCharType="separate"/>
      </w:r>
      <w:r w:rsidR="002D3620">
        <w:rPr>
          <w:noProof/>
        </w:rPr>
        <w:t>[</w:t>
      </w:r>
      <w:hyperlink w:anchor="_ENREF_11" w:tooltip="Buil, 2004 #40" w:history="1">
        <w:r w:rsidR="007C66BC">
          <w:rPr>
            <w:noProof/>
          </w:rPr>
          <w:t>11</w:t>
        </w:r>
      </w:hyperlink>
      <w:r w:rsidR="002D3620">
        <w:rPr>
          <w:noProof/>
        </w:rPr>
        <w:t>]</w:t>
      </w:r>
      <w:r w:rsidRPr="0091532D">
        <w:fldChar w:fldCharType="end"/>
      </w:r>
      <w:r w:rsidR="00E451A7" w:rsidRPr="0091532D">
        <w:t xml:space="preserve">, el tiempo de integración elegido fue de </w:t>
      </w:r>
      <w:r w:rsidR="00E451A7" w:rsidRPr="0091532D">
        <w:rPr>
          <w:position w:val="-10"/>
        </w:rPr>
        <w:object w:dxaOrig="880" w:dyaOrig="320">
          <v:shape id="_x0000_i1167" type="#_x0000_t75" style="width:43.5pt;height:16.5pt" o:ole="">
            <v:imagedata r:id="rId300" o:title=""/>
          </v:shape>
          <o:OLEObject Type="Embed" ProgID="Equation.DSMT4" ShapeID="_x0000_i1167" DrawAspect="Content" ObjectID="_1393337401" r:id="rId301"/>
        </w:object>
      </w:r>
      <w:r w:rsidRPr="0091532D">
        <w:t>.</w:t>
      </w:r>
      <w:r w:rsidR="00E451A7" w:rsidRPr="0091532D">
        <w:t xml:space="preserve"> Los </w:t>
      </w:r>
      <w:r w:rsidRPr="0091532D">
        <w:t xml:space="preserve">espectros </w:t>
      </w:r>
      <w:r w:rsidR="00E451A7" w:rsidRPr="0091532D">
        <w:t xml:space="preserve">de absorción </w:t>
      </w:r>
      <w:r w:rsidRPr="0091532D">
        <w:t xml:space="preserve">se muestran en </w:t>
      </w:r>
      <w:r w:rsidR="00E451A7" w:rsidRPr="0091532D">
        <w:t>la</w:t>
      </w:r>
      <w:r w:rsidR="00CF2C7B">
        <w:t xml:space="preserve"> </w:t>
      </w:r>
      <w:r w:rsidR="00CF2C7B">
        <w:fldChar w:fldCharType="begin"/>
      </w:r>
      <w:r w:rsidR="00CF2C7B">
        <w:instrText xml:space="preserve"> REF _Ref316483073 \h </w:instrText>
      </w:r>
      <w:r w:rsidR="00CF2C7B">
        <w:fldChar w:fldCharType="separate"/>
      </w:r>
      <w:r w:rsidR="004939FD">
        <w:t xml:space="preserve">Figura </w:t>
      </w:r>
      <w:r w:rsidR="004939FD">
        <w:rPr>
          <w:noProof/>
        </w:rPr>
        <w:t>2</w:t>
      </w:r>
      <w:r w:rsidR="004939FD">
        <w:t>.</w:t>
      </w:r>
      <w:r w:rsidR="004939FD">
        <w:rPr>
          <w:noProof/>
        </w:rPr>
        <w:t>1</w:t>
      </w:r>
      <w:r w:rsidR="00CF2C7B">
        <w:fldChar w:fldCharType="end"/>
      </w:r>
      <w:r w:rsidRPr="0091532D">
        <w:t>.</w:t>
      </w:r>
    </w:p>
    <w:tbl>
      <w:tblPr>
        <w:tblW w:w="0" w:type="auto"/>
        <w:tblLook w:val="04A0" w:firstRow="1" w:lastRow="0" w:firstColumn="1" w:lastColumn="0" w:noHBand="0" w:noVBand="1"/>
      </w:tblPr>
      <w:tblGrid>
        <w:gridCol w:w="9261"/>
      </w:tblGrid>
      <w:tr w:rsidR="00EB6636" w:rsidTr="00CF2C7B">
        <w:tc>
          <w:tcPr>
            <w:tcW w:w="9261" w:type="dxa"/>
            <w:shd w:val="clear" w:color="auto" w:fill="auto"/>
          </w:tcPr>
          <w:p w:rsidR="00CF2C7B" w:rsidRDefault="006C6ED6" w:rsidP="00CF2C7B">
            <w:pPr>
              <w:pStyle w:val="Imagenes"/>
            </w:pPr>
            <w:r>
              <w:rPr>
                <w:lang w:eastAsia="es-VE"/>
              </w:rPr>
              <w:lastRenderedPageBreak/>
              <w:pict>
                <v:shape id="_x0000_i1168" type="#_x0000_t75" style="width:321pt;height:263.25pt;visibility:visible">
                  <v:imagedata r:id="rId302" o:title="" croptop="1047f" cropbottom="1347f" cropleft="2693f" cropright="4937f"/>
                </v:shape>
              </w:pict>
            </w:r>
          </w:p>
          <w:p w:rsidR="00EB6636" w:rsidRDefault="00CF2C7B" w:rsidP="007C66BC">
            <w:pPr>
              <w:pStyle w:val="Epgrafe"/>
            </w:pPr>
            <w:bookmarkStart w:id="765" w:name="_Ref316483073"/>
            <w:bookmarkStart w:id="766" w:name="_Toc316563912"/>
            <w:r>
              <w:t xml:space="preserve">Figura </w:t>
            </w:r>
            <w:fldSimple w:instr=" STYLEREF 1 \s ">
              <w:r w:rsidR="004939FD">
                <w:rPr>
                  <w:noProof/>
                </w:rPr>
                <w:t>2</w:t>
              </w:r>
            </w:fldSimple>
            <w:r w:rsidR="001F202F">
              <w:t>.</w:t>
            </w:r>
            <w:fldSimple w:instr=" SEQ Figura \* ARABIC \s 1 ">
              <w:r w:rsidR="004939FD">
                <w:rPr>
                  <w:noProof/>
                </w:rPr>
                <w:t>1</w:t>
              </w:r>
            </w:fldSimple>
            <w:bookmarkEnd w:id="765"/>
            <w:r>
              <w:t xml:space="preserve">: </w:t>
            </w:r>
            <w:r w:rsidRPr="00AB2CC1">
              <w:t>Espectros de RGB de absorción de Canon 10D</w:t>
            </w:r>
            <w:bookmarkEnd w:id="766"/>
            <w:r w:rsidR="009C31ED">
              <w:t xml:space="preserve"> obtenidos por </w:t>
            </w:r>
            <w:r w:rsidR="009C31ED" w:rsidRPr="0091532D">
              <w:fldChar w:fldCharType="begin"/>
            </w:r>
            <w:r w:rsidR="002D3620">
              <w:instrText xml:space="preserve"> ADDIN EN.CITE &lt;EndNote&gt;&lt;Cite&gt;&lt;Author&gt;Buil&lt;/Author&gt;&lt;Year&gt;2004&lt;/Year&gt;&lt;RecNum&gt;40&lt;/RecNum&gt;&lt;DisplayText&gt;[11]&lt;/DisplayText&gt;&lt;record&gt;&lt;rec-number&gt;40&lt;/rec-number&gt;&lt;foreign-keys&gt;&lt;key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009C31ED" w:rsidRPr="0091532D">
              <w:fldChar w:fldCharType="separate"/>
            </w:r>
            <w:r w:rsidR="002D3620">
              <w:rPr>
                <w:noProof/>
              </w:rPr>
              <w:t>[</w:t>
            </w:r>
            <w:hyperlink w:anchor="_ENREF_11" w:tooltip="Buil, 2004 #40" w:history="1">
              <w:r w:rsidR="007C66BC">
                <w:rPr>
                  <w:noProof/>
                </w:rPr>
                <w:t>11</w:t>
              </w:r>
            </w:hyperlink>
            <w:r w:rsidR="002D3620">
              <w:rPr>
                <w:noProof/>
              </w:rPr>
              <w:t>]</w:t>
            </w:r>
            <w:r w:rsidR="009C31ED" w:rsidRPr="0091532D">
              <w:fldChar w:fldCharType="end"/>
            </w:r>
          </w:p>
        </w:tc>
      </w:tr>
    </w:tbl>
    <w:p w:rsidR="00581256" w:rsidRPr="0091532D" w:rsidRDefault="00E451A7">
      <w:r w:rsidRPr="008D2941">
        <w:t xml:space="preserve">El tipo de interferómetro utilizado fue un interferómetro de Mirau ideal, con el divisor de haz al </w:t>
      </w:r>
      <w:r w:rsidRPr="008D2941">
        <w:rPr>
          <w:position w:val="-6"/>
        </w:rPr>
        <w:object w:dxaOrig="499" w:dyaOrig="279">
          <v:shape id="_x0000_i1169" type="#_x0000_t75" style="width:25.5pt;height:14.25pt" o:ole="">
            <v:imagedata r:id="rId303" o:title=""/>
          </v:shape>
          <o:OLEObject Type="Embed" ProgID="Equation.DSMT4" ShapeID="_x0000_i1169" DrawAspect="Content" ObjectID="_1393337402" r:id="rId304"/>
        </w:object>
      </w:r>
      <w:r w:rsidRPr="008D2941">
        <w:t xml:space="preserve"> y el espejo de referencia con reflectividad del </w:t>
      </w:r>
      <w:r w:rsidRPr="008D2941">
        <w:rPr>
          <w:position w:val="-6"/>
        </w:rPr>
        <w:object w:dxaOrig="620" w:dyaOrig="279">
          <v:shape id="_x0000_i1170" type="#_x0000_t75" style="width:31.5pt;height:14.25pt" o:ole="">
            <v:imagedata r:id="rId305" o:title=""/>
          </v:shape>
          <o:OLEObject Type="Embed" ProgID="Equation.DSMT4" ShapeID="_x0000_i1170" DrawAspect="Content" ObjectID="_1393337403" r:id="rId306"/>
        </w:object>
      </w:r>
    </w:p>
    <w:p w:rsidR="00581256" w:rsidRPr="0091532D" w:rsidRDefault="00581256" w:rsidP="0091532D">
      <w:pPr>
        <w:pStyle w:val="Ttulo3"/>
      </w:pPr>
      <w:bookmarkStart w:id="767" w:name="_Toc319497132"/>
      <w:r w:rsidRPr="0091532D">
        <w:t>Franjas de un plano inclinado con fuente puntual</w:t>
      </w:r>
      <w:bookmarkEnd w:id="767"/>
    </w:p>
    <w:p w:rsidR="00581256" w:rsidRPr="0091532D" w:rsidRDefault="00581256">
      <w:r w:rsidRPr="0091532D">
        <w:t>Esta prueba consistió en replicar las franjas que aparecerían sobre un plano inclinado utilizando un laser de Heli</w:t>
      </w:r>
      <w:r w:rsidR="00E451A7" w:rsidRPr="0091532D">
        <w:t>o-</w:t>
      </w:r>
      <w:r w:rsidR="008D2941" w:rsidRPr="008D2941">
        <w:t>Neón</w:t>
      </w:r>
      <w:r w:rsidR="00E451A7" w:rsidRPr="0091532D">
        <w:t xml:space="preserve"> </w:t>
      </w:r>
      <w:r w:rsidR="009C31ED">
        <w:t>funcionando a una</w:t>
      </w:r>
      <w:r w:rsidR="00E451A7" w:rsidRPr="0091532D">
        <w:t xml:space="preserve"> longitud de onda es de </w:t>
      </w:r>
      <w:r w:rsidR="00E451A7" w:rsidRPr="0091532D">
        <w:rPr>
          <w:position w:val="-10"/>
        </w:rPr>
        <w:object w:dxaOrig="1300" w:dyaOrig="320">
          <v:shape id="_x0000_i1171" type="#_x0000_t75" style="width:65.25pt;height:16.5pt" o:ole="">
            <v:imagedata r:id="rId307" o:title=""/>
          </v:shape>
          <o:OLEObject Type="Embed" ProgID="Equation.DSMT4" ShapeID="_x0000_i1171" DrawAspect="Content" ObjectID="_1393337404" r:id="rId308"/>
        </w:object>
      </w:r>
      <w:r w:rsidR="00D03236" w:rsidRPr="0091532D">
        <w:t>.</w:t>
      </w:r>
    </w:p>
    <w:p w:rsidR="00775ED7" w:rsidRPr="0091532D" w:rsidRDefault="00D03236" w:rsidP="008D2941">
      <w:r w:rsidRPr="0091532D">
        <w:t xml:space="preserve">El plano simulado tiene una reflectividad del </w:t>
      </w:r>
      <w:r w:rsidRPr="0091532D">
        <w:rPr>
          <w:position w:val="-6"/>
        </w:rPr>
        <w:object w:dxaOrig="620" w:dyaOrig="279">
          <v:shape id="_x0000_i1172" type="#_x0000_t75" style="width:31.5pt;height:14.25pt" o:ole="">
            <v:imagedata r:id="rId309" o:title=""/>
          </v:shape>
          <o:OLEObject Type="Embed" ProgID="Equation.DSMT4" ShapeID="_x0000_i1172" DrawAspect="Content" ObjectID="_1393337405" r:id="rId310"/>
        </w:object>
      </w:r>
      <w:r w:rsidRPr="0091532D">
        <w:t xml:space="preserve"> y fue inclinado</w:t>
      </w:r>
      <w:r w:rsidR="00265F18" w:rsidRPr="0091532D">
        <w:t xml:space="preserve"> de tal forma que en el extremo izquierdo la altura de la muestra fuese de </w:t>
      </w:r>
      <w:r w:rsidR="00265F18" w:rsidRPr="0091532D">
        <w:rPr>
          <w:position w:val="-12"/>
        </w:rPr>
        <w:object w:dxaOrig="2060" w:dyaOrig="360">
          <v:shape id="_x0000_i1173" type="#_x0000_t75" style="width:102.75pt;height:18.75pt" o:ole="">
            <v:imagedata r:id="rId311" o:title=""/>
          </v:shape>
          <o:OLEObject Type="Embed" ProgID="Equation.DSMT4" ShapeID="_x0000_i1173" DrawAspect="Content" ObjectID="_1393337406" r:id="rId312"/>
        </w:object>
      </w:r>
      <w:r w:rsidR="00265F18" w:rsidRPr="0091532D">
        <w:t xml:space="preserve">, en el centro fuese </w:t>
      </w:r>
      <w:r w:rsidR="00265F18" w:rsidRPr="0091532D">
        <w:rPr>
          <w:position w:val="-6"/>
        </w:rPr>
        <w:object w:dxaOrig="499" w:dyaOrig="279">
          <v:shape id="_x0000_i1174" type="#_x0000_t75" style="width:25.5pt;height:14.25pt" o:ole="">
            <v:imagedata r:id="rId313" o:title=""/>
          </v:shape>
          <o:OLEObject Type="Embed" ProgID="Equation.DSMT4" ShapeID="_x0000_i1174" DrawAspect="Content" ObjectID="_1393337407" r:id="rId314"/>
        </w:object>
      </w:r>
      <w:r w:rsidR="00265F18" w:rsidRPr="0091532D">
        <w:t xml:space="preserve"> y en el extremo derecho </w:t>
      </w:r>
      <w:r w:rsidR="00265F18" w:rsidRPr="0091532D">
        <w:rPr>
          <w:position w:val="-12"/>
        </w:rPr>
        <w:object w:dxaOrig="1960" w:dyaOrig="360">
          <v:shape id="_x0000_i1175" type="#_x0000_t75" style="width:97.5pt;height:18.75pt" o:ole="">
            <v:imagedata r:id="rId315" o:title=""/>
          </v:shape>
          <o:OLEObject Type="Embed" ProgID="Equation.DSMT4" ShapeID="_x0000_i1175" DrawAspect="Content" ObjectID="_1393337408" r:id="rId316"/>
        </w:object>
      </w:r>
      <w:r w:rsidR="00265F18" w:rsidRPr="0091532D">
        <w:t>. Esta inclinación debería generar un total de 5 franjas claras y 4 franjas oscuras a lo largo del eje X</w:t>
      </w:r>
      <w:r w:rsidR="00E241C3" w:rsidRPr="0091532D">
        <w:t xml:space="preserve">, ya que el cambio entre cada franja es de una diferencia de camino óptico de </w:t>
      </w:r>
      <w:r w:rsidR="00E241C3" w:rsidRPr="0091532D">
        <w:rPr>
          <w:position w:val="-24"/>
        </w:rPr>
        <w:object w:dxaOrig="260" w:dyaOrig="620">
          <v:shape id="_x0000_i1176" type="#_x0000_t75" style="width:12.75pt;height:31.5pt" o:ole="">
            <v:imagedata r:id="rId317" o:title=""/>
          </v:shape>
          <o:OLEObject Type="Embed" ProgID="Equation.DSMT4" ShapeID="_x0000_i1176" DrawAspect="Content" ObjectID="_1393337409" r:id="rId318"/>
        </w:object>
      </w:r>
      <w:r w:rsidR="00E241C3" w:rsidRPr="0091532D">
        <w:t>.</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CF2C7B" w:rsidRDefault="006C6ED6" w:rsidP="00CF2C7B">
            <w:pPr>
              <w:pStyle w:val="Imagenes"/>
            </w:pPr>
            <w:r>
              <w:rPr>
                <w:lang w:eastAsia="es-VE"/>
              </w:rPr>
              <w:lastRenderedPageBreak/>
              <w:pict>
                <v:shape id="_x0000_i1177" type="#_x0000_t75" style="width:285.75pt;height:120pt;visibility:visible">
                  <v:imagedata r:id="rId319" o:title="" croptop="38204f"/>
                </v:shape>
              </w:pict>
            </w:r>
          </w:p>
          <w:p w:rsidR="00775ED7" w:rsidRDefault="00CF2C7B" w:rsidP="00CF2C7B">
            <w:pPr>
              <w:pStyle w:val="Epgrafe"/>
            </w:pPr>
            <w:bookmarkStart w:id="768" w:name="_Toc316563913"/>
            <w:r>
              <w:t xml:space="preserve">Figura </w:t>
            </w:r>
            <w:fldSimple w:instr=" STYLEREF 1 \s ">
              <w:r w:rsidR="004939FD">
                <w:rPr>
                  <w:noProof/>
                </w:rPr>
                <w:t>2</w:t>
              </w:r>
            </w:fldSimple>
            <w:r w:rsidR="001F202F">
              <w:t>.</w:t>
            </w:r>
            <w:fldSimple w:instr=" SEQ Figura \* ARABIC \s 1 ">
              <w:r w:rsidR="004939FD">
                <w:rPr>
                  <w:noProof/>
                </w:rPr>
                <w:t>2</w:t>
              </w:r>
            </w:fldSimple>
            <w:r>
              <w:t xml:space="preserve">: </w:t>
            </w:r>
            <w:r w:rsidRPr="006B602F">
              <w:t>Interferograma simulado de un plano inclinado iluminado por una fuente puntual a la longitud de onda de un laser de He-Ne</w:t>
            </w:r>
            <w:bookmarkEnd w:id="768"/>
          </w:p>
        </w:tc>
      </w:tr>
    </w:tbl>
    <w:p w:rsidR="00D03236" w:rsidRPr="0091532D" w:rsidRDefault="00E241C3">
      <w:r w:rsidRPr="0091532D">
        <w:t xml:space="preserve">Se puede observar que el simulador logra emular el interferograma del plano inclinado obteniendo 5 franjas rojas y 4 franjas oscuras, esto </w:t>
      </w:r>
      <w:r w:rsidR="008D2941" w:rsidRPr="008D2941">
        <w:t>demuestra</w:t>
      </w:r>
      <w:r w:rsidRPr="0091532D">
        <w:t xml:space="preserve"> que </w:t>
      </w:r>
      <w:r w:rsidR="003B6DBB" w:rsidRPr="0091532D">
        <w:t xml:space="preserve">para una fuente puntual, el simulador se comporta correctamente. Adicionalmente el color obtenido corresponde al producido por un laser de He-Ne en su transición de </w:t>
      </w:r>
      <w:r w:rsidR="003B6DBB" w:rsidRPr="0091532D">
        <w:rPr>
          <w:position w:val="-10"/>
        </w:rPr>
        <w:object w:dxaOrig="1300" w:dyaOrig="320">
          <v:shape id="_x0000_i1178" type="#_x0000_t75" style="width:65.25pt;height:16.5pt" o:ole="">
            <v:imagedata r:id="rId320" o:title=""/>
          </v:shape>
          <o:OLEObject Type="Embed" ProgID="Equation.DSMT4" ShapeID="_x0000_i1178" DrawAspect="Content" ObjectID="_1393337410" r:id="rId321"/>
        </w:object>
      </w:r>
      <w:r w:rsidR="003B6DBB" w:rsidRPr="0091532D">
        <w:t>.</w:t>
      </w:r>
    </w:p>
    <w:p w:rsidR="00581256" w:rsidRPr="0091532D" w:rsidRDefault="00581256" w:rsidP="0091532D">
      <w:pPr>
        <w:pStyle w:val="Ttulo3"/>
      </w:pPr>
      <w:bookmarkStart w:id="769" w:name="_Toc319497133"/>
      <w:r w:rsidRPr="0091532D">
        <w:t>Franjas de un plano inclinado en luz blanca</w:t>
      </w:r>
      <w:bookmarkEnd w:id="769"/>
    </w:p>
    <w:p w:rsidR="00A62CF8" w:rsidRDefault="00A62CF8">
      <w:r w:rsidRPr="0091532D">
        <w:t xml:space="preserve">En esta prueba se comprobará </w:t>
      </w:r>
      <w:r w:rsidR="003B6DBB" w:rsidRPr="0091532D">
        <w:t>el comportamiento del simulador en pre</w:t>
      </w:r>
      <w:r w:rsidR="001C31B0" w:rsidRPr="0091532D">
        <w:t>senc</w:t>
      </w:r>
      <w:r w:rsidR="003B6DBB" w:rsidRPr="0091532D">
        <w:t>ia de</w:t>
      </w:r>
      <w:r w:rsidR="001C31B0" w:rsidRPr="0091532D">
        <w:t xml:space="preserve"> una</w:t>
      </w:r>
      <w:r w:rsidR="00D5690A">
        <w:t xml:space="preserve"> fuente con espectro continuo. E</w:t>
      </w:r>
      <w:r w:rsidR="003B6DBB" w:rsidRPr="0091532D">
        <w:t xml:space="preserve">n este caso se simulará una lámpara de </w:t>
      </w:r>
      <w:r w:rsidR="00D5690A">
        <w:t xml:space="preserve">filamento de </w:t>
      </w:r>
      <w:r w:rsidR="003B6DBB" w:rsidRPr="0091532D">
        <w:t xml:space="preserve">tungsteno, la cual tiene un espectro de radiación correspondiente a un cuerpo negro a </w:t>
      </w:r>
      <w:r w:rsidR="001C31B0" w:rsidRPr="0091532D">
        <w:rPr>
          <w:position w:val="-6"/>
        </w:rPr>
        <w:object w:dxaOrig="1440" w:dyaOrig="279">
          <v:shape id="_x0000_i1179" type="#_x0000_t75" style="width:1in;height:14.25pt" o:ole="">
            <v:imagedata r:id="rId322" o:title=""/>
          </v:shape>
          <o:OLEObject Type="Embed" ProgID="Equation.DSMT4" ShapeID="_x0000_i1179" DrawAspect="Content" ObjectID="_1393337411" r:id="rId323"/>
        </w:object>
      </w:r>
      <w:r w:rsidR="001C31B0" w:rsidRPr="0091532D">
        <w:t xml:space="preserve"> como se muestra en la </w:t>
      </w:r>
      <w:r w:rsidR="009D01F6">
        <w:fldChar w:fldCharType="begin"/>
      </w:r>
      <w:r w:rsidR="009D01F6">
        <w:instrText xml:space="preserve"> REF _Ref316483173 \h </w:instrText>
      </w:r>
      <w:r w:rsidR="009D01F6">
        <w:fldChar w:fldCharType="separate"/>
      </w:r>
      <w:r w:rsidR="004939FD">
        <w:t xml:space="preserve">Figura </w:t>
      </w:r>
      <w:r w:rsidR="004939FD">
        <w:rPr>
          <w:noProof/>
        </w:rPr>
        <w:t>2</w:t>
      </w:r>
      <w:r w:rsidR="004939FD">
        <w:t>.</w:t>
      </w:r>
      <w:r w:rsidR="004939FD">
        <w:rPr>
          <w:noProof/>
        </w:rPr>
        <w:t>3</w:t>
      </w:r>
      <w:r w:rsidR="009D01F6">
        <w:fldChar w:fldCharType="end"/>
      </w:r>
      <w:r w:rsidR="00D5690A">
        <w:t xml:space="preserve"> y </w:t>
      </w:r>
      <w:r w:rsidR="00720700" w:rsidRPr="0091532D">
        <w:t>que corresponde al iluminador estándar A de la CIE</w:t>
      </w:r>
      <w:r w:rsidR="0029627E" w:rsidRPr="0091532D">
        <w:t xml:space="preserve"> </w:t>
      </w:r>
      <w:r w:rsidR="0029627E" w:rsidRPr="0091532D">
        <w:fldChar w:fldCharType="begin"/>
      </w:r>
      <w:r w:rsidR="002D3620">
        <w:instrText xml:space="preserve"> ADDIN EN.CITE &lt;EndNote&gt;&lt;Cite&gt;&lt;Year&gt;2000&lt;/Year&gt;&lt;RecNum&gt;42&lt;/RecNum&gt;&lt;DisplayText&gt;[12]&lt;/DisplayText&gt;&lt;record&gt;&lt;rec-number&gt;42&lt;/rec-number&gt;&lt;foreign-keys&gt;&lt;key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29627E" w:rsidRPr="0091532D">
        <w:fldChar w:fldCharType="separate"/>
      </w:r>
      <w:r w:rsidR="002D3620">
        <w:rPr>
          <w:noProof/>
        </w:rPr>
        <w:t>[</w:t>
      </w:r>
      <w:hyperlink w:anchor="_ENREF_12" w:tooltip=", 2000 #42" w:history="1">
        <w:r w:rsidR="007C66BC">
          <w:rPr>
            <w:noProof/>
          </w:rPr>
          <w:t>12</w:t>
        </w:r>
      </w:hyperlink>
      <w:r w:rsidR="002D3620">
        <w:rPr>
          <w:noProof/>
        </w:rPr>
        <w:t>]</w:t>
      </w:r>
      <w:r w:rsidR="0029627E" w:rsidRPr="0091532D">
        <w:fldChar w:fldCharType="end"/>
      </w:r>
      <w:r w:rsidR="001C31B0" w:rsidRPr="0091532D">
        <w:t>.</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9D01F6" w:rsidRDefault="006C6ED6" w:rsidP="009D01F6">
            <w:pPr>
              <w:pStyle w:val="Imagenes"/>
            </w:pPr>
            <w:r>
              <w:rPr>
                <w:lang w:eastAsia="es-VE"/>
              </w:rPr>
              <w:lastRenderedPageBreak/>
              <w:pict>
                <v:shape id="_x0000_i1180" type="#_x0000_t75" style="width:393.75pt;height:277.5pt;visibility:visible">
                  <v:imagedata r:id="rId324" o:title="" cropleft="3899f" cropright="4683f"/>
                </v:shape>
              </w:pict>
            </w:r>
          </w:p>
          <w:p w:rsidR="00775ED7" w:rsidRDefault="009D01F6" w:rsidP="007C66BC">
            <w:pPr>
              <w:pStyle w:val="Epgrafe"/>
            </w:pPr>
            <w:bookmarkStart w:id="770" w:name="_Ref316483173"/>
            <w:bookmarkStart w:id="771" w:name="_Toc316563914"/>
            <w:r>
              <w:t xml:space="preserve">Figura </w:t>
            </w:r>
            <w:fldSimple w:instr=" STYLEREF 1 \s ">
              <w:r w:rsidR="004939FD">
                <w:rPr>
                  <w:noProof/>
                </w:rPr>
                <w:t>2</w:t>
              </w:r>
            </w:fldSimple>
            <w:r w:rsidR="001F202F">
              <w:t>.</w:t>
            </w:r>
            <w:fldSimple w:instr=" SEQ Figura \* ARABIC \s 1 ">
              <w:r w:rsidR="004939FD">
                <w:rPr>
                  <w:noProof/>
                </w:rPr>
                <w:t>3</w:t>
              </w:r>
            </w:fldSimple>
            <w:bookmarkEnd w:id="770"/>
            <w:r>
              <w:t xml:space="preserve">: </w:t>
            </w:r>
            <w:r w:rsidRPr="00A74923">
              <w:t>Espectro del iluminador estándar A de la CIE</w:t>
            </w:r>
            <w:bookmarkEnd w:id="771"/>
            <w:r w:rsidR="009C31ED">
              <w:t xml:space="preserve"> obtenido a partir de </w:t>
            </w:r>
            <w:r w:rsidR="009C31ED" w:rsidRPr="0091532D">
              <w:fldChar w:fldCharType="begin"/>
            </w:r>
            <w:r w:rsidR="002D3620">
              <w:instrText xml:space="preserve"> ADDIN EN.CITE &lt;EndNote&gt;&lt;Cite&gt;&lt;Year&gt;2000&lt;/Year&gt;&lt;RecNum&gt;42&lt;/RecNum&gt;&lt;DisplayText&gt;[12]&lt;/DisplayText&gt;&lt;record&gt;&lt;rec-number&gt;42&lt;/rec-number&gt;&lt;foreign-keys&gt;&lt;key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9C31ED" w:rsidRPr="0091532D">
              <w:fldChar w:fldCharType="separate"/>
            </w:r>
            <w:r w:rsidR="002D3620">
              <w:rPr>
                <w:noProof/>
              </w:rPr>
              <w:t>[</w:t>
            </w:r>
            <w:hyperlink w:anchor="_ENREF_12" w:tooltip=", 2000 #42" w:history="1">
              <w:r w:rsidR="007C66BC">
                <w:rPr>
                  <w:noProof/>
                </w:rPr>
                <w:t>12</w:t>
              </w:r>
            </w:hyperlink>
            <w:r w:rsidR="002D3620">
              <w:rPr>
                <w:noProof/>
              </w:rPr>
              <w:t>]</w:t>
            </w:r>
            <w:r w:rsidR="009C31ED" w:rsidRPr="0091532D">
              <w:fldChar w:fldCharType="end"/>
            </w:r>
          </w:p>
        </w:tc>
      </w:tr>
    </w:tbl>
    <w:p w:rsidR="00C841D6" w:rsidRPr="0091532D" w:rsidRDefault="00C841D6" w:rsidP="008D2941">
      <w:r w:rsidRPr="009D01F6">
        <w:t>Utilizando una fuente de este tipo</w:t>
      </w:r>
      <w:r w:rsidR="008D2941" w:rsidRPr="009D01F6">
        <w:t xml:space="preserve">, </w:t>
      </w:r>
      <w:r w:rsidRPr="009D01F6">
        <w:t>el interferómetro que se debe obtener es un patrón de</w:t>
      </w:r>
      <w:r w:rsidRPr="0091532D">
        <w:t xml:space="preserve"> franjas de colores, que deben ir desvaneciéndose si la diferencia de caminos ópticos se acerca a la longitud de coherencia de la fuente. Sin embargo, la longitud de coherencia que afectará a cada sensor RGB </w:t>
      </w:r>
      <w:r w:rsidR="00BA703F" w:rsidRPr="0091532D">
        <w:t xml:space="preserve">será aproximadamente igual a la velocidad de la luz dividida entre el ancho de banda del espectro que absorbería cada sensor. En la </w:t>
      </w:r>
      <w:r w:rsidR="009D01F6">
        <w:fldChar w:fldCharType="begin"/>
      </w:r>
      <w:r w:rsidR="009D01F6">
        <w:instrText xml:space="preserve"> REF _Ref316483256 \h </w:instrText>
      </w:r>
      <w:r w:rsidR="009D01F6">
        <w:fldChar w:fldCharType="separate"/>
      </w:r>
      <w:r w:rsidR="004939FD">
        <w:t xml:space="preserve">Figura </w:t>
      </w:r>
      <w:r w:rsidR="004939FD">
        <w:rPr>
          <w:noProof/>
        </w:rPr>
        <w:t>2</w:t>
      </w:r>
      <w:r w:rsidR="004939FD">
        <w:t>.</w:t>
      </w:r>
      <w:r w:rsidR="004939FD">
        <w:rPr>
          <w:noProof/>
        </w:rPr>
        <w:t>4</w:t>
      </w:r>
      <w:r w:rsidR="009D01F6">
        <w:fldChar w:fldCharType="end"/>
      </w:r>
      <w:r w:rsidR="007431CE" w:rsidRPr="0091532D">
        <w:t xml:space="preserve"> </w:t>
      </w:r>
      <w:r w:rsidR="00BA703F" w:rsidRPr="0091532D">
        <w:t>se mu</w:t>
      </w:r>
      <w:r w:rsidR="007431CE" w:rsidRPr="0091532D">
        <w:t>e</w:t>
      </w:r>
      <w:r w:rsidR="00BA703F" w:rsidRPr="0091532D">
        <w:t>stra el espectro absorbido por cada uno de los sensores si se utiliza el espectro de emisión de la</w:t>
      </w:r>
      <w:r w:rsidR="009D01F6">
        <w:t xml:space="preserve"> </w:t>
      </w:r>
      <w:r w:rsidR="009D01F6">
        <w:fldChar w:fldCharType="begin"/>
      </w:r>
      <w:r w:rsidR="009D01F6">
        <w:instrText xml:space="preserve"> REF _Ref316483173 \h </w:instrText>
      </w:r>
      <w:r w:rsidR="009D01F6">
        <w:fldChar w:fldCharType="separate"/>
      </w:r>
      <w:r w:rsidR="004939FD">
        <w:t xml:space="preserve">Figura </w:t>
      </w:r>
      <w:r w:rsidR="004939FD">
        <w:rPr>
          <w:noProof/>
        </w:rPr>
        <w:t>2</w:t>
      </w:r>
      <w:r w:rsidR="004939FD">
        <w:t>.</w:t>
      </w:r>
      <w:r w:rsidR="004939FD">
        <w:rPr>
          <w:noProof/>
        </w:rPr>
        <w:t>3</w:t>
      </w:r>
      <w:r w:rsidR="009D01F6">
        <w:fldChar w:fldCharType="end"/>
      </w:r>
      <w:r w:rsidR="00BA703F" w:rsidRPr="0091532D">
        <w:t>.</w:t>
      </w:r>
    </w:p>
    <w:tbl>
      <w:tblPr>
        <w:tblW w:w="0" w:type="auto"/>
        <w:tblLook w:val="04A0" w:firstRow="1" w:lastRow="0" w:firstColumn="1" w:lastColumn="0" w:noHBand="0" w:noVBand="1"/>
      </w:tblPr>
      <w:tblGrid>
        <w:gridCol w:w="9261"/>
      </w:tblGrid>
      <w:tr w:rsidR="00BA703F" w:rsidRPr="00AF0007" w:rsidTr="00AF0007">
        <w:tc>
          <w:tcPr>
            <w:tcW w:w="9261" w:type="dxa"/>
            <w:shd w:val="clear" w:color="auto" w:fill="auto"/>
          </w:tcPr>
          <w:p w:rsidR="009D01F6" w:rsidRDefault="006C6ED6" w:rsidP="009D01F6">
            <w:pPr>
              <w:pStyle w:val="Imagenes"/>
            </w:pPr>
            <w:r>
              <w:rPr>
                <w:lang w:eastAsia="es-VE"/>
              </w:rPr>
              <w:lastRenderedPageBreak/>
              <w:pict>
                <v:shape id="_x0000_i1181" type="#_x0000_t75" style="width:425.25pt;height:293.25pt;visibility:visible">
                  <v:imagedata r:id="rId325" o:title="" cropleft="3577f" cropright="3858f"/>
                </v:shape>
              </w:pict>
            </w:r>
          </w:p>
          <w:p w:rsidR="00BA703F" w:rsidRPr="00AF0007" w:rsidRDefault="009D01F6" w:rsidP="009D01F6">
            <w:pPr>
              <w:pStyle w:val="Epgrafe"/>
            </w:pPr>
            <w:bookmarkStart w:id="772" w:name="_Ref316483256"/>
            <w:bookmarkStart w:id="773" w:name="_Toc316563915"/>
            <w:r>
              <w:t xml:space="preserve">Figura </w:t>
            </w:r>
            <w:fldSimple w:instr=" STYLEREF 1 \s ">
              <w:r w:rsidR="004939FD">
                <w:rPr>
                  <w:noProof/>
                </w:rPr>
                <w:t>2</w:t>
              </w:r>
            </w:fldSimple>
            <w:r w:rsidR="001F202F">
              <w:t>.</w:t>
            </w:r>
            <w:fldSimple w:instr=" SEQ Figura \* ARABIC \s 1 ">
              <w:r w:rsidR="004939FD">
                <w:rPr>
                  <w:noProof/>
                </w:rPr>
                <w:t>4</w:t>
              </w:r>
            </w:fldSimple>
            <w:bookmarkEnd w:id="772"/>
            <w:r>
              <w:t>:</w:t>
            </w:r>
            <w:r w:rsidRPr="00AF0007">
              <w:t xml:space="preserve"> Espectro absorbido por sensores RGB de una fuente del iluminador estándar A de la CIE</w:t>
            </w:r>
            <w:bookmarkEnd w:id="773"/>
          </w:p>
        </w:tc>
      </w:tr>
    </w:tbl>
    <w:p w:rsidR="00BA703F" w:rsidRPr="0091532D" w:rsidRDefault="0070729D" w:rsidP="00C841D6">
      <w:r w:rsidRPr="0091532D">
        <w:t xml:space="preserve">Si se utiliza el cálculo de la longitud de coherencia suponiendo que los espectros son </w:t>
      </w:r>
      <w:r w:rsidR="008D2941" w:rsidRPr="008D2941">
        <w:t>gaussianos</w:t>
      </w:r>
      <w:r w:rsidRPr="0091532D">
        <w:t xml:space="preserve">, se puede utilizar la siguiente ecuación </w:t>
      </w:r>
    </w:p>
    <w:p w:rsidR="0070729D" w:rsidRPr="0091532D" w:rsidRDefault="0070729D" w:rsidP="0091532D">
      <w:pPr>
        <w:pStyle w:val="MTDisplayEquation"/>
      </w:pPr>
      <w:r w:rsidRPr="0091532D">
        <w:rPr>
          <w:lang w:val="es-VE"/>
        </w:rPr>
        <w:tab/>
      </w:r>
      <w:r w:rsidRPr="0091532D">
        <w:rPr>
          <w:position w:val="-24"/>
          <w:lang w:val="es-VE"/>
        </w:rPr>
        <w:object w:dxaOrig="1740" w:dyaOrig="660">
          <v:shape id="_x0000_i1182" type="#_x0000_t75" style="width:86.25pt;height:33pt" o:ole="">
            <v:imagedata r:id="rId326" o:title=""/>
          </v:shape>
          <o:OLEObject Type="Embed" ProgID="Equation.DSMT4" ShapeID="_x0000_i1182" DrawAspect="Content" ObjectID="_1393337412" r:id="rId327"/>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del w:id="774" w:author="veloz" w:date="2012-03-15T12:44:00Z">
        <w:r w:rsidR="004939FD" w:rsidDel="004939FD">
          <w:rPr>
            <w:lang w:val="es-VE"/>
          </w:rPr>
          <w:fldChar w:fldCharType="separate"/>
        </w:r>
      </w:del>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7</w:instrText>
      </w:r>
      <w:r w:rsidR="00CF2C7B">
        <w:rPr>
          <w:lang w:val="es-VE"/>
        </w:rPr>
        <w:fldChar w:fldCharType="end"/>
      </w:r>
      <w:r w:rsidR="00CF2C7B">
        <w:rPr>
          <w:lang w:val="es-VE"/>
        </w:rPr>
        <w:instrText>)</w:instrText>
      </w:r>
      <w:r w:rsidR="00CF2C7B">
        <w:rPr>
          <w:lang w:val="es-VE"/>
        </w:rPr>
        <w:fldChar w:fldCharType="end"/>
      </w:r>
    </w:p>
    <w:p w:rsidR="00C841D6" w:rsidRPr="0091532D" w:rsidRDefault="00C841D6">
      <w:r w:rsidRPr="0091532D">
        <w:t xml:space="preserve"> </w:t>
      </w:r>
      <w:r w:rsidR="007131C9" w:rsidRPr="0091532D">
        <w:t xml:space="preserve">Con </w:t>
      </w:r>
      <w:r w:rsidR="007131C9" w:rsidRPr="0091532D">
        <w:rPr>
          <w:position w:val="-12"/>
        </w:rPr>
        <w:object w:dxaOrig="279" w:dyaOrig="360">
          <v:shape id="_x0000_i1183" type="#_x0000_t75" style="width:14.25pt;height:18.75pt" o:ole="">
            <v:imagedata r:id="rId328" o:title=""/>
          </v:shape>
          <o:OLEObject Type="Embed" ProgID="Equation.DSMT4" ShapeID="_x0000_i1183" DrawAspect="Content" ObjectID="_1393337413" r:id="rId329"/>
        </w:object>
      </w:r>
      <w:r w:rsidR="007131C9" w:rsidRPr="0091532D">
        <w:t xml:space="preserve"> la longitud media y </w:t>
      </w:r>
      <w:r w:rsidR="007131C9" w:rsidRPr="0091532D">
        <w:rPr>
          <w:position w:val="-6"/>
        </w:rPr>
        <w:object w:dxaOrig="380" w:dyaOrig="279">
          <v:shape id="_x0000_i1184" type="#_x0000_t75" style="width:18.75pt;height:14.25pt" o:ole="">
            <v:imagedata r:id="rId330" o:title=""/>
          </v:shape>
          <o:OLEObject Type="Embed" ProgID="Equation.DSMT4" ShapeID="_x0000_i1184" DrawAspect="Content" ObjectID="_1393337414" r:id="rId331"/>
        </w:object>
      </w:r>
      <w:r w:rsidR="007131C9" w:rsidRPr="0091532D">
        <w:t xml:space="preserve"> el ancho de la </w:t>
      </w:r>
      <w:r w:rsidR="004F265A" w:rsidRPr="0091532D">
        <w:t>gaussiana</w:t>
      </w:r>
      <w:r w:rsidR="007131C9" w:rsidRPr="0091532D">
        <w:t>. De acuerdo a la gráfica en la</w:t>
      </w:r>
      <w:r w:rsidR="00D5690A">
        <w:t xml:space="preserve"> </w:t>
      </w:r>
      <w:r w:rsidR="00D5690A">
        <w:fldChar w:fldCharType="begin"/>
      </w:r>
      <w:r w:rsidR="00D5690A">
        <w:instrText xml:space="preserve"> REF _Ref316483256 \h </w:instrText>
      </w:r>
      <w:r w:rsidR="00D5690A">
        <w:fldChar w:fldCharType="separate"/>
      </w:r>
      <w:r w:rsidR="004939FD">
        <w:t xml:space="preserve">Figura </w:t>
      </w:r>
      <w:r w:rsidR="004939FD">
        <w:rPr>
          <w:noProof/>
        </w:rPr>
        <w:t>2</w:t>
      </w:r>
      <w:r w:rsidR="004939FD">
        <w:t>.</w:t>
      </w:r>
      <w:r w:rsidR="004939FD">
        <w:rPr>
          <w:noProof/>
        </w:rPr>
        <w:t>4</w:t>
      </w:r>
      <w:r w:rsidR="00D5690A">
        <w:fldChar w:fldCharType="end"/>
      </w:r>
      <w:r w:rsidR="007131C9" w:rsidRPr="0091532D">
        <w:t>, tenemos los siguientes valores para los sensores:</w:t>
      </w:r>
    </w:p>
    <w:p w:rsidR="000F1947" w:rsidRPr="0091532D" w:rsidRDefault="000F1947" w:rsidP="0091532D">
      <w:pPr>
        <w:pStyle w:val="Epgrafe"/>
      </w:pPr>
      <w:bookmarkStart w:id="775" w:name="_Toc316136359"/>
      <w:r w:rsidRPr="008D2941">
        <w:t xml:space="preserve">Tabla </w:t>
      </w:r>
      <w:fldSimple w:instr=" STYLEREF 1 \s ">
        <w:r w:rsidR="004939FD">
          <w:rPr>
            <w:noProof/>
          </w:rPr>
          <w:t>2</w:t>
        </w:r>
      </w:fldSimple>
      <w:r w:rsidRPr="0091532D">
        <w:t>.</w:t>
      </w:r>
      <w:fldSimple w:instr=" SEQ Tabla \* ARABIC \s 1 ">
        <w:r w:rsidR="004939FD">
          <w:rPr>
            <w:noProof/>
          </w:rPr>
          <w:t>1</w:t>
        </w:r>
      </w:fldSimple>
      <w:r w:rsidRPr="0091532D">
        <w:t xml:space="preserve"> : Longitud de coherencia del espectro absorbido por los sensores RGB </w:t>
      </w:r>
      <w:bookmarkEnd w:id="77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5"/>
        <w:gridCol w:w="2315"/>
        <w:gridCol w:w="2315"/>
        <w:gridCol w:w="2316"/>
      </w:tblGrid>
      <w:tr w:rsidR="00EB6636" w:rsidRPr="00AF0007" w:rsidTr="00AF0007">
        <w:tc>
          <w:tcPr>
            <w:tcW w:w="2315" w:type="dxa"/>
            <w:shd w:val="clear" w:color="auto" w:fill="auto"/>
          </w:tcPr>
          <w:p w:rsidR="007131C9" w:rsidRPr="00CF3D55" w:rsidRDefault="007131C9" w:rsidP="0091532D">
            <w:pPr>
              <w:pStyle w:val="Titulotablanormal"/>
            </w:pPr>
            <w:r w:rsidRPr="00CF3D55">
              <w:rPr>
                <w:lang w:val="es-VE"/>
              </w:rPr>
              <w:t>Sensor</w:t>
            </w:r>
          </w:p>
        </w:tc>
        <w:tc>
          <w:tcPr>
            <w:tcW w:w="2315" w:type="dxa"/>
            <w:shd w:val="clear" w:color="auto" w:fill="auto"/>
          </w:tcPr>
          <w:p w:rsidR="007131C9" w:rsidRPr="00CF3D55" w:rsidRDefault="007131C9" w:rsidP="0091532D">
            <w:pPr>
              <w:pStyle w:val="Titulotablanormal"/>
            </w:pPr>
            <w:r w:rsidRPr="00CF3D55">
              <w:rPr>
                <w:position w:val="-12"/>
                <w:lang w:val="es-VE"/>
              </w:rPr>
              <w:object w:dxaOrig="279" w:dyaOrig="360">
                <v:shape id="_x0000_i1185" type="#_x0000_t75" style="width:14.25pt;height:18.75pt" o:ole="">
                  <v:imagedata r:id="rId332" o:title=""/>
                </v:shape>
                <o:OLEObject Type="Embed" ProgID="Equation.DSMT4" ShapeID="_x0000_i1185" DrawAspect="Content" ObjectID="_1393337415" r:id="rId333"/>
              </w:object>
            </w:r>
          </w:p>
        </w:tc>
        <w:tc>
          <w:tcPr>
            <w:tcW w:w="2315" w:type="dxa"/>
            <w:shd w:val="clear" w:color="auto" w:fill="auto"/>
          </w:tcPr>
          <w:p w:rsidR="007131C9" w:rsidRPr="00CF3D55" w:rsidRDefault="007131C9" w:rsidP="0091532D">
            <w:pPr>
              <w:pStyle w:val="Titulotablanormal"/>
            </w:pPr>
            <w:r w:rsidRPr="00CF3D55">
              <w:rPr>
                <w:position w:val="-6"/>
                <w:lang w:val="es-VE"/>
              </w:rPr>
              <w:object w:dxaOrig="380" w:dyaOrig="279">
                <v:shape id="_x0000_i1186" type="#_x0000_t75" style="width:18.75pt;height:14.25pt" o:ole="">
                  <v:imagedata r:id="rId334" o:title=""/>
                </v:shape>
                <o:OLEObject Type="Embed" ProgID="Equation.DSMT4" ShapeID="_x0000_i1186" DrawAspect="Content" ObjectID="_1393337416" r:id="rId335"/>
              </w:object>
            </w:r>
          </w:p>
        </w:tc>
        <w:tc>
          <w:tcPr>
            <w:tcW w:w="2316" w:type="dxa"/>
            <w:shd w:val="clear" w:color="auto" w:fill="auto"/>
          </w:tcPr>
          <w:p w:rsidR="007131C9" w:rsidRPr="00CF3D55" w:rsidRDefault="007131C9" w:rsidP="0091532D">
            <w:pPr>
              <w:pStyle w:val="Titulotablanormal"/>
            </w:pPr>
            <w:r w:rsidRPr="00CF3D55">
              <w:rPr>
                <w:position w:val="-12"/>
                <w:lang w:val="es-VE"/>
              </w:rPr>
              <w:object w:dxaOrig="300" w:dyaOrig="360">
                <v:shape id="_x0000_i1187" type="#_x0000_t75" style="width:14.25pt;height:18.75pt" o:ole="">
                  <v:imagedata r:id="rId336" o:title=""/>
                </v:shape>
                <o:OLEObject Type="Embed" ProgID="Equation.DSMT4" ShapeID="_x0000_i1187" DrawAspect="Content" ObjectID="_1393337417" r:id="rId337"/>
              </w:object>
            </w:r>
          </w:p>
        </w:tc>
      </w:tr>
      <w:tr w:rsidR="00EB6636" w:rsidRPr="00AF0007" w:rsidTr="00AF0007">
        <w:tc>
          <w:tcPr>
            <w:tcW w:w="2315" w:type="dxa"/>
            <w:shd w:val="clear" w:color="auto" w:fill="auto"/>
          </w:tcPr>
          <w:p w:rsidR="007131C9" w:rsidRPr="00AF0007" w:rsidRDefault="007131C9" w:rsidP="0091532D">
            <w:pPr>
              <w:pStyle w:val="TablaNormal0"/>
            </w:pPr>
            <w:r w:rsidRPr="00AF0007">
              <w:t>Rojo</w:t>
            </w:r>
          </w:p>
        </w:tc>
        <w:tc>
          <w:tcPr>
            <w:tcW w:w="2315" w:type="dxa"/>
            <w:shd w:val="clear" w:color="auto" w:fill="auto"/>
          </w:tcPr>
          <w:p w:rsidR="007131C9" w:rsidRPr="00AF0007" w:rsidRDefault="007131C9" w:rsidP="0091532D">
            <w:pPr>
              <w:pStyle w:val="TablaNormal0"/>
            </w:pPr>
            <w:r w:rsidRPr="00AF0007">
              <w:rPr>
                <w:position w:val="-6"/>
              </w:rPr>
              <w:object w:dxaOrig="720" w:dyaOrig="279">
                <v:shape id="_x0000_i1188" type="#_x0000_t75" style="width:36pt;height:14.25pt" o:ole="">
                  <v:imagedata r:id="rId338" o:title=""/>
                </v:shape>
                <o:OLEObject Type="Embed" ProgID="Equation.DSMT4" ShapeID="_x0000_i1188" DrawAspect="Content" ObjectID="_1393337418" r:id="rId339"/>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89" type="#_x0000_t75" style="width:30pt;height:14.25pt" o:ole="">
                  <v:imagedata r:id="rId340" o:title=""/>
                </v:shape>
                <o:OLEObject Type="Embed" ProgID="Equation.DSMT4" ShapeID="_x0000_i1189" DrawAspect="Content" ObjectID="_1393337419" r:id="rId341"/>
              </w:object>
            </w:r>
          </w:p>
        </w:tc>
        <w:tc>
          <w:tcPr>
            <w:tcW w:w="2316" w:type="dxa"/>
            <w:shd w:val="clear" w:color="auto" w:fill="auto"/>
          </w:tcPr>
          <w:p w:rsidR="007131C9" w:rsidRPr="00AF0007" w:rsidRDefault="007131C9" w:rsidP="0091532D">
            <w:pPr>
              <w:pStyle w:val="TablaNormal0"/>
            </w:pPr>
            <w:r w:rsidRPr="00AF0007">
              <w:rPr>
                <w:position w:val="-10"/>
              </w:rPr>
              <w:object w:dxaOrig="859" w:dyaOrig="320">
                <v:shape id="_x0000_i1190" type="#_x0000_t75" style="width:42.75pt;height:16.5pt" o:ole="">
                  <v:imagedata r:id="rId342" o:title=""/>
                </v:shape>
                <o:OLEObject Type="Embed" ProgID="Equation.DSMT4" ShapeID="_x0000_i1190" DrawAspect="Content" ObjectID="_1393337420" r:id="rId343"/>
              </w:object>
            </w:r>
          </w:p>
        </w:tc>
      </w:tr>
      <w:tr w:rsidR="00EB6636" w:rsidRPr="00AF0007" w:rsidTr="00AF0007">
        <w:tc>
          <w:tcPr>
            <w:tcW w:w="2315" w:type="dxa"/>
            <w:shd w:val="clear" w:color="auto" w:fill="auto"/>
          </w:tcPr>
          <w:p w:rsidR="007131C9" w:rsidRPr="00AF0007" w:rsidRDefault="007131C9" w:rsidP="0091532D">
            <w:pPr>
              <w:pStyle w:val="TablaNormal0"/>
            </w:pPr>
            <w:r w:rsidRPr="00AF0007">
              <w:t>Verde</w:t>
            </w:r>
          </w:p>
        </w:tc>
        <w:tc>
          <w:tcPr>
            <w:tcW w:w="2315" w:type="dxa"/>
            <w:shd w:val="clear" w:color="auto" w:fill="auto"/>
          </w:tcPr>
          <w:p w:rsidR="007131C9" w:rsidRPr="00AF0007" w:rsidRDefault="007131C9" w:rsidP="0091532D">
            <w:pPr>
              <w:pStyle w:val="TablaNormal0"/>
            </w:pPr>
            <w:r w:rsidRPr="00AF0007">
              <w:rPr>
                <w:position w:val="-6"/>
              </w:rPr>
              <w:object w:dxaOrig="700" w:dyaOrig="279">
                <v:shape id="_x0000_i1191" type="#_x0000_t75" style="width:35.25pt;height:14.25pt" o:ole="">
                  <v:imagedata r:id="rId344" o:title=""/>
                </v:shape>
                <o:OLEObject Type="Embed" ProgID="Equation.DSMT4" ShapeID="_x0000_i1191" DrawAspect="Content" ObjectID="_1393337421" r:id="rId345"/>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92" type="#_x0000_t75" style="width:30pt;height:14.25pt" o:ole="">
                  <v:imagedata r:id="rId346" o:title=""/>
                </v:shape>
                <o:OLEObject Type="Embed" ProgID="Equation.DSMT4" ShapeID="_x0000_i1192" DrawAspect="Content" ObjectID="_1393337422" r:id="rId347"/>
              </w:object>
            </w:r>
          </w:p>
        </w:tc>
        <w:tc>
          <w:tcPr>
            <w:tcW w:w="2316" w:type="dxa"/>
            <w:shd w:val="clear" w:color="auto" w:fill="auto"/>
          </w:tcPr>
          <w:p w:rsidR="007131C9" w:rsidRPr="00AF0007" w:rsidRDefault="007131C9" w:rsidP="0091532D">
            <w:pPr>
              <w:pStyle w:val="TablaNormal0"/>
            </w:pPr>
            <w:r w:rsidRPr="00AF0007">
              <w:rPr>
                <w:position w:val="-10"/>
              </w:rPr>
              <w:object w:dxaOrig="800" w:dyaOrig="320">
                <v:shape id="_x0000_i1193" type="#_x0000_t75" style="width:39.75pt;height:16.5pt" o:ole="">
                  <v:imagedata r:id="rId348" o:title=""/>
                </v:shape>
                <o:OLEObject Type="Embed" ProgID="Equation.DSMT4" ShapeID="_x0000_i1193" DrawAspect="Content" ObjectID="_1393337423" r:id="rId349"/>
              </w:object>
            </w:r>
          </w:p>
        </w:tc>
      </w:tr>
      <w:tr w:rsidR="00EB6636" w:rsidRPr="00AF0007" w:rsidTr="00AF0007">
        <w:tc>
          <w:tcPr>
            <w:tcW w:w="2315" w:type="dxa"/>
            <w:shd w:val="clear" w:color="auto" w:fill="auto"/>
          </w:tcPr>
          <w:p w:rsidR="007131C9" w:rsidRPr="00AF0007" w:rsidRDefault="007131C9" w:rsidP="0091532D">
            <w:pPr>
              <w:pStyle w:val="TablaNormal0"/>
            </w:pPr>
            <w:r w:rsidRPr="00AF0007">
              <w:t>Azul</w:t>
            </w:r>
          </w:p>
        </w:tc>
        <w:tc>
          <w:tcPr>
            <w:tcW w:w="2315" w:type="dxa"/>
            <w:shd w:val="clear" w:color="auto" w:fill="auto"/>
          </w:tcPr>
          <w:p w:rsidR="007131C9" w:rsidRPr="00AF0007" w:rsidRDefault="000F1947" w:rsidP="0091532D">
            <w:pPr>
              <w:pStyle w:val="TablaNormal0"/>
            </w:pPr>
            <w:r w:rsidRPr="00AF0007">
              <w:rPr>
                <w:position w:val="-6"/>
              </w:rPr>
              <w:object w:dxaOrig="740" w:dyaOrig="279">
                <v:shape id="_x0000_i1194" type="#_x0000_t75" style="width:36.75pt;height:14.25pt" o:ole="">
                  <v:imagedata r:id="rId350" o:title=""/>
                </v:shape>
                <o:OLEObject Type="Embed" ProgID="Equation.DSMT4" ShapeID="_x0000_i1194" DrawAspect="Content" ObjectID="_1393337424" r:id="rId351"/>
              </w:object>
            </w:r>
          </w:p>
        </w:tc>
        <w:tc>
          <w:tcPr>
            <w:tcW w:w="2315" w:type="dxa"/>
            <w:shd w:val="clear" w:color="auto" w:fill="auto"/>
          </w:tcPr>
          <w:p w:rsidR="007131C9" w:rsidRPr="00AF0007" w:rsidRDefault="000F1947" w:rsidP="0091532D">
            <w:pPr>
              <w:pStyle w:val="TablaNormal0"/>
            </w:pPr>
            <w:r w:rsidRPr="00AF0007">
              <w:rPr>
                <w:position w:val="-6"/>
              </w:rPr>
              <w:object w:dxaOrig="620" w:dyaOrig="279">
                <v:shape id="_x0000_i1195" type="#_x0000_t75" style="width:31.5pt;height:14.25pt" o:ole="">
                  <v:imagedata r:id="rId352" o:title=""/>
                </v:shape>
                <o:OLEObject Type="Embed" ProgID="Equation.DSMT4" ShapeID="_x0000_i1195" DrawAspect="Content" ObjectID="_1393337425" r:id="rId353"/>
              </w:object>
            </w:r>
          </w:p>
        </w:tc>
        <w:tc>
          <w:tcPr>
            <w:tcW w:w="2316" w:type="dxa"/>
            <w:shd w:val="clear" w:color="auto" w:fill="auto"/>
          </w:tcPr>
          <w:p w:rsidR="007131C9" w:rsidRPr="00AF0007" w:rsidRDefault="000F1947" w:rsidP="0091532D">
            <w:pPr>
              <w:pStyle w:val="TablaNormal0"/>
            </w:pPr>
            <w:r w:rsidRPr="00AF0007">
              <w:rPr>
                <w:position w:val="-10"/>
              </w:rPr>
              <w:object w:dxaOrig="800" w:dyaOrig="320">
                <v:shape id="_x0000_i1196" type="#_x0000_t75" style="width:39.75pt;height:16.5pt" o:ole="">
                  <v:imagedata r:id="rId354" o:title=""/>
                </v:shape>
                <o:OLEObject Type="Embed" ProgID="Equation.DSMT4" ShapeID="_x0000_i1196" DrawAspect="Content" ObjectID="_1393337426" r:id="rId355"/>
              </w:object>
            </w:r>
          </w:p>
        </w:tc>
      </w:tr>
    </w:tbl>
    <w:p w:rsidR="007131C9" w:rsidRPr="0091532D" w:rsidRDefault="000F1947" w:rsidP="008D2941">
      <w:r w:rsidRPr="0091532D">
        <w:lastRenderedPageBreak/>
        <w:t xml:space="preserve">Utilizando el simulador se generó un espectro de emisión como el de la </w:t>
      </w:r>
      <w:r w:rsidR="009D01F6">
        <w:fldChar w:fldCharType="begin"/>
      </w:r>
      <w:r w:rsidR="009D01F6">
        <w:instrText xml:space="preserve"> REF _Ref316483173 \h </w:instrText>
      </w:r>
      <w:r w:rsidR="009D01F6">
        <w:fldChar w:fldCharType="separate"/>
      </w:r>
      <w:r w:rsidR="004939FD">
        <w:t xml:space="preserve">Figura </w:t>
      </w:r>
      <w:r w:rsidR="004939FD">
        <w:rPr>
          <w:noProof/>
        </w:rPr>
        <w:t>2</w:t>
      </w:r>
      <w:r w:rsidR="004939FD">
        <w:t>.</w:t>
      </w:r>
      <w:r w:rsidR="004939FD">
        <w:rPr>
          <w:noProof/>
        </w:rPr>
        <w:t>3</w:t>
      </w:r>
      <w:r w:rsidR="009D01F6">
        <w:fldChar w:fldCharType="end"/>
      </w:r>
      <w:r w:rsidRPr="0091532D">
        <w:t xml:space="preserve"> y se configuró un plano inclinado donde el extremo izquierdo posee una altura de </w:t>
      </w:r>
      <w:r w:rsidRPr="0091532D">
        <w:rPr>
          <w:position w:val="-12"/>
        </w:rPr>
        <w:object w:dxaOrig="1260" w:dyaOrig="360">
          <v:shape id="_x0000_i1197" type="#_x0000_t75" style="width:63pt;height:18.75pt" o:ole="">
            <v:imagedata r:id="rId356" o:title=""/>
          </v:shape>
          <o:OLEObject Type="Embed" ProgID="Equation.DSMT4" ShapeID="_x0000_i1197" DrawAspect="Content" ObjectID="_1393337427" r:id="rId357"/>
        </w:object>
      </w:r>
      <w:r w:rsidRPr="0091532D">
        <w:t xml:space="preserve"> y el extremo derecho una altura </w:t>
      </w:r>
      <w:r w:rsidRPr="0091532D">
        <w:rPr>
          <w:position w:val="-12"/>
        </w:rPr>
        <w:object w:dxaOrig="1300" w:dyaOrig="360">
          <v:shape id="_x0000_i1198" type="#_x0000_t75" style="width:65.25pt;height:18.75pt" o:ole="">
            <v:imagedata r:id="rId358" o:title=""/>
          </v:shape>
          <o:OLEObject Type="Embed" ProgID="Equation.DSMT4" ShapeID="_x0000_i1198" DrawAspect="Content" ObjectID="_1393337428" r:id="rId359"/>
        </w:object>
      </w:r>
    </w:p>
    <w:tbl>
      <w:tblPr>
        <w:tblW w:w="0" w:type="auto"/>
        <w:tblLook w:val="04A0" w:firstRow="1" w:lastRow="0" w:firstColumn="1" w:lastColumn="0" w:noHBand="0" w:noVBand="1"/>
      </w:tblPr>
      <w:tblGrid>
        <w:gridCol w:w="9261"/>
      </w:tblGrid>
      <w:tr w:rsidR="000F1947" w:rsidRPr="00AF0007" w:rsidTr="00AF0007">
        <w:tc>
          <w:tcPr>
            <w:tcW w:w="9261" w:type="dxa"/>
            <w:shd w:val="clear" w:color="auto" w:fill="auto"/>
          </w:tcPr>
          <w:p w:rsidR="009D01F6" w:rsidRDefault="006C6ED6" w:rsidP="009D01F6">
            <w:pPr>
              <w:pStyle w:val="Imagenes"/>
            </w:pPr>
            <w:r>
              <w:rPr>
                <w:lang w:eastAsia="es-VE"/>
              </w:rPr>
              <w:pict>
                <v:shape id="_x0000_i1199" type="#_x0000_t75" style="width:402pt;height:138pt;visibility:visible">
                  <v:imagedata r:id="rId360" o:title="" croptop="42860f"/>
                </v:shape>
              </w:pict>
            </w:r>
          </w:p>
          <w:p w:rsidR="000F1947" w:rsidRPr="00AF0007" w:rsidRDefault="009D01F6" w:rsidP="009D01F6">
            <w:pPr>
              <w:pStyle w:val="Epgrafe"/>
            </w:pPr>
            <w:bookmarkStart w:id="776" w:name="_Ref316483366"/>
            <w:bookmarkStart w:id="777" w:name="_Toc316563916"/>
            <w:r>
              <w:t xml:space="preserve">Figura </w:t>
            </w:r>
            <w:fldSimple w:instr=" STYLEREF 1 \s ">
              <w:r w:rsidR="004939FD">
                <w:rPr>
                  <w:noProof/>
                </w:rPr>
                <w:t>2</w:t>
              </w:r>
            </w:fldSimple>
            <w:r w:rsidR="001F202F">
              <w:t>.</w:t>
            </w:r>
            <w:fldSimple w:instr=" SEQ Figura \* ARABIC \s 1 ">
              <w:r w:rsidR="004939FD">
                <w:rPr>
                  <w:noProof/>
                </w:rPr>
                <w:t>5</w:t>
              </w:r>
            </w:fldSimple>
            <w:bookmarkEnd w:id="776"/>
            <w:r>
              <w:t>:</w:t>
            </w:r>
            <w:r w:rsidRPr="00AF0007">
              <w:t xml:space="preserve"> Interferograma simulado con fuente como iluminador estándar A de la CIE</w:t>
            </w:r>
            <w:bookmarkEnd w:id="777"/>
          </w:p>
        </w:tc>
      </w:tr>
    </w:tbl>
    <w:p w:rsidR="003E1CD9" w:rsidRPr="0091532D" w:rsidRDefault="009D01F6" w:rsidP="008D2941">
      <w:r>
        <w:t xml:space="preserve">En la </w:t>
      </w:r>
      <w:r>
        <w:fldChar w:fldCharType="begin"/>
      </w:r>
      <w:r>
        <w:instrText xml:space="preserve"> REF _Ref316483366 \h </w:instrText>
      </w:r>
      <w:r>
        <w:fldChar w:fldCharType="separate"/>
      </w:r>
      <w:r w:rsidR="004939FD">
        <w:t xml:space="preserve">Figura </w:t>
      </w:r>
      <w:r w:rsidR="004939FD">
        <w:rPr>
          <w:noProof/>
        </w:rPr>
        <w:t>2</w:t>
      </w:r>
      <w:r w:rsidR="004939FD">
        <w:t>.</w:t>
      </w:r>
      <w:r w:rsidR="004939FD">
        <w:rPr>
          <w:noProof/>
        </w:rPr>
        <w:t>5</w:t>
      </w:r>
      <w:r>
        <w:fldChar w:fldCharType="end"/>
      </w:r>
      <w:r>
        <w:t xml:space="preserve"> se muestra el interferograma obtenido. L</w:t>
      </w:r>
      <w:r w:rsidR="003E1CD9" w:rsidRPr="0091532D">
        <w:t xml:space="preserve">a ganancia de la cámara </w:t>
      </w:r>
      <w:r>
        <w:t>fue ajustada</w:t>
      </w:r>
      <w:r w:rsidR="003E1CD9" w:rsidRPr="0091532D">
        <w:t xml:space="preserve"> de tal forma que el color a los extremos del interferograma </w:t>
      </w:r>
      <w:r w:rsidR="008D2941" w:rsidRPr="008D2941">
        <w:t>coincidiera</w:t>
      </w:r>
      <w:r w:rsidR="003E1CD9" w:rsidRPr="0091532D">
        <w:t xml:space="preserve"> con el color establecido por la CIE para esa temperatura, esto implica que las componentes R, G y B del color al centro del interferograma sean el doble de las componentes a los extremos, y debido a que ya en el extremo el color tiene una componente de </w:t>
      </w:r>
      <w:r w:rsidR="003E1CD9" w:rsidRPr="0091532D">
        <w:rPr>
          <w:position w:val="-6"/>
        </w:rPr>
        <w:object w:dxaOrig="840" w:dyaOrig="279">
          <v:shape id="_x0000_i1200" type="#_x0000_t75" style="width:42pt;height:14.25pt" o:ole="">
            <v:imagedata r:id="rId361" o:title=""/>
          </v:shape>
          <o:OLEObject Type="Embed" ProgID="Equation.DSMT4" ShapeID="_x0000_i1200" DrawAspect="Content" ObjectID="_1393337429" r:id="rId362"/>
        </w:object>
      </w:r>
      <w:r w:rsidR="003E1CD9" w:rsidRPr="0091532D">
        <w:t xml:space="preserve">, </w:t>
      </w:r>
      <w:r w:rsidR="003E1CD9" w:rsidRPr="0091532D">
        <w:rPr>
          <w:position w:val="-6"/>
        </w:rPr>
        <w:object w:dxaOrig="840" w:dyaOrig="279">
          <v:shape id="_x0000_i1201" type="#_x0000_t75" style="width:42pt;height:14.25pt" o:ole="">
            <v:imagedata r:id="rId363" o:title=""/>
          </v:shape>
          <o:OLEObject Type="Embed" ProgID="Equation.DSMT4" ShapeID="_x0000_i1201" DrawAspect="Content" ObjectID="_1393337430" r:id="rId364"/>
        </w:object>
      </w:r>
      <w:r w:rsidR="003E1CD9" w:rsidRPr="0091532D">
        <w:t xml:space="preserve"> y </w:t>
      </w:r>
      <w:r w:rsidR="003E1CD9" w:rsidRPr="0091532D">
        <w:rPr>
          <w:position w:val="-6"/>
        </w:rPr>
        <w:object w:dxaOrig="840" w:dyaOrig="279">
          <v:shape id="_x0000_i1202" type="#_x0000_t75" style="width:42pt;height:14.25pt" o:ole="">
            <v:imagedata r:id="rId365" o:title=""/>
          </v:shape>
          <o:OLEObject Type="Embed" ProgID="Equation.DSMT4" ShapeID="_x0000_i1202" DrawAspect="Content" ObjectID="_1393337431" r:id="rId366"/>
        </w:object>
      </w:r>
      <w:r w:rsidR="003E1CD9" w:rsidRPr="0091532D">
        <w:t>, en el centro todos los sensore</w:t>
      </w:r>
      <w:r w:rsidR="009C31ED">
        <w:t>s est</w:t>
      </w:r>
      <w:r w:rsidR="003E1CD9" w:rsidRPr="0091532D">
        <w:t>án saturados y es por esto que se ve blanco.</w:t>
      </w:r>
    </w:p>
    <w:p w:rsidR="003E1CD9" w:rsidRPr="0091532D" w:rsidRDefault="003E1CD9" w:rsidP="008D2941">
      <w:r w:rsidRPr="0091532D">
        <w:t>La longitud de coherencia indica la distancia a la cual la intensidad ha caído a la mitad, sin embargo, como los sensores están saturados, es muy difícil calcular la longitud de coherencia a parti</w:t>
      </w:r>
      <w:r w:rsidR="00D5690A">
        <w:t>r de la imagen para cada sensor;</w:t>
      </w:r>
      <w:r w:rsidRPr="0091532D">
        <w:t xml:space="preserve"> sin embargo se puede observar que las franjas tienden a desaparecer</w:t>
      </w:r>
      <w:r w:rsidR="003C0CAA" w:rsidRPr="0091532D">
        <w:t xml:space="preserve"> aproximadamente a un cuarto del tamaño de la imagen a partir del centro en ambas direcciones, esto implica que la longitud de coherencia estará en el orden de los </w:t>
      </w:r>
      <w:r w:rsidR="003C0CAA" w:rsidRPr="0091532D">
        <w:rPr>
          <w:position w:val="-10"/>
        </w:rPr>
        <w:object w:dxaOrig="720" w:dyaOrig="320">
          <v:shape id="_x0000_i1203" type="#_x0000_t75" style="width:36pt;height:16.5pt" o:ole="">
            <v:imagedata r:id="rId367" o:title=""/>
          </v:shape>
          <o:OLEObject Type="Embed" ProgID="Equation.DSMT4" ShapeID="_x0000_i1203" DrawAspect="Content" ObjectID="_1393337432" r:id="rId368"/>
        </w:object>
      </w:r>
      <w:r w:rsidR="009C31ED">
        <w:t xml:space="preserve"> s</w:t>
      </w:r>
      <w:r w:rsidR="00D5690A">
        <w:t>i suponemos</w:t>
      </w:r>
      <w:r w:rsidR="003C0CAA" w:rsidRPr="0091532D">
        <w:t xml:space="preserve"> que tenemos una ganancia de 2, entonces las franjas estarían desapareciendo a los </w:t>
      </w:r>
      <w:r w:rsidR="003C0CAA" w:rsidRPr="0091532D">
        <w:rPr>
          <w:position w:val="-10"/>
        </w:rPr>
        <w:object w:dxaOrig="800" w:dyaOrig="320">
          <v:shape id="_x0000_i1204" type="#_x0000_t75" style="width:39.75pt;height:16.5pt" o:ole="">
            <v:imagedata r:id="rId369" o:title=""/>
          </v:shape>
          <o:OLEObject Type="Embed" ProgID="Equation.DSMT4" ShapeID="_x0000_i1204" DrawAspect="Content" ObjectID="_1393337433" r:id="rId370"/>
        </w:object>
      </w:r>
      <w:r w:rsidR="003C0CAA" w:rsidRPr="0091532D">
        <w:t xml:space="preserve"> si no tuviese la ganancia, este valor se acerca a los valores predichos.</w:t>
      </w:r>
    </w:p>
    <w:p w:rsidR="00581256" w:rsidRPr="0091532D" w:rsidRDefault="00581256" w:rsidP="0091532D">
      <w:pPr>
        <w:pStyle w:val="Ttulo3"/>
      </w:pPr>
      <w:bookmarkStart w:id="778" w:name="_Ref316563756"/>
      <w:bookmarkStart w:id="779" w:name="_Toc319497134"/>
      <w:r w:rsidRPr="0091532D">
        <w:t>Replicación de un interferograma real</w:t>
      </w:r>
      <w:bookmarkEnd w:id="778"/>
      <w:bookmarkEnd w:id="779"/>
    </w:p>
    <w:p w:rsidR="008C2D29" w:rsidRPr="0091532D" w:rsidRDefault="00581256" w:rsidP="008C2D29">
      <w:r w:rsidRPr="0091532D">
        <w:t xml:space="preserve">En esta prueba se </w:t>
      </w:r>
      <w:r w:rsidR="00FD7C40" w:rsidRPr="0091532D">
        <w:t xml:space="preserve">comparó el interferograma de un </w:t>
      </w:r>
      <w:r w:rsidR="002619F2" w:rsidRPr="0091532D">
        <w:t xml:space="preserve">pozo </w:t>
      </w:r>
      <w:r w:rsidR="00A572E8" w:rsidRPr="0091532D">
        <w:t>hecho por ablación iónica sobre una superficie de silicio clivado</w:t>
      </w:r>
      <w:r w:rsidR="00AE3D6A" w:rsidRPr="0091532D">
        <w:t>,</w:t>
      </w:r>
      <w:r w:rsidR="00A572E8" w:rsidRPr="0091532D">
        <w:t xml:space="preserve"> </w:t>
      </w:r>
      <w:r w:rsidR="00FD7C40" w:rsidRPr="0091532D">
        <w:t xml:space="preserve">obtenido durante el proceso de desplazamiento de fase para la </w:t>
      </w:r>
      <w:r w:rsidR="00FD7C40" w:rsidRPr="0091532D">
        <w:lastRenderedPageBreak/>
        <w:t xml:space="preserve">obtención del perfil </w:t>
      </w:r>
      <w:r w:rsidR="00FD7C40" w:rsidRPr="0091532D">
        <w:fldChar w:fldCharType="begin"/>
      </w:r>
      <w:r w:rsidR="002D3620">
        <w:instrText xml:space="preserve"> ADDIN EN.CITE &lt;EndNote&gt;&lt;Cite&gt;&lt;Author&gt;González-Laprea&lt;/Author&gt;&lt;Year&gt;2011&lt;/Year&gt;&lt;RecNum&gt;37&lt;/RecNum&gt;&lt;DisplayText&gt;[13]&lt;/DisplayText&gt;&lt;record&gt;&lt;rec-number&gt;37&lt;/rec-number&gt;&lt;foreign-keys&gt;&lt;key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FD7C40" w:rsidRPr="0091532D">
        <w:fldChar w:fldCharType="separate"/>
      </w:r>
      <w:r w:rsidR="002D3620">
        <w:rPr>
          <w:noProof/>
        </w:rPr>
        <w:t>[</w:t>
      </w:r>
      <w:hyperlink w:anchor="_ENREF_13" w:tooltip="González-Laprea, 2011 #37" w:history="1">
        <w:r w:rsidR="007C66BC">
          <w:rPr>
            <w:noProof/>
          </w:rPr>
          <w:t>13</w:t>
        </w:r>
      </w:hyperlink>
      <w:r w:rsidR="002D3620">
        <w:rPr>
          <w:noProof/>
        </w:rPr>
        <w:t>]</w:t>
      </w:r>
      <w:r w:rsidR="00FD7C40" w:rsidRPr="0091532D">
        <w:fldChar w:fldCharType="end"/>
      </w:r>
      <w:r w:rsidR="00FD7C40" w:rsidRPr="0091532D">
        <w:t xml:space="preserve"> y el interferograma generado por el simulador</w:t>
      </w:r>
      <w:r w:rsidR="002619F2" w:rsidRPr="0091532D">
        <w:t>.</w:t>
      </w:r>
      <w:r w:rsidR="00FD7C40" w:rsidRPr="0091532D">
        <w:t xml:space="preserve"> El perfil del pozo utilizado se muestra en la </w:t>
      </w:r>
      <w:r w:rsidR="00D5690A">
        <w:fldChar w:fldCharType="begin"/>
      </w:r>
      <w:r w:rsidR="00D5690A">
        <w:instrText xml:space="preserve"> REF _Ref316986080 \h </w:instrText>
      </w:r>
      <w:r w:rsidR="00D5690A">
        <w:fldChar w:fldCharType="separate"/>
      </w:r>
      <w:r w:rsidR="004939FD">
        <w:t xml:space="preserve">Figura </w:t>
      </w:r>
      <w:r w:rsidR="004939FD">
        <w:rPr>
          <w:noProof/>
        </w:rPr>
        <w:t>2</w:t>
      </w:r>
      <w:r w:rsidR="004939FD">
        <w:t>.</w:t>
      </w:r>
      <w:r w:rsidR="004939FD">
        <w:rPr>
          <w:noProof/>
        </w:rPr>
        <w:t>6</w:t>
      </w:r>
      <w:r w:rsidR="00D5690A">
        <w:fldChar w:fldCharType="end"/>
      </w:r>
      <w:r w:rsidR="00D5690A">
        <w:t>.</w:t>
      </w:r>
    </w:p>
    <w:tbl>
      <w:tblPr>
        <w:tblW w:w="0" w:type="auto"/>
        <w:tblLook w:val="04A0" w:firstRow="1" w:lastRow="0" w:firstColumn="1" w:lastColumn="0" w:noHBand="0" w:noVBand="1"/>
      </w:tblPr>
      <w:tblGrid>
        <w:gridCol w:w="9261"/>
      </w:tblGrid>
      <w:tr w:rsidR="00A572E8" w:rsidRPr="00AF0007" w:rsidTr="00AF0007">
        <w:tc>
          <w:tcPr>
            <w:tcW w:w="9261" w:type="dxa"/>
            <w:shd w:val="clear" w:color="auto" w:fill="auto"/>
          </w:tcPr>
          <w:p w:rsidR="009D01F6" w:rsidRDefault="006C6ED6" w:rsidP="009D01F6">
            <w:pPr>
              <w:pStyle w:val="Imagenes"/>
            </w:pPr>
            <w:r>
              <w:rPr>
                <w:lang w:eastAsia="es-VE"/>
              </w:rPr>
              <w:pict>
                <v:shape id="_x0000_i1205" type="#_x0000_t75" style="width:424.5pt;height:342.75pt;visibility:visible">
                  <v:imagedata r:id="rId371" o:title="" croptop="1432f" cropbottom="2552f" cropleft="1367f" cropright="1855f"/>
                </v:shape>
              </w:pict>
            </w:r>
          </w:p>
          <w:p w:rsidR="00A572E8" w:rsidRPr="00AF0007" w:rsidRDefault="009D01F6" w:rsidP="007C66BC">
            <w:pPr>
              <w:pStyle w:val="Epgrafe"/>
            </w:pPr>
            <w:bookmarkStart w:id="780" w:name="_Ref316986080"/>
            <w:bookmarkStart w:id="781" w:name="_Toc316563917"/>
            <w:r>
              <w:t xml:space="preserve">Figura </w:t>
            </w:r>
            <w:fldSimple w:instr=" STYLEREF 1 \s ">
              <w:r w:rsidR="004939FD">
                <w:rPr>
                  <w:noProof/>
                </w:rPr>
                <w:t>2</w:t>
              </w:r>
            </w:fldSimple>
            <w:r w:rsidR="001F202F">
              <w:t>.</w:t>
            </w:r>
            <w:fldSimple w:instr=" SEQ Figura \* ARABIC \s 1 ">
              <w:r w:rsidR="004939FD">
                <w:rPr>
                  <w:noProof/>
                </w:rPr>
                <w:t>6</w:t>
              </w:r>
            </w:fldSimple>
            <w:bookmarkEnd w:id="780"/>
            <w:r>
              <w:t>:</w:t>
            </w:r>
            <w:r w:rsidRPr="00AF0007">
              <w:t xml:space="preserve"> Perfil del Pozo hecho con ablación iónica en una superficie de silicio clivado </w:t>
            </w:r>
            <w:r w:rsidRPr="00AF0007">
              <w:fldChar w:fldCharType="begin"/>
            </w:r>
            <w:r w:rsidR="002D3620">
              <w:instrText xml:space="preserve"> ADDIN EN.CITE &lt;EndNote&gt;&lt;Cite&gt;&lt;Author&gt;González-Laprea&lt;/Author&gt;&lt;Year&gt;2011&lt;/Year&gt;&lt;RecNum&gt;37&lt;/RecNum&gt;&lt;DisplayText&gt;[13]&lt;/DisplayText&gt;&lt;record&gt;&lt;rec-number&gt;37&lt;/rec-number&gt;&lt;foreign-keys&gt;&lt;key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bookmarkEnd w:id="781"/>
            <w:r w:rsidR="002D3620">
              <w:rPr>
                <w:noProof/>
              </w:rPr>
              <w:t>[</w:t>
            </w:r>
            <w:hyperlink w:anchor="_ENREF_13" w:tooltip="González-Laprea, 2011 #37" w:history="1">
              <w:r w:rsidR="007C66BC">
                <w:rPr>
                  <w:noProof/>
                </w:rPr>
                <w:t>13</w:t>
              </w:r>
            </w:hyperlink>
            <w:r w:rsidR="002D3620">
              <w:rPr>
                <w:noProof/>
              </w:rPr>
              <w:t>]</w:t>
            </w:r>
            <w:r w:rsidRPr="00AF0007">
              <w:fldChar w:fldCharType="end"/>
            </w:r>
          </w:p>
        </w:tc>
      </w:tr>
    </w:tbl>
    <w:p w:rsidR="00867DDA" w:rsidRPr="0091532D" w:rsidRDefault="00867DDA">
      <w:r w:rsidRPr="0091532D">
        <w:t xml:space="preserve">La imagen del perfil se introdujo como información de profundidad de la muestra del simulador asignándole </w:t>
      </w:r>
      <w:r w:rsidRPr="0091532D">
        <w:rPr>
          <w:position w:val="-10"/>
        </w:rPr>
        <w:object w:dxaOrig="960" w:dyaOrig="320">
          <v:shape id="_x0000_i1206" type="#_x0000_t75" style="width:48pt;height:16.5pt" o:ole="">
            <v:imagedata r:id="rId372" o:title=""/>
          </v:shape>
          <o:OLEObject Type="Embed" ProgID="Equation.DSMT4" ShapeID="_x0000_i1206" DrawAspect="Content" ObjectID="_1393337434" r:id="rId373"/>
        </w:object>
      </w:r>
      <w:r w:rsidRPr="0091532D">
        <w:t xml:space="preserve"> de resolución a los niveles de grises de la imagen, es decir: </w:t>
      </w:r>
      <w:r w:rsidRPr="0091532D">
        <w:rPr>
          <w:position w:val="-10"/>
        </w:rPr>
        <w:object w:dxaOrig="520" w:dyaOrig="320">
          <v:shape id="_x0000_i1207" type="#_x0000_t75" style="width:25.5pt;height:16.5pt" o:ole="">
            <v:imagedata r:id="rId374" o:title=""/>
          </v:shape>
          <o:OLEObject Type="Embed" ProgID="Equation.DSMT4" ShapeID="_x0000_i1207" DrawAspect="Content" ObjectID="_1393337435" r:id="rId375"/>
        </w:object>
      </w:r>
      <w:r w:rsidRPr="0091532D">
        <w:t xml:space="preserve"> para el negro y </w:t>
      </w:r>
      <w:r w:rsidRPr="0091532D">
        <w:rPr>
          <w:position w:val="-10"/>
        </w:rPr>
        <w:object w:dxaOrig="960" w:dyaOrig="320">
          <v:shape id="_x0000_i1208" type="#_x0000_t75" style="width:48pt;height:16.5pt" o:ole="">
            <v:imagedata r:id="rId376" o:title=""/>
          </v:shape>
          <o:OLEObject Type="Embed" ProgID="Equation.DSMT4" ShapeID="_x0000_i1208" DrawAspect="Content" ObjectID="_1393337436" r:id="rId377"/>
        </w:object>
      </w:r>
      <w:r w:rsidRPr="0091532D">
        <w:t xml:space="preserve"> para el blanco. </w:t>
      </w:r>
    </w:p>
    <w:p w:rsidR="00A572E8" w:rsidRPr="008D2941" w:rsidRDefault="002619F2">
      <w:r w:rsidRPr="0091532D">
        <w:t>Para la</w:t>
      </w:r>
      <w:r w:rsidR="00FD7C40" w:rsidRPr="0091532D">
        <w:t xml:space="preserve"> obtención de los interferogramas se utilizó una cámara Canon </w:t>
      </w:r>
      <w:r w:rsidR="00A62CF8" w:rsidRPr="0091532D">
        <w:t>A620</w:t>
      </w:r>
      <w:r w:rsidR="00867DDA" w:rsidRPr="0091532D">
        <w:t xml:space="preserve">. </w:t>
      </w:r>
      <w:r w:rsidR="001E6275" w:rsidRPr="0091532D">
        <w:t>El interferómetro utilizado fue un de</w:t>
      </w:r>
      <w:r w:rsidR="00D5690A">
        <w:t xml:space="preserve"> tipo</w:t>
      </w:r>
      <w:r w:rsidR="001E6275" w:rsidRPr="0091532D">
        <w:t xml:space="preserve"> Mirau, al igual que el interferómetro programado en el simulador, la única diferencia es que los componentes del interferómetro del simulador se </w:t>
      </w:r>
      <w:r w:rsidR="009C31ED">
        <w:t>asumieron</w:t>
      </w:r>
      <w:r w:rsidR="001E6275" w:rsidRPr="0091532D">
        <w:t xml:space="preserve"> ideales.</w:t>
      </w:r>
    </w:p>
    <w:p w:rsidR="00867DDA" w:rsidRPr="0091532D" w:rsidRDefault="00AE3D6A">
      <w:r w:rsidRPr="0091532D">
        <w:t>Durante el proceso de desplazamiento de fase aplicado para obtener el p</w:t>
      </w:r>
      <w:r w:rsidR="009212AF" w:rsidRPr="0091532D">
        <w:t>erfil del p</w:t>
      </w:r>
      <w:r w:rsidRPr="0091532D">
        <w:t>ozo, se utilizó una lámpara de tungsteno con un filtro</w:t>
      </w:r>
      <w:r w:rsidR="00867DDA" w:rsidRPr="0091532D">
        <w:t xml:space="preserve"> de ancho</w:t>
      </w:r>
      <w:r w:rsidRPr="0091532D">
        <w:t xml:space="preserve"> espectral de </w:t>
      </w:r>
      <w:r w:rsidRPr="0091532D">
        <w:rPr>
          <w:position w:val="-6"/>
        </w:rPr>
        <w:object w:dxaOrig="580" w:dyaOrig="279">
          <v:shape id="_x0000_i1209" type="#_x0000_t75" style="width:29.25pt;height:14.25pt" o:ole="">
            <v:imagedata r:id="rId378" o:title=""/>
          </v:shape>
          <o:OLEObject Type="Embed" ProgID="Equation.DSMT4" ShapeID="_x0000_i1209" DrawAspect="Content" ObjectID="_1393337437" r:id="rId379"/>
        </w:object>
      </w:r>
      <w:r w:rsidR="00867DDA" w:rsidRPr="0091532D">
        <w:t>,</w:t>
      </w:r>
      <w:r w:rsidRPr="0091532D">
        <w:t xml:space="preserve"> centrado en </w:t>
      </w:r>
      <w:r w:rsidRPr="0091532D">
        <w:rPr>
          <w:position w:val="-10"/>
        </w:rPr>
        <w:object w:dxaOrig="1280" w:dyaOrig="320">
          <v:shape id="_x0000_i1210" type="#_x0000_t75" style="width:64.5pt;height:16.5pt" o:ole="">
            <v:imagedata r:id="rId380" o:title=""/>
          </v:shape>
          <o:OLEObject Type="Embed" ProgID="Equation.DSMT4" ShapeID="_x0000_i1210" DrawAspect="Content" ObjectID="_1393337438" r:id="rId381"/>
        </w:object>
      </w:r>
      <w:r w:rsidR="00FD7C40" w:rsidRPr="0091532D">
        <w:t xml:space="preserve">. Para la simulación se utilizó una fuente </w:t>
      </w:r>
      <w:r w:rsidR="00867DDA" w:rsidRPr="0091532D">
        <w:t>gaussiana</w:t>
      </w:r>
      <w:r w:rsidR="00FD7C40" w:rsidRPr="0091532D">
        <w:t xml:space="preserve"> de ancho espectral </w:t>
      </w:r>
      <w:r w:rsidR="00FD7C40" w:rsidRPr="0091532D">
        <w:rPr>
          <w:position w:val="-6"/>
        </w:rPr>
        <w:object w:dxaOrig="580" w:dyaOrig="279">
          <v:shape id="_x0000_i1211" type="#_x0000_t75" style="width:29.25pt;height:14.25pt" o:ole="">
            <v:imagedata r:id="rId382" o:title=""/>
          </v:shape>
          <o:OLEObject Type="Embed" ProgID="Equation.DSMT4" ShapeID="_x0000_i1211" DrawAspect="Content" ObjectID="_1393337439" r:id="rId383"/>
        </w:object>
      </w:r>
      <w:r w:rsidR="00FD7C40" w:rsidRPr="0091532D">
        <w:t xml:space="preserve"> centrada en </w:t>
      </w:r>
      <w:r w:rsidR="00FD7C40" w:rsidRPr="0091532D">
        <w:rPr>
          <w:position w:val="-10"/>
        </w:rPr>
        <w:object w:dxaOrig="1280" w:dyaOrig="320">
          <v:shape id="_x0000_i1212" type="#_x0000_t75" style="width:64.5pt;height:16.5pt" o:ole="">
            <v:imagedata r:id="rId384" o:title=""/>
          </v:shape>
          <o:OLEObject Type="Embed" ProgID="Equation.DSMT4" ShapeID="_x0000_i1212" DrawAspect="Content" ObjectID="_1393337440" r:id="rId385"/>
        </w:object>
      </w:r>
      <w:r w:rsidR="00FD7C40" w:rsidRPr="0091532D">
        <w:t>.</w:t>
      </w:r>
    </w:p>
    <w:p w:rsidR="00867DDA" w:rsidRPr="0091532D" w:rsidRDefault="00867DDA">
      <w:r w:rsidRPr="0091532D">
        <w:t xml:space="preserve">Luego de ajustar algunos parámetros como la inclinación, la fase de camino óptico, las ganancias y offset de la cámara y la inclusión de una perturbación sinusoidal con amplitud de </w:t>
      </w:r>
      <w:r w:rsidR="001E6275" w:rsidRPr="0091532D">
        <w:rPr>
          <w:position w:val="-6"/>
        </w:rPr>
        <w:object w:dxaOrig="600" w:dyaOrig="279">
          <v:shape id="_x0000_i1213" type="#_x0000_t75" style="width:30pt;height:14.25pt" o:ole="">
            <v:imagedata r:id="rId386" o:title=""/>
          </v:shape>
          <o:OLEObject Type="Embed" ProgID="Equation.DSMT4" ShapeID="_x0000_i1213" DrawAspect="Content" ObjectID="_1393337441" r:id="rId387"/>
        </w:object>
      </w:r>
      <w:r w:rsidR="001E6275" w:rsidRPr="0091532D">
        <w:t xml:space="preserve"> y frecuencia </w:t>
      </w:r>
      <w:r w:rsidR="001E6275" w:rsidRPr="0091532D">
        <w:rPr>
          <w:position w:val="-6"/>
        </w:rPr>
        <w:object w:dxaOrig="600" w:dyaOrig="279">
          <v:shape id="_x0000_i1214" type="#_x0000_t75" style="width:30pt;height:14.25pt" o:ole="">
            <v:imagedata r:id="rId388" o:title=""/>
          </v:shape>
          <o:OLEObject Type="Embed" ProgID="Equation.DSMT4" ShapeID="_x0000_i1214" DrawAspect="Content" ObjectID="_1393337442" r:id="rId389"/>
        </w:object>
      </w:r>
      <w:r w:rsidR="00B80462" w:rsidRPr="0091532D">
        <w:t xml:space="preserve"> para obtener disminución del contraste</w:t>
      </w:r>
      <w:r w:rsidR="001E6275" w:rsidRPr="0091532D">
        <w:t>, se obtuvo una imagen que reproduce bastante bien el interferograma obtenido con el sistema real.</w:t>
      </w:r>
      <w:r w:rsidR="009C72C0">
        <w:t xml:space="preserve"> En la </w:t>
      </w:r>
      <w:r w:rsidR="009C72C0">
        <w:fldChar w:fldCharType="begin"/>
      </w:r>
      <w:r w:rsidR="009C72C0">
        <w:instrText xml:space="preserve"> REF _Ref316483543 \h </w:instrText>
      </w:r>
      <w:r w:rsidR="009C72C0">
        <w:fldChar w:fldCharType="separate"/>
      </w:r>
      <w:r w:rsidR="004939FD">
        <w:t xml:space="preserve">Figura </w:t>
      </w:r>
      <w:r w:rsidR="004939FD">
        <w:rPr>
          <w:noProof/>
        </w:rPr>
        <w:t>2</w:t>
      </w:r>
      <w:r w:rsidR="004939FD">
        <w:t>.</w:t>
      </w:r>
      <w:r w:rsidR="004939FD">
        <w:rPr>
          <w:noProof/>
        </w:rPr>
        <w:t>7</w:t>
      </w:r>
      <w:r w:rsidR="009C72C0">
        <w:fldChar w:fldCharType="end"/>
      </w:r>
      <w:r w:rsidR="009C72C0">
        <w:t xml:space="preserve"> y en la </w:t>
      </w:r>
      <w:r w:rsidR="009C72C0">
        <w:fldChar w:fldCharType="begin"/>
      </w:r>
      <w:r w:rsidR="009C72C0">
        <w:instrText xml:space="preserve"> REF _Ref316483546 \h </w:instrText>
      </w:r>
      <w:r w:rsidR="009C72C0">
        <w:fldChar w:fldCharType="separate"/>
      </w:r>
      <w:r w:rsidR="004939FD">
        <w:t xml:space="preserve">Figura </w:t>
      </w:r>
      <w:r w:rsidR="004939FD">
        <w:rPr>
          <w:noProof/>
        </w:rPr>
        <w:t>2</w:t>
      </w:r>
      <w:r w:rsidR="004939FD">
        <w:t>.</w:t>
      </w:r>
      <w:r w:rsidR="004939FD">
        <w:rPr>
          <w:noProof/>
        </w:rPr>
        <w:t>8</w:t>
      </w:r>
      <w:r w:rsidR="009C72C0">
        <w:fldChar w:fldCharType="end"/>
      </w:r>
      <w:r w:rsidR="00B80462" w:rsidRPr="0091532D">
        <w:t xml:space="preserve"> se puede</w:t>
      </w:r>
      <w:r w:rsidR="009C72C0">
        <w:t>n</w:t>
      </w:r>
      <w:r w:rsidR="00B80462" w:rsidRPr="0091532D">
        <w:t xml:space="preserve"> observar las dos imágenes</w:t>
      </w:r>
    </w:p>
    <w:tbl>
      <w:tblPr>
        <w:tblW w:w="0" w:type="auto"/>
        <w:tblLook w:val="04A0" w:firstRow="1" w:lastRow="0" w:firstColumn="1" w:lastColumn="0" w:noHBand="0" w:noVBand="1"/>
      </w:tblPr>
      <w:tblGrid>
        <w:gridCol w:w="4671"/>
        <w:gridCol w:w="4666"/>
      </w:tblGrid>
      <w:tr w:rsidR="001E6275" w:rsidRPr="00AF0007" w:rsidTr="009C72C0">
        <w:tc>
          <w:tcPr>
            <w:tcW w:w="4630" w:type="dxa"/>
            <w:shd w:val="clear" w:color="auto" w:fill="auto"/>
          </w:tcPr>
          <w:p w:rsidR="009C72C0" w:rsidRDefault="006C6ED6" w:rsidP="009C72C0">
            <w:pPr>
              <w:pStyle w:val="Imagenes"/>
            </w:pPr>
            <w:r>
              <w:rPr>
                <w:lang w:eastAsia="es-VE"/>
              </w:rPr>
              <w:pict>
                <v:shape id="_x0000_i1215" type="#_x0000_t75" style="width:228pt;height:228pt;visibility:visible">
                  <v:imagedata r:id="rId390" o:title=""/>
                </v:shape>
              </w:pict>
            </w:r>
          </w:p>
          <w:p w:rsidR="001E6275" w:rsidRPr="00AF0007" w:rsidRDefault="009C72C0" w:rsidP="007C66BC">
            <w:pPr>
              <w:pStyle w:val="Epgrafe"/>
            </w:pPr>
            <w:bookmarkStart w:id="782" w:name="_Ref316483543"/>
            <w:bookmarkStart w:id="783" w:name="_Toc316563918"/>
            <w:r>
              <w:t xml:space="preserve">Figura </w:t>
            </w:r>
            <w:fldSimple w:instr=" STYLEREF 1 \s ">
              <w:r w:rsidR="004939FD">
                <w:rPr>
                  <w:noProof/>
                </w:rPr>
                <w:t>2</w:t>
              </w:r>
            </w:fldSimple>
            <w:r w:rsidR="001F202F">
              <w:t>.</w:t>
            </w:r>
            <w:fldSimple w:instr=" SEQ Figura \* ARABIC \s 1 ">
              <w:r w:rsidR="004939FD">
                <w:rPr>
                  <w:noProof/>
                </w:rPr>
                <w:t>7</w:t>
              </w:r>
            </w:fldSimple>
            <w:bookmarkEnd w:id="782"/>
            <w:r>
              <w:t>:</w:t>
            </w:r>
            <w:r w:rsidRPr="00AF0007">
              <w:t xml:space="preserve"> Interferograma real </w:t>
            </w:r>
            <w:r w:rsidRPr="00AF0007">
              <w:fldChar w:fldCharType="begin"/>
            </w:r>
            <w:r w:rsidR="002D3620">
              <w:instrText xml:space="preserve"> ADDIN EN.CITE &lt;EndNote&gt;&lt;Cite&gt;&lt;Author&gt;González-Laprea&lt;/Author&gt;&lt;Year&gt;2011&lt;/Year&gt;&lt;RecNum&gt;37&lt;/RecNum&gt;&lt;DisplayText&gt;[13]&lt;/DisplayText&gt;&lt;record&gt;&lt;rec-number&gt;37&lt;/rec-number&gt;&lt;foreign-keys&gt;&lt;key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bookmarkEnd w:id="783"/>
            <w:r w:rsidR="002D3620">
              <w:rPr>
                <w:noProof/>
              </w:rPr>
              <w:t>[</w:t>
            </w:r>
            <w:hyperlink w:anchor="_ENREF_13" w:tooltip="González-Laprea, 2011 #37" w:history="1">
              <w:r w:rsidR="007C66BC">
                <w:rPr>
                  <w:noProof/>
                </w:rPr>
                <w:t>13</w:t>
              </w:r>
            </w:hyperlink>
            <w:r w:rsidR="002D3620">
              <w:rPr>
                <w:noProof/>
              </w:rPr>
              <w:t>]</w:t>
            </w:r>
            <w:r w:rsidRPr="00AF0007">
              <w:fldChar w:fldCharType="end"/>
            </w:r>
          </w:p>
        </w:tc>
        <w:tc>
          <w:tcPr>
            <w:tcW w:w="4631" w:type="dxa"/>
            <w:shd w:val="clear" w:color="auto" w:fill="auto"/>
          </w:tcPr>
          <w:p w:rsidR="009C72C0" w:rsidRDefault="006C6ED6" w:rsidP="009C72C0">
            <w:pPr>
              <w:pStyle w:val="Imagenes"/>
            </w:pPr>
            <w:r>
              <w:rPr>
                <w:lang w:eastAsia="es-VE"/>
              </w:rPr>
              <w:pict>
                <v:shape id="_x0000_i1216" type="#_x0000_t75" style="width:228pt;height:228pt;visibility:visible">
                  <v:imagedata r:id="rId391" o:title=""/>
                </v:shape>
              </w:pict>
            </w:r>
          </w:p>
          <w:p w:rsidR="001E6275" w:rsidRPr="00AF0007" w:rsidRDefault="009C72C0" w:rsidP="009C72C0">
            <w:pPr>
              <w:pStyle w:val="Epgrafe"/>
            </w:pPr>
            <w:bookmarkStart w:id="784" w:name="_Ref316483546"/>
            <w:bookmarkStart w:id="785" w:name="_Toc316563919"/>
            <w:r>
              <w:t xml:space="preserve">Figura </w:t>
            </w:r>
            <w:fldSimple w:instr=" STYLEREF 1 \s ">
              <w:r w:rsidR="004939FD">
                <w:rPr>
                  <w:noProof/>
                </w:rPr>
                <w:t>2</w:t>
              </w:r>
            </w:fldSimple>
            <w:r w:rsidR="001F202F">
              <w:t>.</w:t>
            </w:r>
            <w:fldSimple w:instr=" SEQ Figura \* ARABIC \s 1 ">
              <w:r w:rsidR="004939FD">
                <w:rPr>
                  <w:noProof/>
                </w:rPr>
                <w:t>8</w:t>
              </w:r>
            </w:fldSimple>
            <w:bookmarkEnd w:id="784"/>
            <w:r>
              <w:t>: Interferograma simulado</w:t>
            </w:r>
            <w:bookmarkEnd w:id="785"/>
          </w:p>
        </w:tc>
      </w:tr>
    </w:tbl>
    <w:p w:rsidR="001E6275" w:rsidRPr="0091532D" w:rsidRDefault="00692306">
      <w:r w:rsidRPr="0091532D">
        <w:t>Para simular con mayor exactitud las franjas es necesario conocer la inclinación de la muestra y la fase en el momento de la imagen, esta información, al igual que la información de las perturbaciones mecánicas al momento de la adquisición es desconocida, sin embargo se ajustaron intentando minimizar las diferencias observadas</w:t>
      </w:r>
      <w:r w:rsidR="00344C8A" w:rsidRPr="0091532D">
        <w:t>, logrando reproducir bastante bien el interferograma obtenido.</w:t>
      </w:r>
    </w:p>
    <w:p w:rsidR="00AE3D6A" w:rsidRPr="0091532D" w:rsidRDefault="00D03236" w:rsidP="0091532D">
      <w:pPr>
        <w:pStyle w:val="Ttulo2"/>
      </w:pPr>
      <w:bookmarkStart w:id="786" w:name="_Toc319497135"/>
      <w:r w:rsidRPr="0091532D">
        <w:t>Conclusión</w:t>
      </w:r>
      <w:bookmarkEnd w:id="786"/>
    </w:p>
    <w:p w:rsidR="0080060D" w:rsidRDefault="0080060D" w:rsidP="00784905">
      <w:pPr>
        <w:rPr>
          <w:position w:val="-24"/>
        </w:rPr>
      </w:pPr>
      <w:r w:rsidRPr="0091532D">
        <w:rPr>
          <w:position w:val="-24"/>
        </w:rPr>
        <w:t>En el presente capítulo se presentó el simulador desarrollado</w:t>
      </w:r>
      <w:r w:rsidR="00344C8A" w:rsidRPr="0091532D">
        <w:rPr>
          <w:position w:val="-24"/>
        </w:rPr>
        <w:t xml:space="preserve"> y</w:t>
      </w:r>
      <w:r w:rsidRPr="0091532D">
        <w:rPr>
          <w:position w:val="-24"/>
        </w:rPr>
        <w:t xml:space="preserve"> se explicó en detalle cada uno de los módulos </w:t>
      </w:r>
      <w:r w:rsidR="009C31ED">
        <w:rPr>
          <w:position w:val="-24"/>
        </w:rPr>
        <w:t xml:space="preserve">que lo componen: generador de </w:t>
      </w:r>
      <w:r w:rsidR="00344C8A" w:rsidRPr="0091532D">
        <w:rPr>
          <w:position w:val="-24"/>
        </w:rPr>
        <w:t>espectro</w:t>
      </w:r>
      <w:r w:rsidR="009C31ED">
        <w:rPr>
          <w:position w:val="-24"/>
        </w:rPr>
        <w:t>s</w:t>
      </w:r>
      <w:r w:rsidR="00344C8A" w:rsidRPr="0091532D">
        <w:rPr>
          <w:position w:val="-24"/>
        </w:rPr>
        <w:t>,</w:t>
      </w:r>
      <w:r w:rsidRPr="0091532D">
        <w:rPr>
          <w:position w:val="-24"/>
        </w:rPr>
        <w:t xml:space="preserve"> muestra, cámara, fuente de </w:t>
      </w:r>
      <w:r w:rsidRPr="0091532D">
        <w:rPr>
          <w:position w:val="-24"/>
        </w:rPr>
        <w:lastRenderedPageBreak/>
        <w:t xml:space="preserve">iluminación, ruido e interferometría. </w:t>
      </w:r>
      <w:r w:rsidR="00344C8A" w:rsidRPr="0091532D">
        <w:rPr>
          <w:position w:val="-24"/>
        </w:rPr>
        <w:t xml:space="preserve">Adicionalmente se describieron las pruebas de validación realizadas las cuales arrojaron como resultado que el simulador es capaz de </w:t>
      </w:r>
      <w:r w:rsidR="009C31ED">
        <w:rPr>
          <w:position w:val="-24"/>
        </w:rPr>
        <w:t>reproducir</w:t>
      </w:r>
      <w:r w:rsidR="00105D07">
        <w:rPr>
          <w:position w:val="-24"/>
        </w:rPr>
        <w:t xml:space="preserve"> interferogramas generados tanto con fuentes de iluminación de espectros puntuales como láser o fuentes con espectros amplios como lámparas incandescentes. Se puede decir entonces que el simulador puede reproducir el </w:t>
      </w:r>
      <w:r w:rsidR="00344C8A" w:rsidRPr="0091532D">
        <w:rPr>
          <w:position w:val="-24"/>
        </w:rPr>
        <w:t xml:space="preserve">fenómeno físico que ocurre en </w:t>
      </w:r>
      <w:r w:rsidR="009C31ED">
        <w:rPr>
          <w:position w:val="-24"/>
        </w:rPr>
        <w:t xml:space="preserve">la formación de </w:t>
      </w:r>
      <w:r w:rsidR="00344C8A" w:rsidRPr="0091532D">
        <w:rPr>
          <w:position w:val="-24"/>
        </w:rPr>
        <w:t>un interferograma.</w:t>
      </w:r>
    </w:p>
    <w:p w:rsidR="00105D07" w:rsidRPr="0091532D" w:rsidRDefault="00105D07" w:rsidP="00784905">
      <w:pPr>
        <w:rPr>
          <w:position w:val="-24"/>
        </w:rPr>
      </w:pPr>
      <w:r>
        <w:rPr>
          <w:position w:val="-24"/>
        </w:rPr>
        <w:t xml:space="preserve">La modularidad y los múltiples </w:t>
      </w:r>
      <w:r w:rsidR="00EF5039">
        <w:rPr>
          <w:position w:val="-24"/>
        </w:rPr>
        <w:t>parámetros de configuración de cada uno de estos módulos, ofrecen una flexibilidad que permite la utilización de este simulador en diversas configuraciones para simular experimentos que puedan ser complejos o costosos antes de implementarlos experimentalmente.</w:t>
      </w:r>
    </w:p>
    <w:p w:rsidR="0080060D" w:rsidRPr="0091532D" w:rsidRDefault="0080060D" w:rsidP="00784905">
      <w:pPr>
        <w:rPr>
          <w:position w:val="-24"/>
        </w:rPr>
      </w:pPr>
      <w:r w:rsidRPr="0091532D">
        <w:rPr>
          <w:position w:val="-24"/>
        </w:rPr>
        <w:t>En el capítulo III se expondrá el algoritmo de control implementado</w:t>
      </w:r>
      <w:r w:rsidR="00344C8A" w:rsidRPr="0091532D">
        <w:rPr>
          <w:position w:val="-24"/>
        </w:rPr>
        <w:t xml:space="preserve"> y se mostrarán los resultados de este algoritmo implementado en el simulador</w:t>
      </w:r>
      <w:r w:rsidRPr="0091532D">
        <w:rPr>
          <w:position w:val="-24"/>
        </w:rPr>
        <w:t>.</w:t>
      </w:r>
    </w:p>
    <w:p w:rsidR="0080060D" w:rsidRPr="0091532D" w:rsidRDefault="0080060D" w:rsidP="00784905">
      <w:pPr>
        <w:rPr>
          <w:position w:val="-24"/>
        </w:rPr>
      </w:pPr>
    </w:p>
    <w:p w:rsidR="0080060D" w:rsidRPr="0091532D" w:rsidRDefault="0080060D" w:rsidP="00784905">
      <w:pPr>
        <w:rPr>
          <w:position w:val="-24"/>
        </w:rPr>
      </w:pPr>
    </w:p>
    <w:p w:rsidR="0080060D" w:rsidRPr="0091532D" w:rsidRDefault="0080060D" w:rsidP="004C11C5">
      <w:pPr>
        <w:rPr>
          <w:position w:val="-24"/>
        </w:rPr>
        <w:sectPr w:rsidR="0080060D" w:rsidRPr="0091532D" w:rsidSect="0091587C">
          <w:pgSz w:w="12240" w:h="15840" w:code="1"/>
          <w:pgMar w:top="1418" w:right="1418" w:bottom="1418" w:left="1701" w:header="709" w:footer="709" w:gutter="0"/>
          <w:pgNumType w:start="1"/>
          <w:cols w:space="708"/>
          <w:docGrid w:linePitch="360"/>
        </w:sectPr>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Ttulo1"/>
      </w:pPr>
      <w:bookmarkStart w:id="787" w:name="_Toc319497136"/>
      <w:r w:rsidRPr="008D2941">
        <w:t>CAPITULO III</w:t>
      </w:r>
      <w:r w:rsidRPr="008D2941">
        <w:br/>
      </w:r>
      <w:r w:rsidRPr="008D2941">
        <w:br/>
        <w:t>Algoritmo de Control</w:t>
      </w:r>
      <w:bookmarkEnd w:id="787"/>
    </w:p>
    <w:p w:rsidR="005E27CC" w:rsidRDefault="000D575E" w:rsidP="00784905">
      <w:r>
        <w:fldChar w:fldCharType="begin"/>
      </w:r>
      <w:r>
        <w:instrText xml:space="preserve"> MACROBUTTON MTEditEquationSection2 </w:instrText>
      </w:r>
      <w:r w:rsidRPr="000D575E">
        <w:rPr>
          <w:rStyle w:val="MTEquationSection"/>
        </w:rPr>
        <w:instrText>Equation Chapter (Next) Section 1</w:instrText>
      </w:r>
      <w:fldSimple w:instr=" SEQ MTEqn \r \h \* MERGEFORMAT "/>
      <w:fldSimple w:instr=" SEQ MTSec \r 1 \h \* MERGEFORMAT "/>
      <w:fldSimple w:instr=" SEQ MTChap \h \* MERGEFORMAT "/>
      <w:r>
        <w:fldChar w:fldCharType="end"/>
      </w:r>
    </w:p>
    <w:p w:rsidR="00067F74" w:rsidRDefault="00067F74" w:rsidP="00784905">
      <w:r>
        <w:t xml:space="preserve">Las vibraciones mecánicas en un interferómetro pueden afectar la diferencia de camino óptico entre los brazos del interferómetro. En un interferómetro de Mirau una perturbación puede acercar o alejar la muestra del plano de imagen, esto hace que el camino óptico del brazo de muestra varíe en dos veces el desplazamiento producto de la vibración, por lo tanto resulta en una alteración de la diferencia de camino óptico y </w:t>
      </w:r>
      <w:r w:rsidR="00D5690A">
        <w:t>en</w:t>
      </w:r>
      <w:r>
        <w:t xml:space="preserve"> un movimiento de las franjas. </w:t>
      </w:r>
    </w:p>
    <w:p w:rsidR="00784905" w:rsidRPr="008D2941" w:rsidRDefault="00784905" w:rsidP="00784905">
      <w:r w:rsidRPr="008D2941">
        <w:t xml:space="preserve">Debido a la integración que realiza la cámara durante el tiempo de exposición, el efecto de las vibraciones mecánicas se </w:t>
      </w:r>
      <w:r w:rsidR="00A879FB">
        <w:t xml:space="preserve">puede traducir como una reducción en el contraste y/o un movimiento de las franjas. Durante el tiempo de exposición de la cámara, esta detecta varias posiciones de las franjas, por lo que la integración producirá </w:t>
      </w:r>
      <w:r w:rsidRPr="008D2941">
        <w:t>una reducción de contraste</w:t>
      </w:r>
      <w:r w:rsidR="00FB5D58">
        <w:t xml:space="preserve"> si la media de las vibraciones </w:t>
      </w:r>
      <w:r w:rsidR="00067F74">
        <w:t xml:space="preserve">en el tiempo de integración es cero, </w:t>
      </w:r>
      <w:r w:rsidR="00D5690A">
        <w:t xml:space="preserve">por el contrario, si la media no es cero, se observará un </w:t>
      </w:r>
      <w:r w:rsidRPr="008D2941">
        <w:t>movimiento de las franjas del interferograma</w:t>
      </w:r>
      <w:r w:rsidR="00A879FB">
        <w:t xml:space="preserve"> y posiblemente también una reducción en el contraste</w:t>
      </w:r>
      <w:r w:rsidRPr="008D2941">
        <w:t>.</w:t>
      </w:r>
    </w:p>
    <w:p w:rsidR="00784905" w:rsidRPr="008D2941" w:rsidRDefault="00784905" w:rsidP="00784905">
      <w:r w:rsidRPr="008D2941">
        <w:t>Mientras m</w:t>
      </w:r>
      <w:r w:rsidR="00A879FB">
        <w:t>á</w:t>
      </w:r>
      <w:r w:rsidRPr="008D2941">
        <w:t xml:space="preserve">s rápido la cámara obtenga las imágenes, mayor será la información de las vibraciones mecánicas que se podrá obtener, sin embargo, mientras mas rápido va, menos tiempo de exposición tendrá, lo que implica que la imagen obtenida será </w:t>
      </w:r>
      <w:r w:rsidR="008D2941" w:rsidRPr="008D2941">
        <w:t>más</w:t>
      </w:r>
      <w:r w:rsidR="00A879FB">
        <w:t xml:space="preserve"> oscura, esto crea un compromiso entre cuanta información de las vibraciones se puede obtener sin que la imagen se vea demasiado oscura para ser procesada.</w:t>
      </w:r>
    </w:p>
    <w:p w:rsidR="00784905" w:rsidRPr="008D2941" w:rsidRDefault="00A879FB" w:rsidP="00784905">
      <w:r>
        <w:t>Como se indicó previamente, el propósito de éste</w:t>
      </w:r>
      <w:r w:rsidR="00784905" w:rsidRPr="008D2941">
        <w:t xml:space="preserve"> trabajo es tratar de desarrollar un sistema que sea </w:t>
      </w:r>
      <w:r w:rsidR="008D2941" w:rsidRPr="008D2941">
        <w:t>capaz</w:t>
      </w:r>
      <w:r w:rsidR="00784905" w:rsidRPr="008D2941">
        <w:t xml:space="preserve"> de </w:t>
      </w:r>
      <w:r w:rsidR="00D5690A">
        <w:t>disminuir o compensar</w:t>
      </w:r>
      <w:r w:rsidR="00784905" w:rsidRPr="008D2941">
        <w:t xml:space="preserve"> el efecto de las vibraciones mecánicas en el contraste de imágenes obtenidas en un sistema</w:t>
      </w:r>
      <w:r>
        <w:t xml:space="preserve"> de interferometría</w:t>
      </w:r>
      <w:r w:rsidR="00784905" w:rsidRPr="008D2941">
        <w:t>, utilizando como único sensor la misma cámara que toma los interferogramas.</w:t>
      </w:r>
      <w:r>
        <w:t xml:space="preserve"> </w:t>
      </w:r>
      <w:r w:rsidR="00BD23DC">
        <w:t>Una de l</w:t>
      </w:r>
      <w:r w:rsidR="00784905" w:rsidRPr="008D2941">
        <w:t>a</w:t>
      </w:r>
      <w:r w:rsidR="00BD23DC">
        <w:t>s</w:t>
      </w:r>
      <w:r w:rsidR="00784905" w:rsidRPr="008D2941">
        <w:t xml:space="preserve"> característica</w:t>
      </w:r>
      <w:r w:rsidR="00BD23DC">
        <w:t>s</w:t>
      </w:r>
      <w:r w:rsidR="00784905" w:rsidRPr="008D2941">
        <w:t xml:space="preserve"> principal</w:t>
      </w:r>
      <w:r w:rsidR="00BD23DC">
        <w:t>es</w:t>
      </w:r>
      <w:r w:rsidR="00784905" w:rsidRPr="008D2941">
        <w:t xml:space="preserve"> de </w:t>
      </w:r>
      <w:r>
        <w:lastRenderedPageBreak/>
        <w:t>la</w:t>
      </w:r>
      <w:r w:rsidR="00784905" w:rsidRPr="008D2941">
        <w:t xml:space="preserve"> cámara</w:t>
      </w:r>
      <w:r>
        <w:t xml:space="preserve"> que se posee en el laboratorio</w:t>
      </w:r>
      <w:r w:rsidR="00BD23DC">
        <w:t>,</w:t>
      </w:r>
      <w:r w:rsidR="00784905" w:rsidRPr="008D2941">
        <w:t xml:space="preserve"> es que la velocidad de adquisición </w:t>
      </w:r>
      <w:r>
        <w:t xml:space="preserve">de las imágenes </w:t>
      </w:r>
      <w:r w:rsidR="00784905" w:rsidRPr="008D2941">
        <w:t xml:space="preserve">es ajustable, sin embargo, para obtener una buena calidad y tamaño de imagen, la </w:t>
      </w:r>
      <w:r w:rsidR="00067F74">
        <w:t xml:space="preserve">cantidad </w:t>
      </w:r>
      <w:r w:rsidR="00784905" w:rsidRPr="008D2941">
        <w:t>de cuadros por segundo que puede obtener debe mantenerse en un número bajo.</w:t>
      </w:r>
    </w:p>
    <w:p w:rsidR="0002167C" w:rsidRDefault="0002167C" w:rsidP="00C70ECC">
      <w:pPr>
        <w:pStyle w:val="Ttulo2"/>
      </w:pPr>
      <w:bookmarkStart w:id="788" w:name="_Toc319497137"/>
      <w:r>
        <w:t>Observaciones iniciales</w:t>
      </w:r>
      <w:bookmarkEnd w:id="788"/>
    </w:p>
    <w:p w:rsidR="00784905" w:rsidRPr="008D2941" w:rsidRDefault="00784905" w:rsidP="00784905">
      <w:r w:rsidRPr="008D2941">
        <w:t xml:space="preserve">Observaciones iniciales indicaban que las vibraciones mecánicas tomadas a una velocidad de 30 cuadros por segundo, tenían un efecto de reducción del contraste debido a la superposición de las franjas durante el tiempo de integración. </w:t>
      </w:r>
    </w:p>
    <w:p w:rsidR="00465A14" w:rsidRPr="008D2941" w:rsidRDefault="00784905">
      <w:r w:rsidRPr="008D2941">
        <w:t xml:space="preserve">Si se pudiese variar la distancia del plano de imagen a la muestra en </w:t>
      </w:r>
      <w:r w:rsidR="00FB5D58">
        <w:t>un</w:t>
      </w:r>
      <w:r w:rsidRPr="008D2941">
        <w:t xml:space="preserve"> interferómetro de Mirau de tal manera que anulase las vibra</w:t>
      </w:r>
      <w:r w:rsidR="00B219A2">
        <w:t>ciones mecánicas, el efecto de é</w:t>
      </w:r>
      <w:r w:rsidRPr="008D2941">
        <w:t xml:space="preserve">stas se vería </w:t>
      </w:r>
      <w:r w:rsidR="00D5690A">
        <w:t>compensado</w:t>
      </w:r>
      <w:r w:rsidRPr="008D2941">
        <w:t>. Para esto se requiere conocer en detalle</w:t>
      </w:r>
      <w:r w:rsidR="00B219A2">
        <w:t xml:space="preserve"> las características </w:t>
      </w:r>
      <w:r w:rsidR="00D5690A">
        <w:t>de</w:t>
      </w:r>
      <w:r w:rsidRPr="008D2941">
        <w:t xml:space="preserve"> las vibraciones mecánicas, sin embargo con el sistema propuesto es prácticamente imposible </w:t>
      </w:r>
      <w:r w:rsidR="00B219A2">
        <w:t>medirlas</w:t>
      </w:r>
      <w:r w:rsidRPr="008D2941">
        <w:t>. Para poder conocerlas es necesario muestrear las vibraciones a por lo menos el doble de la frecuencia máxima que estas posean para cumplir el criterio de Nyquist</w:t>
      </w:r>
      <w:r w:rsidR="00DF4E2C">
        <w:t xml:space="preserve"> </w:t>
      </w:r>
      <w:r w:rsidR="00DF4E2C">
        <w:fldChar w:fldCharType="begin"/>
      </w:r>
      <w:r w:rsidR="002D3620">
        <w:instrText xml:space="preserve"> ADDIN EN.CITE &lt;EndNote&gt;&lt;Cite&gt;&lt;Author&gt;Oppenheim&lt;/Author&gt;&lt;Year&gt;1997&lt;/Year&gt;&lt;RecNum&gt;13&lt;/RecNum&gt;&lt;DisplayText&gt;[14]&lt;/DisplayText&gt;&lt;record&gt;&lt;rec-number&gt;13&lt;/rec-number&gt;&lt;foreign-keys&gt;&lt;key app="EN" db-id="0ffrw0ef80w99be5pxfpfrpvrx0pptxtadwp"&gt;13&lt;/key&gt;&lt;/foreign-keys&gt;&lt;ref-type name="Book"&gt;6&lt;/ref-type&gt;&lt;contributors&gt;&lt;authors&gt;&lt;author&gt;Oppenheim, AV&lt;/author&gt;&lt;author&gt;Willsky, AS&lt;/author&gt;&lt;author&gt;Nawab, SH&lt;/author&gt;&lt;/authors&gt;&lt;/contributors&gt;&lt;titles&gt;&lt;title&gt;Signals and systems&lt;/title&gt;&lt;/titles&gt;&lt;dates&gt;&lt;year&gt;1997&lt;/year&gt;&lt;/dates&gt;&lt;publisher&gt;Prentice Hall&lt;/publisher&gt;&lt;isbn&gt;9780136511755&lt;/isbn&gt;&lt;urls&gt;&lt;related-urls&gt;&lt;url&gt;http://books.google.com/books?id=O9ZHSAAACAAJ&lt;/url&gt;&lt;/related-urls&gt;&lt;/urls&gt;&lt;/record&gt;&lt;/Cite&gt;&lt;/EndNote&gt;</w:instrText>
      </w:r>
      <w:r w:rsidR="00DF4E2C">
        <w:fldChar w:fldCharType="separate"/>
      </w:r>
      <w:r w:rsidR="002D3620">
        <w:rPr>
          <w:noProof/>
        </w:rPr>
        <w:t>[</w:t>
      </w:r>
      <w:hyperlink w:anchor="_ENREF_14" w:tooltip="Oppenheim, 1997 #13" w:history="1">
        <w:r w:rsidR="007C66BC">
          <w:rPr>
            <w:noProof/>
          </w:rPr>
          <w:t>14</w:t>
        </w:r>
      </w:hyperlink>
      <w:r w:rsidR="002D3620">
        <w:rPr>
          <w:noProof/>
        </w:rPr>
        <w:t>]</w:t>
      </w:r>
      <w:r w:rsidR="00DF4E2C">
        <w:fldChar w:fldCharType="end"/>
      </w:r>
      <w:r w:rsidRPr="008D2941">
        <w:t>, lograr eso implicaría una cámara muy rápida y un algoritmo de procesamiento de movimiento de las franjas para poder detectar cu</w:t>
      </w:r>
      <w:r w:rsidR="00B219A2">
        <w:t>á</w:t>
      </w:r>
      <w:r w:rsidRPr="008D2941">
        <w:t xml:space="preserve">l fue la amplitud de las vibraciones. </w:t>
      </w:r>
      <w:r w:rsidR="008D2941" w:rsidRPr="008D2941">
        <w:t>Aun</w:t>
      </w:r>
      <w:r w:rsidRPr="008D2941">
        <w:t xml:space="preserve"> así el control estaría sujeto a predecir el comportamiento</w:t>
      </w:r>
      <w:r w:rsidR="00FB5D58">
        <w:t xml:space="preserve"> futuro</w:t>
      </w:r>
      <w:r w:rsidRPr="008D2941">
        <w:t xml:space="preserve"> de las vibraciones para poder </w:t>
      </w:r>
      <w:r w:rsidR="00D5690A">
        <w:t>compensarlas</w:t>
      </w:r>
      <w:r w:rsidRPr="008D2941">
        <w:t>.</w:t>
      </w:r>
    </w:p>
    <w:p w:rsidR="00784905" w:rsidRDefault="00784905" w:rsidP="00784905">
      <w:r w:rsidRPr="008D2941">
        <w:t xml:space="preserve">Al no poseer un sistema con tales características se plantea tratar de reducir el efecto de las vibraciones sin un conocimiento explicito de la forma del ruido. Asumiendo que las franjas no se desplazan y solo reducen su contraste en presencia de las vibraciones y que </w:t>
      </w:r>
      <w:r w:rsidR="00FB5D58">
        <w:t xml:space="preserve">el contraste disminuido es </w:t>
      </w:r>
      <w:r w:rsidRPr="008D2941">
        <w:t>constante a lo largo del tiempo, se puede pensar que las vibraciones tienen algún tipo de periodicidad respecto al tiempo de integración de la cámara, es decir, que el espectro de las vibraciones tendría componentes frecuenciales múltiplos de la frecuencia de integración de la cámara</w:t>
      </w:r>
      <w:r w:rsidR="00DF4E2C">
        <w:t xml:space="preserve"> o la frecuencia de las vibraciones es tan alta que los desfases son despreciables.</w:t>
      </w:r>
      <w:r w:rsidRPr="008D2941">
        <w:t>.</w:t>
      </w:r>
    </w:p>
    <w:p w:rsidR="00465A14" w:rsidRDefault="00465A14" w:rsidP="00465A14">
      <w:r>
        <w:t xml:space="preserve">Con un micrófono </w:t>
      </w:r>
      <w:r w:rsidR="0097073C">
        <w:t>adherido</w:t>
      </w:r>
      <w:r>
        <w:t xml:space="preserve"> a la mesa de trabajo donde se encuentra el microscopio, se </w:t>
      </w:r>
      <w:r w:rsidR="0097073C">
        <w:t xml:space="preserve">realizó un registro audible donde se logró obtener información acerca de </w:t>
      </w:r>
      <w:r>
        <w:t xml:space="preserve">las vibraciones mecánicas que estaban presentes, a pesar de que el acople entre la mesa y el micrófono no era </w:t>
      </w:r>
      <w:r w:rsidR="0097073C">
        <w:t>el más adecuado</w:t>
      </w:r>
      <w:r>
        <w:t xml:space="preserve">, </w:t>
      </w:r>
      <w:r w:rsidR="00FB5D58">
        <w:t>con un programa de</w:t>
      </w:r>
      <w:r w:rsidR="0097073C">
        <w:t xml:space="preserve"> procesamiento de</w:t>
      </w:r>
      <w:r w:rsidR="00FB5D58">
        <w:t xml:space="preserve"> audio </w:t>
      </w:r>
      <w:r w:rsidR="0097073C">
        <w:t>(A</w:t>
      </w:r>
      <w:r w:rsidR="00FB5D58">
        <w:t>udacity</w:t>
      </w:r>
      <w:r w:rsidR="0097073C">
        <w:t>)</w:t>
      </w:r>
      <w:r w:rsidR="00FB5D58">
        <w:t xml:space="preserve">, </w:t>
      </w:r>
      <w:r>
        <w:t xml:space="preserve">se pudo </w:t>
      </w:r>
      <w:r w:rsidR="00FB5D58">
        <w:t xml:space="preserve">amplificar </w:t>
      </w:r>
      <w:r w:rsidR="00FB5D58">
        <w:lastRenderedPageBreak/>
        <w:t xml:space="preserve">la señal y </w:t>
      </w:r>
      <w:r>
        <w:t xml:space="preserve">obtener un espectro en frecuencia muy aproximado de las vibraciones que afectan al sistema. </w:t>
      </w:r>
      <w:r w:rsidR="0097073C">
        <w:t>E</w:t>
      </w:r>
      <w:r>
        <w:t>l espectro resultante</w:t>
      </w:r>
      <w:r w:rsidR="0097073C">
        <w:t xml:space="preserve"> se muestra</w:t>
      </w:r>
      <w:r w:rsidR="00FB5D58">
        <w:t xml:space="preserve"> en la </w:t>
      </w:r>
      <w:r w:rsidR="009C72C0">
        <w:fldChar w:fldCharType="begin"/>
      </w:r>
      <w:r w:rsidR="009C72C0">
        <w:instrText xml:space="preserve"> REF _Ref316483714 \h </w:instrText>
      </w:r>
      <w:r w:rsidR="009C72C0">
        <w:fldChar w:fldCharType="separate"/>
      </w:r>
      <w:r w:rsidR="004939FD">
        <w:t xml:space="preserve">Figura </w:t>
      </w:r>
      <w:r w:rsidR="004939FD">
        <w:rPr>
          <w:noProof/>
        </w:rPr>
        <w:t>3</w:t>
      </w:r>
      <w:r w:rsidR="004939FD">
        <w:t>.</w:t>
      </w:r>
      <w:r w:rsidR="004939FD">
        <w:rPr>
          <w:noProof/>
        </w:rPr>
        <w:t>1</w:t>
      </w:r>
      <w:r w:rsidR="009C72C0">
        <w:fldChar w:fldCharType="end"/>
      </w:r>
      <w:r>
        <w:t>.</w:t>
      </w:r>
    </w:p>
    <w:tbl>
      <w:tblPr>
        <w:tblW w:w="0" w:type="auto"/>
        <w:tblLook w:val="04A0" w:firstRow="1" w:lastRow="0" w:firstColumn="1" w:lastColumn="0" w:noHBand="0" w:noVBand="1"/>
      </w:tblPr>
      <w:tblGrid>
        <w:gridCol w:w="9261"/>
      </w:tblGrid>
      <w:tr w:rsidR="00465A14" w:rsidRPr="00AF0007" w:rsidTr="00AF0007">
        <w:tc>
          <w:tcPr>
            <w:tcW w:w="9261" w:type="dxa"/>
            <w:shd w:val="clear" w:color="auto" w:fill="auto"/>
          </w:tcPr>
          <w:p w:rsidR="009C72C0" w:rsidRDefault="006C6ED6" w:rsidP="009C72C0">
            <w:pPr>
              <w:pStyle w:val="Imagenes"/>
            </w:pPr>
            <w:r>
              <w:rPr>
                <w:lang w:eastAsia="es-VE"/>
              </w:rPr>
              <w:pict>
                <v:shape id="_x0000_i1217" type="#_x0000_t75" style="width:418.5pt;height:303.75pt;visibility:visible">
                  <v:imagedata r:id="rId392" o:title="" cropleft="3909f" cropright="4955f"/>
                </v:shape>
              </w:pict>
            </w:r>
          </w:p>
          <w:p w:rsidR="00465A14" w:rsidRPr="00AF0007" w:rsidRDefault="009C72C0" w:rsidP="009C72C0">
            <w:pPr>
              <w:pStyle w:val="Epgrafe"/>
            </w:pPr>
            <w:bookmarkStart w:id="789" w:name="_Ref316483714"/>
            <w:bookmarkStart w:id="790" w:name="_Ref316563855"/>
            <w:bookmarkStart w:id="791" w:name="_Toc316563920"/>
            <w:r>
              <w:t xml:space="preserve">Figura </w:t>
            </w:r>
            <w:fldSimple w:instr=" STYLEREF 1 \s ">
              <w:r w:rsidR="004939FD">
                <w:rPr>
                  <w:noProof/>
                </w:rPr>
                <w:t>3</w:t>
              </w:r>
            </w:fldSimple>
            <w:r w:rsidR="001F202F">
              <w:t>.</w:t>
            </w:r>
            <w:fldSimple w:instr=" SEQ Figura \* ARABIC \s 1 ">
              <w:r w:rsidR="004939FD">
                <w:rPr>
                  <w:noProof/>
                </w:rPr>
                <w:t>1</w:t>
              </w:r>
            </w:fldSimple>
            <w:bookmarkEnd w:id="789"/>
            <w:r w:rsidRPr="00AF0007">
              <w:rPr>
                <w:noProof/>
              </w:rPr>
              <w:t>: Espectro en frecuencia del ruido obtenido con micrófono</w:t>
            </w:r>
            <w:bookmarkEnd w:id="790"/>
            <w:bookmarkEnd w:id="791"/>
          </w:p>
        </w:tc>
      </w:tr>
    </w:tbl>
    <w:p w:rsidR="00FB5D58" w:rsidRDefault="00465A14" w:rsidP="00465A14">
      <w:r>
        <w:t>Cabe destacar que al grabar con un micrófono, el sistema de adquisición</w:t>
      </w:r>
      <w:r w:rsidR="009C153E">
        <w:t xml:space="preserve"> solo dejará pasar señales en las frecuencias audibles entre 20Hz y 20KHz </w:t>
      </w:r>
      <w:r w:rsidR="009C153E">
        <w:fldChar w:fldCharType="begin"/>
      </w:r>
      <w:r w:rsidR="002D3620">
        <w:instrText xml:space="preserve"> ADDIN EN.CITE &lt;EndNote&gt;&lt;Cite&gt;&lt;Author&gt;Dimitrov&lt;/Author&gt;&lt;Year&gt;2010&lt;/Year&gt;&lt;RecNum&gt;43&lt;/RecNum&gt;&lt;DisplayText&gt;[15]&lt;/DisplayText&gt;&lt;record&gt;&lt;rec-number&gt;43&lt;/rec-number&gt;&lt;foreign-keys&gt;&lt;key app="EN" db-id="0ffrw0ef80w99be5pxfpfrpvrx0pptxtadwp"&gt;43&lt;/key&gt;&lt;/foreign-keys&gt;&lt;ref-type name="Conference Paper"&gt;47&lt;/ref-type&gt;&lt;contributors&gt;&lt;authors&gt;&lt;author&gt;Smilen Dimitrov&lt;/author&gt;&lt;/authors&gt;&lt;/contributors&gt;&lt;titles&gt;&lt;title&gt;Extending the soundcard for use with generic DC sensors&lt;/title&gt;&lt;secondary-title&gt;2010 Conference on New Interfaces for Musical Expression (NIME 2010)&lt;/secondary-title&gt;&lt;/titles&gt;&lt;pages&gt;303-308&lt;/pages&gt;&lt;dates&gt;&lt;year&gt;2010&lt;/year&gt;&lt;/dates&gt;&lt;pub-location&gt;Sydney, Australia&lt;/pub-location&gt;&lt;publisher&gt;University of Technology, Sydney&lt;/publisher&gt;&lt;isbn&gt;978-0-646-53482-4&lt;/isbn&gt;&lt;urls&gt;&lt;/urls&gt;&lt;/record&gt;&lt;/Cite&gt;&lt;/EndNote&gt;</w:instrText>
      </w:r>
      <w:r w:rsidR="009C153E">
        <w:fldChar w:fldCharType="separate"/>
      </w:r>
      <w:r w:rsidR="002D3620">
        <w:rPr>
          <w:noProof/>
        </w:rPr>
        <w:t>[</w:t>
      </w:r>
      <w:hyperlink w:anchor="_ENREF_15" w:tooltip="Dimitrov, 2010 #43" w:history="1">
        <w:r w:rsidR="007C66BC">
          <w:rPr>
            <w:noProof/>
          </w:rPr>
          <w:t>15</w:t>
        </w:r>
      </w:hyperlink>
      <w:r w:rsidR="002D3620">
        <w:rPr>
          <w:noProof/>
        </w:rPr>
        <w:t>]</w:t>
      </w:r>
      <w:r w:rsidR="009C153E">
        <w:fldChar w:fldCharType="end"/>
      </w:r>
      <w:r>
        <w:t>. Sin embargo,</w:t>
      </w:r>
      <w:r w:rsidR="009C153E">
        <w:t xml:space="preserve"> es posible identificar algunos picos </w:t>
      </w:r>
      <w:r w:rsidR="008C651F">
        <w:t xml:space="preserve">a frecuencias de 30Hz, 60Hz, 120Hz, 240Hz y 300Hz, </w:t>
      </w:r>
      <w:r w:rsidR="00855D7E">
        <w:t>todos</w:t>
      </w:r>
      <w:r w:rsidR="008C651F">
        <w:t xml:space="preserve"> múltiplos de 30Hz </w:t>
      </w:r>
      <w:r>
        <w:t>que comúnmente es la frec</w:t>
      </w:r>
      <w:r w:rsidR="00FB5D58">
        <w:t>uencia de muestreo de la cámara y coincide con la cantidad de imágenes por segundo de las observaciones iniciales.</w:t>
      </w:r>
    </w:p>
    <w:p w:rsidR="0002167C" w:rsidRDefault="0002167C" w:rsidP="00C70ECC">
      <w:pPr>
        <w:pStyle w:val="Ttulo2"/>
      </w:pPr>
      <w:bookmarkStart w:id="792" w:name="_Toc319497138"/>
      <w:r>
        <w:t>Simulación de vibraciones</w:t>
      </w:r>
      <w:bookmarkEnd w:id="792"/>
    </w:p>
    <w:p w:rsidR="00465A14" w:rsidRDefault="00E35606" w:rsidP="00465A14">
      <w:r>
        <w:t xml:space="preserve">Con Matlab se generó una señal en tiempo que contiene los picos obtenidos en el espectro de la </w:t>
      </w:r>
      <w:r w:rsidR="009C72C0">
        <w:fldChar w:fldCharType="begin"/>
      </w:r>
      <w:r w:rsidR="009C72C0">
        <w:instrText xml:space="preserve"> REF _Ref316483714 \h </w:instrText>
      </w:r>
      <w:r w:rsidR="009C72C0">
        <w:fldChar w:fldCharType="separate"/>
      </w:r>
      <w:r w:rsidR="004939FD">
        <w:t xml:space="preserve">Figura </w:t>
      </w:r>
      <w:r w:rsidR="004939FD">
        <w:rPr>
          <w:noProof/>
        </w:rPr>
        <w:t>3</w:t>
      </w:r>
      <w:r w:rsidR="004939FD">
        <w:t>.</w:t>
      </w:r>
      <w:r w:rsidR="004939FD">
        <w:rPr>
          <w:noProof/>
        </w:rPr>
        <w:t>1</w:t>
      </w:r>
      <w:r w:rsidR="009C72C0">
        <w:fldChar w:fldCharType="end"/>
      </w:r>
      <w:r>
        <w:t xml:space="preserve"> m</w:t>
      </w:r>
      <w:r w:rsidR="00C44B66">
        <w:t>á</w:t>
      </w:r>
      <w:r>
        <w:t>s un ruido blanco añadido</w:t>
      </w:r>
      <w:r w:rsidR="00061C35">
        <w:t xml:space="preserve">, la señal resultante se muestra en la </w:t>
      </w:r>
      <w:r w:rsidR="00061C35">
        <w:fldChar w:fldCharType="begin"/>
      </w:r>
      <w:r w:rsidR="00061C35">
        <w:instrText xml:space="preserve"> REF _Ref316483824 \h </w:instrText>
      </w:r>
      <w:r w:rsidR="00061C35">
        <w:fldChar w:fldCharType="separate"/>
      </w:r>
      <w:r w:rsidR="004939FD">
        <w:t xml:space="preserve">Figura </w:t>
      </w:r>
      <w:r w:rsidR="004939FD">
        <w:rPr>
          <w:noProof/>
        </w:rPr>
        <w:t>3</w:t>
      </w:r>
      <w:r w:rsidR="004939FD">
        <w:t>.</w:t>
      </w:r>
      <w:r w:rsidR="004939FD">
        <w:rPr>
          <w:noProof/>
        </w:rPr>
        <w:t>2</w:t>
      </w:r>
      <w:r w:rsidR="00061C35">
        <w:fldChar w:fldCharType="end"/>
      </w:r>
      <w:r w:rsidR="00061C35">
        <w:t xml:space="preserve"> junto a la envolvente que fue obtenida pasando la señal por un filtro pasa bajo sintonizado a 60Hz.</w:t>
      </w:r>
    </w:p>
    <w:tbl>
      <w:tblPr>
        <w:tblW w:w="0" w:type="auto"/>
        <w:tblLook w:val="04A0" w:firstRow="1" w:lastRow="0" w:firstColumn="1" w:lastColumn="0" w:noHBand="0" w:noVBand="1"/>
      </w:tblPr>
      <w:tblGrid>
        <w:gridCol w:w="9337"/>
      </w:tblGrid>
      <w:tr w:rsidR="00061C35" w:rsidTr="00B86E68">
        <w:tc>
          <w:tcPr>
            <w:tcW w:w="9261" w:type="dxa"/>
            <w:shd w:val="clear" w:color="auto" w:fill="auto"/>
          </w:tcPr>
          <w:p w:rsidR="00061C35" w:rsidRDefault="006C6ED6" w:rsidP="00061C35">
            <w:pPr>
              <w:pStyle w:val="Imagenes"/>
            </w:pPr>
            <w:r>
              <w:lastRenderedPageBreak/>
              <w:pict>
                <v:shape id="_x0000_i1218" type="#_x0000_t75" style="width:456.75pt;height:228pt">
                  <v:imagedata r:id="rId393" o:title="ruido-simulado-2"/>
                </v:shape>
              </w:pict>
            </w:r>
          </w:p>
          <w:p w:rsidR="00061C35" w:rsidRDefault="00061C35" w:rsidP="00061C35">
            <w:pPr>
              <w:pStyle w:val="Epgrafe"/>
            </w:pPr>
            <w:bookmarkStart w:id="793" w:name="_Ref316483824"/>
            <w:bookmarkStart w:id="794" w:name="_Toc316563921"/>
            <w:r>
              <w:t xml:space="preserve">Figura </w:t>
            </w:r>
            <w:fldSimple w:instr=" STYLEREF 1 \s ">
              <w:r w:rsidR="004939FD">
                <w:rPr>
                  <w:noProof/>
                </w:rPr>
                <w:t>3</w:t>
              </w:r>
            </w:fldSimple>
            <w:r w:rsidR="001F202F">
              <w:t>.</w:t>
            </w:r>
            <w:fldSimple w:instr=" SEQ Figura \* ARABIC \s 1 ">
              <w:r w:rsidR="004939FD">
                <w:rPr>
                  <w:noProof/>
                </w:rPr>
                <w:t>2</w:t>
              </w:r>
            </w:fldSimple>
            <w:bookmarkEnd w:id="793"/>
            <w:r>
              <w:t>: Ruido simulado según espectro obtenido</w:t>
            </w:r>
            <w:bookmarkEnd w:id="794"/>
          </w:p>
        </w:tc>
      </w:tr>
    </w:tbl>
    <w:p w:rsidR="001F202F" w:rsidRDefault="001F202F" w:rsidP="00465A14">
      <w:r>
        <w:t xml:space="preserve">El espectro del ruido simulado se muestra en la </w:t>
      </w:r>
      <w:r>
        <w:fldChar w:fldCharType="begin"/>
      </w:r>
      <w:r>
        <w:instrText xml:space="preserve"> REF _Ref319401900 \h </w:instrText>
      </w:r>
      <w:r>
        <w:fldChar w:fldCharType="separate"/>
      </w:r>
      <w:r w:rsidR="004939FD">
        <w:t xml:space="preserve">Figura </w:t>
      </w:r>
      <w:r w:rsidR="004939FD">
        <w:rPr>
          <w:noProof/>
        </w:rPr>
        <w:t>3</w:t>
      </w:r>
      <w:r w:rsidR="004939FD">
        <w:t>.</w:t>
      </w:r>
      <w:r w:rsidR="004939FD">
        <w:rPr>
          <w:noProof/>
        </w:rPr>
        <w:t>3</w:t>
      </w:r>
      <w:r>
        <w:fldChar w:fldCharType="end"/>
      </w:r>
      <w:r>
        <w:t xml:space="preserve">, donde se observa que mantiene los picos principales del espectro obtenido experimentalmente de la </w:t>
      </w:r>
      <w:r>
        <w:fldChar w:fldCharType="begin"/>
      </w:r>
      <w:r>
        <w:instrText xml:space="preserve"> REF _Ref316483714 \h </w:instrText>
      </w:r>
      <w:r>
        <w:fldChar w:fldCharType="separate"/>
      </w:r>
      <w:r w:rsidR="004939FD">
        <w:t xml:space="preserve">Figura </w:t>
      </w:r>
      <w:r w:rsidR="004939FD">
        <w:rPr>
          <w:noProof/>
        </w:rPr>
        <w:t>3</w:t>
      </w:r>
      <w:r w:rsidR="004939FD">
        <w:t>.</w:t>
      </w:r>
      <w:r w:rsidR="004939FD">
        <w:rPr>
          <w:noProof/>
        </w:rPr>
        <w:t>1</w:t>
      </w:r>
      <w:r>
        <w:fldChar w:fldCharType="end"/>
      </w:r>
      <w:r>
        <w:t xml:space="preserve">. </w:t>
      </w:r>
    </w:p>
    <w:tbl>
      <w:tblPr>
        <w:tblW w:w="0" w:type="auto"/>
        <w:tblLook w:val="04A0" w:firstRow="1" w:lastRow="0" w:firstColumn="1" w:lastColumn="0" w:noHBand="0" w:noVBand="1"/>
      </w:tblPr>
      <w:tblGrid>
        <w:gridCol w:w="9335"/>
      </w:tblGrid>
      <w:tr w:rsidR="001F202F" w:rsidTr="00D37229">
        <w:tc>
          <w:tcPr>
            <w:tcW w:w="9335" w:type="dxa"/>
            <w:shd w:val="clear" w:color="auto" w:fill="auto"/>
          </w:tcPr>
          <w:p w:rsidR="001F202F" w:rsidRDefault="006C6ED6" w:rsidP="001F202F">
            <w:pPr>
              <w:pStyle w:val="Imagenes"/>
            </w:pPr>
            <w:r>
              <w:pict>
                <v:shape id="_x0000_i1219" type="#_x0000_t75" style="width:385.5pt;height:276pt">
                  <v:imagedata r:id="rId394" o:title="espectro ruido simulado" cropleft="3498f" cropright="5364f"/>
                </v:shape>
              </w:pict>
            </w:r>
          </w:p>
          <w:p w:rsidR="001F202F" w:rsidRDefault="001F202F" w:rsidP="001F202F">
            <w:pPr>
              <w:pStyle w:val="Epgrafe"/>
            </w:pPr>
            <w:bookmarkStart w:id="795" w:name="_Ref319401900"/>
            <w:r>
              <w:t xml:space="preserve">Figura </w:t>
            </w:r>
            <w:fldSimple w:instr=" STYLEREF 1 \s ">
              <w:r w:rsidR="004939FD">
                <w:rPr>
                  <w:noProof/>
                </w:rPr>
                <w:t>3</w:t>
              </w:r>
            </w:fldSimple>
            <w:r>
              <w:t>.</w:t>
            </w:r>
            <w:fldSimple w:instr=" SEQ Figura \* ARABIC \s 1 ">
              <w:r w:rsidR="004939FD">
                <w:rPr>
                  <w:noProof/>
                </w:rPr>
                <w:t>3</w:t>
              </w:r>
            </w:fldSimple>
            <w:bookmarkEnd w:id="795"/>
            <w:r>
              <w:t>: Espectro de la señal de ruido simulada</w:t>
            </w:r>
          </w:p>
        </w:tc>
      </w:tr>
    </w:tbl>
    <w:p w:rsidR="001F202F" w:rsidRDefault="001F202F" w:rsidP="00465A14"/>
    <w:p w:rsidR="00266B5D" w:rsidRDefault="00DB08F8" w:rsidP="00465A14">
      <w:r>
        <w:lastRenderedPageBreak/>
        <w:t xml:space="preserve">En vez de </w:t>
      </w:r>
      <w:r w:rsidR="00D96E4A">
        <w:t>compensar</w:t>
      </w:r>
      <w:r>
        <w:t xml:space="preserve"> el ruido punto a punto, se puede intentar </w:t>
      </w:r>
      <w:r w:rsidR="00D96E4A">
        <w:t>compensar las componentes frecuenciales predominantes</w:t>
      </w:r>
      <w:r>
        <w:t xml:space="preserve">, se podría utilizar una señal de control que reduzca la amplitud restando la envolvente del ruido. </w:t>
      </w:r>
      <w:r w:rsidR="00266B5D">
        <w:t xml:space="preserve">Se puede observar que la envolvente </w:t>
      </w:r>
      <w:r w:rsidR="00D96E4A">
        <w:t xml:space="preserve">en la </w:t>
      </w:r>
      <w:r w:rsidR="00D96E4A">
        <w:fldChar w:fldCharType="begin"/>
      </w:r>
      <w:r w:rsidR="00D96E4A">
        <w:instrText xml:space="preserve"> REF _Ref316483824 \h </w:instrText>
      </w:r>
      <w:r w:rsidR="00D96E4A">
        <w:fldChar w:fldCharType="separate"/>
      </w:r>
      <w:r w:rsidR="004939FD">
        <w:t xml:space="preserve">Figura </w:t>
      </w:r>
      <w:r w:rsidR="004939FD">
        <w:rPr>
          <w:noProof/>
        </w:rPr>
        <w:t>3</w:t>
      </w:r>
      <w:r w:rsidR="004939FD">
        <w:t>.</w:t>
      </w:r>
      <w:r w:rsidR="004939FD">
        <w:rPr>
          <w:noProof/>
        </w:rPr>
        <w:t>2</w:t>
      </w:r>
      <w:r w:rsidR="00D96E4A">
        <w:fldChar w:fldCharType="end"/>
      </w:r>
      <w:r w:rsidR="00D96E4A">
        <w:t xml:space="preserve"> que </w:t>
      </w:r>
      <w:r w:rsidR="00266B5D">
        <w:t xml:space="preserve">tiene una forma relativamente constante en cada período de integración de la cámara, si se </w:t>
      </w:r>
      <w:r w:rsidR="00D96E4A">
        <w:t>toma cada parte de</w:t>
      </w:r>
      <w:r w:rsidR="00266B5D">
        <w:t xml:space="preserve"> la señal </w:t>
      </w:r>
      <w:r w:rsidR="00D96E4A">
        <w:t>según las im</w:t>
      </w:r>
      <w:r w:rsidR="00266B5D">
        <w:t>ágenes y se promedian las envolventes se puede obtener una señal que</w:t>
      </w:r>
      <w:r w:rsidR="00D96E4A">
        <w:t>,</w:t>
      </w:r>
      <w:r w:rsidR="00266B5D">
        <w:t xml:space="preserve"> si se reproduce periódicamente, emulará a la envolvente del ruido</w:t>
      </w:r>
      <w:r w:rsidR="001F202F">
        <w:t>.</w:t>
      </w:r>
    </w:p>
    <w:tbl>
      <w:tblPr>
        <w:tblW w:w="0" w:type="auto"/>
        <w:tblLook w:val="04A0" w:firstRow="1" w:lastRow="0" w:firstColumn="1" w:lastColumn="0" w:noHBand="0" w:noVBand="1"/>
      </w:tblPr>
      <w:tblGrid>
        <w:gridCol w:w="9261"/>
      </w:tblGrid>
      <w:tr w:rsidR="00266B5D" w:rsidTr="00B86E68">
        <w:tc>
          <w:tcPr>
            <w:tcW w:w="9261" w:type="dxa"/>
            <w:shd w:val="clear" w:color="auto" w:fill="auto"/>
          </w:tcPr>
          <w:p w:rsidR="00266B5D" w:rsidRDefault="006C6ED6" w:rsidP="00266B5D">
            <w:pPr>
              <w:pStyle w:val="Imagenes"/>
            </w:pPr>
            <w:r>
              <w:pict>
                <v:shape id="_x0000_i1220" type="#_x0000_t75" style="width:338.25pt;height:219pt">
                  <v:imagedata r:id="rId395" o:title="control signal in tint"/>
                </v:shape>
              </w:pict>
            </w:r>
          </w:p>
          <w:p w:rsidR="00266B5D" w:rsidRDefault="00266B5D" w:rsidP="00266B5D">
            <w:pPr>
              <w:pStyle w:val="Epgrafe"/>
            </w:pPr>
            <w:bookmarkStart w:id="796" w:name="_Ref316484967"/>
            <w:bookmarkStart w:id="797" w:name="_Toc316563922"/>
            <w:r>
              <w:t xml:space="preserve">Figura </w:t>
            </w:r>
            <w:fldSimple w:instr=" STYLEREF 1 \s ">
              <w:r w:rsidR="004939FD">
                <w:rPr>
                  <w:noProof/>
                </w:rPr>
                <w:t>3</w:t>
              </w:r>
            </w:fldSimple>
            <w:r w:rsidR="001F202F">
              <w:t>.</w:t>
            </w:r>
            <w:fldSimple w:instr=" SEQ Figura \* ARABIC \s 1 ">
              <w:r w:rsidR="004939FD">
                <w:rPr>
                  <w:noProof/>
                </w:rPr>
                <w:t>4</w:t>
              </w:r>
            </w:fldSimple>
            <w:bookmarkEnd w:id="796"/>
            <w:r>
              <w:t xml:space="preserve">: Señal promedio de la envolvente </w:t>
            </w:r>
            <w:r w:rsidR="00D96E4A">
              <w:t xml:space="preserve">del ruido </w:t>
            </w:r>
            <w:r>
              <w:t>en los períodos de integración de la cámara</w:t>
            </w:r>
            <w:bookmarkEnd w:id="797"/>
          </w:p>
        </w:tc>
      </w:tr>
    </w:tbl>
    <w:p w:rsidR="00266B5D" w:rsidRDefault="001F202F" w:rsidP="001F202F">
      <w:r>
        <w:t xml:space="preserve">. En la </w:t>
      </w:r>
      <w:r>
        <w:fldChar w:fldCharType="begin"/>
      </w:r>
      <w:r>
        <w:instrText xml:space="preserve"> REF _Ref316484967 \h </w:instrText>
      </w:r>
      <w:r>
        <w:fldChar w:fldCharType="separate"/>
      </w:r>
      <w:r w:rsidR="004939FD">
        <w:t xml:space="preserve">Figura </w:t>
      </w:r>
      <w:r w:rsidR="004939FD">
        <w:rPr>
          <w:noProof/>
        </w:rPr>
        <w:t>3</w:t>
      </w:r>
      <w:r w:rsidR="004939FD">
        <w:t>.</w:t>
      </w:r>
      <w:r w:rsidR="004939FD">
        <w:rPr>
          <w:noProof/>
        </w:rPr>
        <w:t>4</w:t>
      </w:r>
      <w:r>
        <w:fldChar w:fldCharType="end"/>
      </w:r>
      <w:r>
        <w:t xml:space="preserve"> se muestra el promedio de la envolvente de los 4 períodos de integración de la </w:t>
      </w:r>
      <w:r>
        <w:fldChar w:fldCharType="begin"/>
      </w:r>
      <w:r>
        <w:instrText xml:space="preserve"> REF _Ref316483824 \h </w:instrText>
      </w:r>
      <w:r>
        <w:fldChar w:fldCharType="separate"/>
      </w:r>
      <w:r w:rsidR="004939FD">
        <w:t xml:space="preserve">Figura </w:t>
      </w:r>
      <w:r w:rsidR="004939FD">
        <w:rPr>
          <w:noProof/>
        </w:rPr>
        <w:t>3</w:t>
      </w:r>
      <w:r w:rsidR="004939FD">
        <w:t>.</w:t>
      </w:r>
      <w:r w:rsidR="004939FD">
        <w:rPr>
          <w:noProof/>
        </w:rPr>
        <w:t>2</w:t>
      </w:r>
      <w:r>
        <w:fldChar w:fldCharType="end"/>
      </w:r>
      <w:r>
        <w:t>.</w:t>
      </w:r>
      <w:r w:rsidR="00266B5D">
        <w:t xml:space="preserve"> </w:t>
      </w:r>
      <w:r w:rsidR="00D96E4A">
        <w:t xml:space="preserve">Se puede observar en la </w:t>
      </w:r>
      <w:r w:rsidR="00D96E4A">
        <w:fldChar w:fldCharType="begin"/>
      </w:r>
      <w:r w:rsidR="00D96E4A">
        <w:instrText xml:space="preserve"> REF _Ref316486175 \h </w:instrText>
      </w:r>
      <w:r w:rsidR="00D96E4A">
        <w:fldChar w:fldCharType="separate"/>
      </w:r>
      <w:ins w:id="798" w:author="veloz" w:date="2012-03-15T12:44:00Z">
        <w:r w:rsidR="004939FD">
          <w:t xml:space="preserve">Figura </w:t>
        </w:r>
        <w:r w:rsidR="004939FD">
          <w:rPr>
            <w:noProof/>
          </w:rPr>
          <w:t>3</w:t>
        </w:r>
        <w:r w:rsidR="004939FD">
          <w:t>.</w:t>
        </w:r>
        <w:r w:rsidR="004939FD">
          <w:rPr>
            <w:noProof/>
          </w:rPr>
          <w:t>5</w:t>
        </w:r>
      </w:ins>
      <w:del w:id="799" w:author="veloz" w:date="2012-03-15T12:44:00Z">
        <w:r w:rsidR="00D96E4A" w:rsidDel="004939FD">
          <w:delText xml:space="preserve">Figura </w:delText>
        </w:r>
        <w:r w:rsidR="00D96E4A" w:rsidDel="004939FD">
          <w:rPr>
            <w:noProof/>
          </w:rPr>
          <w:delText>3</w:delText>
        </w:r>
        <w:r w:rsidR="00D96E4A" w:rsidDel="004939FD">
          <w:delText>.</w:delText>
        </w:r>
        <w:r w:rsidR="00D96E4A" w:rsidDel="004939FD">
          <w:rPr>
            <w:noProof/>
          </w:rPr>
          <w:delText>4</w:delText>
        </w:r>
      </w:del>
      <w:r w:rsidR="00D96E4A">
        <w:fldChar w:fldCharType="end"/>
      </w:r>
      <w:r w:rsidR="00D96E4A">
        <w:t>, que la</w:t>
      </w:r>
      <w:r w:rsidR="00DB08F8">
        <w:t xml:space="preserve"> señal promedio repetida periódi</w:t>
      </w:r>
      <w:r w:rsidR="00D96E4A">
        <w:t>camente se asemeja a la envolvente original del ruido.</w:t>
      </w:r>
    </w:p>
    <w:p w:rsidR="005F4A77" w:rsidRDefault="005F4A77" w:rsidP="001F202F">
      <w:r>
        <w:t xml:space="preserve">Si se le resta esta señal al ruido se puede obtener una reducción de la amplitud de las vibraciones. En la </w:t>
      </w:r>
      <w:r>
        <w:fldChar w:fldCharType="begin"/>
      </w:r>
      <w:r>
        <w:instrText xml:space="preserve"> REF _Ref319402812 \h </w:instrText>
      </w:r>
      <w:r>
        <w:fldChar w:fldCharType="separate"/>
      </w:r>
      <w:r w:rsidR="004939FD">
        <w:t xml:space="preserve">Figura </w:t>
      </w:r>
      <w:r w:rsidR="004939FD">
        <w:rPr>
          <w:noProof/>
        </w:rPr>
        <w:t>3</w:t>
      </w:r>
      <w:r w:rsidR="004939FD">
        <w:t>.</w:t>
      </w:r>
      <w:r w:rsidR="004939FD">
        <w:rPr>
          <w:noProof/>
        </w:rPr>
        <w:t>6</w:t>
      </w:r>
      <w:r>
        <w:fldChar w:fldCharType="end"/>
      </w:r>
      <w:r>
        <w:t xml:space="preserve"> se muestra la señal de ruido obtenida luego de la resta del promedio repetido periódicamente.</w:t>
      </w:r>
    </w:p>
    <w:tbl>
      <w:tblPr>
        <w:tblW w:w="0" w:type="auto"/>
        <w:tblLook w:val="04A0" w:firstRow="1" w:lastRow="0" w:firstColumn="1" w:lastColumn="0" w:noHBand="0" w:noVBand="1"/>
      </w:tblPr>
      <w:tblGrid>
        <w:gridCol w:w="9261"/>
      </w:tblGrid>
      <w:tr w:rsidR="00DB08F8" w:rsidTr="00B86E68">
        <w:tc>
          <w:tcPr>
            <w:tcW w:w="9261" w:type="dxa"/>
            <w:shd w:val="clear" w:color="auto" w:fill="auto"/>
          </w:tcPr>
          <w:p w:rsidR="00DB08F8" w:rsidRDefault="006C6ED6" w:rsidP="00DB08F8">
            <w:pPr>
              <w:pStyle w:val="Imagenes"/>
            </w:pPr>
            <w:r>
              <w:lastRenderedPageBreak/>
              <w:pict>
                <v:shape id="_x0000_i1221" type="#_x0000_t75" style="width:367.5pt;height:297pt">
                  <v:imagedata r:id="rId396" o:title="control signal" croptop="1822f" cropbottom="2081f" cropleft="3422f" cropright="4687f"/>
                </v:shape>
              </w:pict>
            </w:r>
          </w:p>
          <w:p w:rsidR="00DB08F8" w:rsidRDefault="00DB08F8" w:rsidP="00DB08F8">
            <w:pPr>
              <w:pStyle w:val="Epgrafe"/>
            </w:pPr>
            <w:bookmarkStart w:id="800" w:name="_Ref316486175"/>
            <w:bookmarkStart w:id="801" w:name="_Toc316563923"/>
            <w:r>
              <w:t xml:space="preserve">Figura </w:t>
            </w:r>
            <w:fldSimple w:instr=" STYLEREF 1 \s ">
              <w:r w:rsidR="004939FD">
                <w:rPr>
                  <w:noProof/>
                </w:rPr>
                <w:t>3</w:t>
              </w:r>
            </w:fldSimple>
            <w:r w:rsidR="001F202F">
              <w:t>.</w:t>
            </w:r>
            <w:fldSimple w:instr=" SEQ Figura \* ARABIC \s 1 ">
              <w:r w:rsidR="004939FD">
                <w:rPr>
                  <w:noProof/>
                </w:rPr>
                <w:t>5</w:t>
              </w:r>
            </w:fldSimple>
            <w:bookmarkEnd w:id="800"/>
            <w:r>
              <w:t>: Señal de control repetida periódicamente</w:t>
            </w:r>
            <w:bookmarkEnd w:id="801"/>
          </w:p>
        </w:tc>
      </w:tr>
    </w:tbl>
    <w:p w:rsidR="00DB08F8" w:rsidRDefault="00DB08F8" w:rsidP="00465A14"/>
    <w:tbl>
      <w:tblPr>
        <w:tblW w:w="0" w:type="auto"/>
        <w:tblLook w:val="04A0" w:firstRow="1" w:lastRow="0" w:firstColumn="1" w:lastColumn="0" w:noHBand="0" w:noVBand="1"/>
      </w:tblPr>
      <w:tblGrid>
        <w:gridCol w:w="9337"/>
      </w:tblGrid>
      <w:tr w:rsidR="007F62BC" w:rsidTr="00B86E68">
        <w:tc>
          <w:tcPr>
            <w:tcW w:w="9261" w:type="dxa"/>
            <w:shd w:val="clear" w:color="auto" w:fill="auto"/>
          </w:tcPr>
          <w:p w:rsidR="007F62BC" w:rsidRDefault="006C6ED6" w:rsidP="007F62BC">
            <w:pPr>
              <w:pStyle w:val="Imagenes"/>
            </w:pPr>
            <w:r>
              <w:pict>
                <v:shape id="_x0000_i1222" type="#_x0000_t75" style="width:456.75pt;height:228pt">
                  <v:imagedata r:id="rId397" o:title="ruido obtenido"/>
                </v:shape>
              </w:pict>
            </w:r>
          </w:p>
          <w:p w:rsidR="007F62BC" w:rsidRDefault="007F62BC" w:rsidP="007F62BC">
            <w:pPr>
              <w:pStyle w:val="Epgrafe"/>
            </w:pPr>
            <w:bookmarkStart w:id="802" w:name="_Ref319402812"/>
            <w:bookmarkStart w:id="803" w:name="_Toc316563924"/>
            <w:r>
              <w:t xml:space="preserve">Figura </w:t>
            </w:r>
            <w:fldSimple w:instr=" STYLEREF 1 \s ">
              <w:r w:rsidR="004939FD">
                <w:rPr>
                  <w:noProof/>
                </w:rPr>
                <w:t>3</w:t>
              </w:r>
            </w:fldSimple>
            <w:r w:rsidR="001F202F">
              <w:t>.</w:t>
            </w:r>
            <w:fldSimple w:instr=" SEQ Figura \* ARABIC \s 1 ">
              <w:r w:rsidR="004939FD">
                <w:rPr>
                  <w:noProof/>
                </w:rPr>
                <w:t>6</w:t>
              </w:r>
            </w:fldSimple>
            <w:bookmarkEnd w:id="802"/>
            <w:r>
              <w:t>:</w:t>
            </w:r>
            <w:r w:rsidR="00F9658D">
              <w:t xml:space="preserve"> </w:t>
            </w:r>
            <w:r>
              <w:t>Ruido obtenido luego de la resta de la señal de control</w:t>
            </w:r>
            <w:bookmarkEnd w:id="803"/>
          </w:p>
        </w:tc>
      </w:tr>
    </w:tbl>
    <w:p w:rsidR="005F4A77" w:rsidRDefault="005F4A77" w:rsidP="00465A14"/>
    <w:p w:rsidR="007F62BC" w:rsidRDefault="007F62BC" w:rsidP="00465A14">
      <w:r>
        <w:lastRenderedPageBreak/>
        <w:t>Como se puede observar la amplitud debido a la envolvente fue prácticamente eliminada, aún queda la amplitud proveniente de alta frecuencia.</w:t>
      </w:r>
    </w:p>
    <w:p w:rsidR="007F62BC" w:rsidRDefault="007F62BC" w:rsidP="00465A14">
      <w:r>
        <w:t xml:space="preserve">Analizando las señales se obtuvo que la señal original </w:t>
      </w:r>
      <w:proofErr w:type="gramStart"/>
      <w:r>
        <w:t>tenía</w:t>
      </w:r>
      <w:proofErr w:type="gramEnd"/>
      <w:r>
        <w:t xml:space="preserve"> una media de 0.0081, mientras que la de la nueva señal es -0.0021, resultando en una reducción de aproximadamente 75% en el valor absoluto. Para la desviación estándar se obtuvo que para la señal original </w:t>
      </w:r>
      <w:proofErr w:type="gramStart"/>
      <w:r>
        <w:t>era</w:t>
      </w:r>
      <w:proofErr w:type="gramEnd"/>
      <w:r>
        <w:t xml:space="preserve"> de 0.8468 y para la nueva señal de 0.5583 resultando en una reducción del 34%. Finalmente para la integral del modulo de la señal en el tiempo se tiene que la señal original tenía un área bajo la curva de 0.0915, mientras que para la nueva señal se tiene que es 0.0707, representando una reducción del 22% aproximadamente.</w:t>
      </w:r>
    </w:p>
    <w:p w:rsidR="007F62BC" w:rsidRDefault="00F9658D" w:rsidP="00465A14">
      <w:r>
        <w:t>Estas reducciones podrían tener un impacto positivo en la reducción del efecto de las vibraciones en el sistema interferométrico, sobre todo la disminución en la amplitud observada en la integral del valor absoluto.</w:t>
      </w:r>
    </w:p>
    <w:p w:rsidR="0002167C" w:rsidRDefault="0002167C" w:rsidP="00C70ECC">
      <w:pPr>
        <w:pStyle w:val="Ttulo2"/>
      </w:pPr>
      <w:bookmarkStart w:id="804" w:name="_Toc319497139"/>
      <w:r>
        <w:t>Algoritmo de control</w:t>
      </w:r>
      <w:bookmarkEnd w:id="804"/>
    </w:p>
    <w:p w:rsidR="00F9658D" w:rsidRDefault="00F9658D" w:rsidP="00F9658D">
      <w:r>
        <w:t xml:space="preserve">El sistema de control debería ser capaz de identificar la envolvente de la señal de ruido para cada imagen y luego introducirla de forma inversa durante cada período de integración. Sin embargo, no es posible obtener esta información ya que se debe aumentar la velocidad de adquisición de la cámara. </w:t>
      </w:r>
      <w:r w:rsidR="00855D7E">
        <w:t xml:space="preserve">Es por esto que se desarrollo un algoritmo </w:t>
      </w:r>
      <w:proofErr w:type="spellStart"/>
      <w:r w:rsidR="00855D7E">
        <w:t>semi</w:t>
      </w:r>
      <w:proofErr w:type="spellEnd"/>
      <w:r w:rsidR="00855D7E">
        <w:t xml:space="preserve">-aleatorio para tratar de conseguir una señal que pueda emular la envolvente. </w:t>
      </w:r>
    </w:p>
    <w:p w:rsidR="0002167C" w:rsidRDefault="00B74FD6" w:rsidP="00B74FD6">
      <w:r>
        <w:t>S</w:t>
      </w:r>
      <w:r w:rsidRPr="00B74FD6">
        <w:t>e propone un sistema de control donde</w:t>
      </w:r>
      <w:r w:rsidR="003F6BCA">
        <w:t xml:space="preserve"> se obtenga un promedio del contraste de las imágenes antes de introducir señales. Luego</w:t>
      </w:r>
      <w:r w:rsidRPr="00B74FD6">
        <w:t xml:space="preserve"> durante el tiempo de integración de la cámara se introducen señales </w:t>
      </w:r>
      <w:r w:rsidR="004F265A" w:rsidRPr="00B74FD6">
        <w:t>gaussianas</w:t>
      </w:r>
      <w:r>
        <w:t>,</w:t>
      </w:r>
      <w:r w:rsidRPr="00B74FD6">
        <w:t xml:space="preserve"> de amplitud y ancho aleatorio</w:t>
      </w:r>
      <w:r>
        <w:t>,</w:t>
      </w:r>
      <w:r w:rsidRPr="00B74FD6">
        <w:t xml:space="preserve"> inicialmente centradas en el tiempo </w:t>
      </w:r>
      <w:r w:rsidR="0002167C">
        <w:t>cero. E</w:t>
      </w:r>
      <w:r w:rsidRPr="00B74FD6">
        <w:t>n cada imagen se va desplazando</w:t>
      </w:r>
      <w:r w:rsidR="0002167C">
        <w:t xml:space="preserve"> la </w:t>
      </w:r>
      <w:r w:rsidR="003F6BCA">
        <w:t xml:space="preserve">señal </w:t>
      </w:r>
      <w:r w:rsidR="0002167C">
        <w:t>gau</w:t>
      </w:r>
      <w:r w:rsidR="003F6BCA">
        <w:t>s</w:t>
      </w:r>
      <w:r w:rsidR="0002167C">
        <w:t>siana</w:t>
      </w:r>
      <w:r w:rsidRPr="00B74FD6">
        <w:t xml:space="preserve"> de modo de </w:t>
      </w:r>
      <w:r w:rsidR="0002167C">
        <w:t>realizar un barrido en todo el</w:t>
      </w:r>
      <w:r w:rsidRPr="00B74FD6">
        <w:t xml:space="preserve"> tiempo de integración. Si en algún momento se obtiene un contraste de al menos 95% del mejor contraste obtenido, se promedian </w:t>
      </w:r>
      <w:r w:rsidR="003F6BCA">
        <w:t>los con</w:t>
      </w:r>
      <w:r w:rsidR="00175550">
        <w:t xml:space="preserve">trastes de </w:t>
      </w:r>
      <w:r w:rsidRPr="00B74FD6">
        <w:t xml:space="preserve">3 imágenes con la misma señal </w:t>
      </w:r>
      <w:r w:rsidR="003F6BCA">
        <w:t xml:space="preserve">y se registran los parámetros si el promedio es el nuevo mejor contraste, luego de esto se </w:t>
      </w:r>
      <w:r w:rsidR="003F4D20">
        <w:t>continúa</w:t>
      </w:r>
      <w:r w:rsidR="003F6BCA">
        <w:t xml:space="preserve"> con el desplazamiento</w:t>
      </w:r>
      <w:r w:rsidR="0002167C">
        <w:t>.</w:t>
      </w:r>
    </w:p>
    <w:p w:rsidR="00B77E58" w:rsidRDefault="0002167C" w:rsidP="00B74FD6">
      <w:r>
        <w:lastRenderedPageBreak/>
        <w:t>L</w:t>
      </w:r>
      <w:r w:rsidR="00B74FD6" w:rsidRPr="00B74FD6">
        <w:t>uego de haber llegado al final del desplazamiento</w:t>
      </w:r>
      <w:r w:rsidR="00175550">
        <w:t>, si el mejor contraste obtenido supera al contraste inicial</w:t>
      </w:r>
      <w:r w:rsidR="00B74FD6" w:rsidRPr="00B74FD6">
        <w:t>, se procede a hacer un barrido de amplitud</w:t>
      </w:r>
      <w:r w:rsidR="00175550">
        <w:t xml:space="preserve"> con la señal centrada en donde se obtuvo mejor contraste en el barrido anterior</w:t>
      </w:r>
      <w:r w:rsidR="003F4D20">
        <w:t xml:space="preserve">, en caso contrario, la señal se descarta y se vuelve al paso anterior. </w:t>
      </w:r>
      <w:r w:rsidR="00175550">
        <w:t>E</w:t>
      </w:r>
      <w:r w:rsidR="00B74FD6" w:rsidRPr="00B74FD6">
        <w:t xml:space="preserve">l barrido se realiza desde una amplitud de </w:t>
      </w:r>
      <w:r w:rsidR="00B77E58">
        <w:t>cero</w:t>
      </w:r>
      <w:r w:rsidR="00B77E58" w:rsidRPr="00B74FD6">
        <w:t xml:space="preserve"> </w:t>
      </w:r>
      <w:r w:rsidR="00B74FD6" w:rsidRPr="00B74FD6">
        <w:t xml:space="preserve">hasta el doble de la amplitud original, </w:t>
      </w:r>
      <w:r w:rsidR="00175550">
        <w:t>al igual que en el barrido de desplazamiento, si alguna amplitud obtiene</w:t>
      </w:r>
      <w:r w:rsidR="00B77E58">
        <w:t xml:space="preserve"> un contraste de</w:t>
      </w:r>
      <w:r w:rsidR="00175550">
        <w:t xml:space="preserve"> al menos el </w:t>
      </w:r>
      <w:r w:rsidR="003F6BCA">
        <w:t xml:space="preserve">95% del mejor contraste obtenido, se promedian los contrastes de 3 imágenes con la misma señal, se registran los parámetros </w:t>
      </w:r>
      <w:r w:rsidR="00B77E58">
        <w:t>si es el nuevo mejor contraste y se continua con el barrido.</w:t>
      </w:r>
    </w:p>
    <w:p w:rsidR="003F4D20" w:rsidRDefault="003F4D20" w:rsidP="00B74FD6">
      <w:r>
        <w:t xml:space="preserve">Finalizado el barrido de ancho de la gaussiana, se repite el procedimiento de los barridos pero acumulando todas las señales que hayan superado anteriormente el contraste, de esta manera, se va construyendo una señal que poco a poco vaya aumentando el contraste. En la </w:t>
      </w:r>
      <w:r>
        <w:fldChar w:fldCharType="begin"/>
      </w:r>
      <w:r>
        <w:instrText xml:space="preserve"> REF _Ref316487325 \h </w:instrText>
      </w:r>
      <w:r>
        <w:fldChar w:fldCharType="separate"/>
      </w:r>
      <w:ins w:id="805" w:author="veloz" w:date="2012-03-15T12:44:00Z">
        <w:r w:rsidR="004939FD">
          <w:t xml:space="preserve">Figura </w:t>
        </w:r>
        <w:r w:rsidR="004939FD">
          <w:rPr>
            <w:noProof/>
          </w:rPr>
          <w:t>3</w:t>
        </w:r>
        <w:r w:rsidR="004939FD">
          <w:t>.</w:t>
        </w:r>
        <w:r w:rsidR="004939FD">
          <w:rPr>
            <w:noProof/>
          </w:rPr>
          <w:t>7</w:t>
        </w:r>
      </w:ins>
      <w:del w:id="806" w:author="veloz" w:date="2012-03-15T12:44:00Z">
        <w:r w:rsidR="008943D4" w:rsidDel="004939FD">
          <w:delText xml:space="preserve">Figura </w:delText>
        </w:r>
        <w:r w:rsidR="008943D4" w:rsidDel="004939FD">
          <w:rPr>
            <w:noProof/>
          </w:rPr>
          <w:delText>3</w:delText>
        </w:r>
        <w:r w:rsidR="008943D4" w:rsidDel="004939FD">
          <w:delText>.</w:delText>
        </w:r>
        <w:r w:rsidR="008943D4" w:rsidDel="004939FD">
          <w:rPr>
            <w:noProof/>
          </w:rPr>
          <w:delText>6</w:delText>
        </w:r>
      </w:del>
      <w:r>
        <w:fldChar w:fldCharType="end"/>
      </w:r>
      <w:r>
        <w:t xml:space="preserve"> se muestra el diagrama de flujo del algoritmo propuesto.</w:t>
      </w:r>
    </w:p>
    <w:p w:rsidR="00B74FD6" w:rsidRDefault="00B74FD6" w:rsidP="00B74FD6"/>
    <w:tbl>
      <w:tblPr>
        <w:tblW w:w="0" w:type="auto"/>
        <w:tblLook w:val="04A0" w:firstRow="1" w:lastRow="0" w:firstColumn="1" w:lastColumn="0" w:noHBand="0" w:noVBand="1"/>
      </w:tblPr>
      <w:tblGrid>
        <w:gridCol w:w="9334"/>
      </w:tblGrid>
      <w:tr w:rsidR="00B74FD6" w:rsidRPr="00AF0007" w:rsidTr="00F9658D">
        <w:tc>
          <w:tcPr>
            <w:tcW w:w="9334" w:type="dxa"/>
            <w:shd w:val="clear" w:color="auto" w:fill="auto"/>
          </w:tcPr>
          <w:p w:rsidR="00F9658D" w:rsidRDefault="006C6ED6" w:rsidP="00F9658D">
            <w:pPr>
              <w:pStyle w:val="Imagenes"/>
            </w:pPr>
            <w:r>
              <w:rPr>
                <w:lang w:eastAsia="es-VE"/>
              </w:rPr>
              <w:lastRenderedPageBreak/>
              <w:pict>
                <v:shape id="_x0000_i1223" type="#_x0000_t75" style="width:456pt;height:365.25pt;visibility:visible">
                  <v:imagedata r:id="rId398" o:title=""/>
                </v:shape>
              </w:pict>
            </w:r>
          </w:p>
          <w:p w:rsidR="00B74FD6" w:rsidRPr="00AF0007" w:rsidRDefault="00F9658D" w:rsidP="00F9658D">
            <w:pPr>
              <w:pStyle w:val="Epgrafe"/>
            </w:pPr>
            <w:bookmarkStart w:id="807" w:name="_Ref316487325"/>
            <w:bookmarkStart w:id="808" w:name="_Toc316563925"/>
            <w:r>
              <w:t xml:space="preserve">Figura </w:t>
            </w:r>
            <w:fldSimple w:instr=" STYLEREF 1 \s ">
              <w:r w:rsidR="004939FD">
                <w:rPr>
                  <w:noProof/>
                </w:rPr>
                <w:t>3</w:t>
              </w:r>
            </w:fldSimple>
            <w:r w:rsidR="001F202F">
              <w:t>.</w:t>
            </w:r>
            <w:fldSimple w:instr=" SEQ Figura \* ARABIC \s 1 ">
              <w:r w:rsidR="004939FD">
                <w:rPr>
                  <w:noProof/>
                </w:rPr>
                <w:t>7</w:t>
              </w:r>
            </w:fldSimple>
            <w:bookmarkEnd w:id="807"/>
            <w:r w:rsidRPr="00AF0007">
              <w:t>: Diagrama de flujo del algoritmo de control propuesto</w:t>
            </w:r>
            <w:bookmarkEnd w:id="808"/>
          </w:p>
        </w:tc>
      </w:tr>
    </w:tbl>
    <w:p w:rsidR="00B74FD6" w:rsidRPr="00B74FD6" w:rsidRDefault="00B74FD6" w:rsidP="00C70ECC">
      <w:pPr>
        <w:pStyle w:val="Ttulo2"/>
      </w:pPr>
      <w:r w:rsidRPr="00B74FD6">
        <w:t xml:space="preserve"> </w:t>
      </w:r>
      <w:bookmarkStart w:id="809" w:name="_Toc319497140"/>
      <w:r w:rsidR="00BD7672">
        <w:t>Algoritmo de control en el simulador</w:t>
      </w:r>
      <w:bookmarkEnd w:id="809"/>
    </w:p>
    <w:p w:rsidR="005405BE" w:rsidRDefault="00EE6000" w:rsidP="005405BE">
      <w:r>
        <w:t xml:space="preserve">Se implementó el algoritmo de control propuesto en lenguaje C++ </w:t>
      </w:r>
      <w:r w:rsidR="005405BE">
        <w:t xml:space="preserve">para que fuese ejecutado utilizando el simulador desarrollado. Se utilizó como muestra un plano inclinado para obtener franjas verticales para disminuir el tiempo de procesamiento, como </w:t>
      </w:r>
      <w:r w:rsidR="002A63D4">
        <w:t xml:space="preserve">cámara y fuente se utilizaron las mismas que en </w:t>
      </w:r>
      <w:r w:rsidR="005405BE">
        <w:t xml:space="preserve">la prueba del simulador en la sección </w:t>
      </w:r>
      <w:r w:rsidR="005405BE">
        <w:fldChar w:fldCharType="begin"/>
      </w:r>
      <w:r w:rsidR="005405BE">
        <w:instrText xml:space="preserve"> REF _Ref316563756 \r \h </w:instrText>
      </w:r>
      <w:r w:rsidR="005405BE">
        <w:fldChar w:fldCharType="separate"/>
      </w:r>
      <w:r w:rsidR="004939FD">
        <w:t>2.2.3</w:t>
      </w:r>
      <w:r w:rsidR="005405BE">
        <w:fldChar w:fldCharType="end"/>
      </w:r>
      <w:r w:rsidR="005405BE">
        <w:t xml:space="preserve">, se introdujo unas vibraciones con el espectro de la </w:t>
      </w:r>
      <w:r w:rsidR="005405BE">
        <w:fldChar w:fldCharType="begin"/>
      </w:r>
      <w:r w:rsidR="005405BE">
        <w:instrText xml:space="preserve"> REF _Ref316483714 \h </w:instrText>
      </w:r>
      <w:r w:rsidR="005405BE">
        <w:fldChar w:fldCharType="separate"/>
      </w:r>
      <w:r w:rsidR="004939FD">
        <w:t xml:space="preserve">Figura </w:t>
      </w:r>
      <w:r w:rsidR="004939FD">
        <w:rPr>
          <w:noProof/>
        </w:rPr>
        <w:t>3</w:t>
      </w:r>
      <w:r w:rsidR="004939FD">
        <w:t>.</w:t>
      </w:r>
      <w:r w:rsidR="004939FD">
        <w:rPr>
          <w:noProof/>
        </w:rPr>
        <w:t>1</w:t>
      </w:r>
      <w:r w:rsidR="005405BE">
        <w:fldChar w:fldCharType="end"/>
      </w:r>
      <w:r w:rsidR="005405BE">
        <w:t xml:space="preserve">. Para realizar la medida de contraste se convirtió la imagen en escala de </w:t>
      </w:r>
      <w:r w:rsidR="004F265A">
        <w:t>grises</w:t>
      </w:r>
      <w:r w:rsidR="005405BE">
        <w:t xml:space="preserve"> y se halló el máximo y el mínimo de intensidad, y el contraste se obtuvo con la siguiente ecuación:</w:t>
      </w:r>
    </w:p>
    <w:p w:rsidR="005405BE" w:rsidRDefault="005405BE" w:rsidP="00C70ECC">
      <w:pPr>
        <w:pStyle w:val="MTDisplayEquation"/>
      </w:pPr>
      <w:r>
        <w:tab/>
      </w:r>
      <w:r w:rsidRPr="00C70ECC">
        <w:rPr>
          <w:position w:val="-12"/>
        </w:rPr>
        <w:object w:dxaOrig="2120" w:dyaOrig="360">
          <v:shape id="_x0000_i1224" type="#_x0000_t75" style="width:105.75pt;height:18.75pt" o:ole="">
            <v:imagedata r:id="rId399" o:title=""/>
          </v:shape>
          <o:OLEObject Type="Embed" ProgID="Equation.DSMT4" ShapeID="_x0000_i1224" DrawAspect="Content" ObjectID="_1393337443" r:id="rId400"/>
        </w:object>
      </w:r>
      <w:r>
        <w:tab/>
      </w:r>
      <w:r>
        <w:fldChar w:fldCharType="begin"/>
      </w:r>
      <w:r>
        <w:instrText xml:space="preserve"> MACROBUTTON MTPlaceRef \* MERGEFORMAT </w:instrText>
      </w:r>
      <w:fldSimple w:instr=" SEQ MTEqn \h \* MERGEFORMAT "/>
      <w:bookmarkStart w:id="810" w:name="ZEqnNum352009"/>
      <w:r>
        <w:instrText>(</w:instrText>
      </w:r>
      <w:fldSimple w:instr=" SEQ MTChap \c \* Arabic \* MERGEFORMAT ">
        <w:r w:rsidR="004939FD">
          <w:rPr>
            <w:noProof/>
          </w:rPr>
          <w:instrText>3</w:instrText>
        </w:r>
      </w:fldSimple>
      <w:r>
        <w:instrText>.</w:instrText>
      </w:r>
      <w:fldSimple w:instr=" SEQ MTEqn \c \* Arabic \* MERGEFORMAT ">
        <w:r w:rsidR="004939FD">
          <w:rPr>
            <w:noProof/>
          </w:rPr>
          <w:instrText>1</w:instrText>
        </w:r>
      </w:fldSimple>
      <w:r>
        <w:instrText>)</w:instrText>
      </w:r>
      <w:bookmarkEnd w:id="810"/>
      <w:r>
        <w:fldChar w:fldCharType="end"/>
      </w:r>
    </w:p>
    <w:p w:rsidR="00B74FD6" w:rsidRPr="008D2941" w:rsidRDefault="005405BE" w:rsidP="00784905">
      <w:r>
        <w:lastRenderedPageBreak/>
        <w:t>Debido a que se esta utilizando un plano inclinado y el simulador generará imágenes sin ruido</w:t>
      </w:r>
      <w:r w:rsidR="002A63D4">
        <w:t xml:space="preserve"> y sin imperfecciones introducidas por la cámara</w:t>
      </w:r>
      <w:r>
        <w:t xml:space="preserve">, la ecuación </w:t>
      </w:r>
      <w:r>
        <w:fldChar w:fldCharType="begin"/>
      </w:r>
      <w:r>
        <w:instrText xml:space="preserve"> GOTOBUTTON ZEqnNum352009  \* MERGEFORMAT </w:instrText>
      </w:r>
      <w:fldSimple w:instr=" REF ZEqnNum352009 \* Charformat \! \* MERGEFORMAT ">
        <w:r w:rsidR="004939FD">
          <w:instrText>(3.1)</w:instrText>
        </w:r>
      </w:fldSimple>
      <w:r>
        <w:fldChar w:fldCharType="end"/>
      </w:r>
      <w:r>
        <w:t xml:space="preserve"> es suficiente para obtener una medida de la calidad de las franjas, sin embargo para calcular el contraste en una imagen real sería necesario utilizar una fórmula que tome en cuente el conjunto global de puntos en la imagen para disminuir el efecto de las imperfecciones de la cámara.</w:t>
      </w:r>
    </w:p>
    <w:p w:rsidR="002A63D4" w:rsidRDefault="002A63D4" w:rsidP="00C70ECC">
      <w:r>
        <w:t>La etapa de obtención del contraste inicial ocurrió en 10s en tiempo de adquisición, luego se activó el control por otros 60s y finalmente se apaga el proceso de ajuste del control y se mantiene la señal obtenida. Se registró el contraste en cada imagen obteniéndose la siguiente gráfica (</w:t>
      </w:r>
      <w:r>
        <w:fldChar w:fldCharType="begin"/>
      </w:r>
      <w:r>
        <w:instrText xml:space="preserve"> REF _Ref316564715 \h </w:instrText>
      </w:r>
      <w:r>
        <w:fldChar w:fldCharType="separate"/>
      </w:r>
      <w:ins w:id="811" w:author="veloz" w:date="2012-03-15T12:44:00Z">
        <w:r w:rsidR="004939FD">
          <w:t xml:space="preserve">Figura </w:t>
        </w:r>
        <w:r w:rsidR="004939FD">
          <w:rPr>
            <w:noProof/>
          </w:rPr>
          <w:t>3</w:t>
        </w:r>
        <w:r w:rsidR="004939FD">
          <w:t>.</w:t>
        </w:r>
        <w:r w:rsidR="004939FD">
          <w:rPr>
            <w:noProof/>
          </w:rPr>
          <w:t>8</w:t>
        </w:r>
      </w:ins>
      <w:del w:id="812" w:author="veloz" w:date="2012-03-15T12:44:00Z">
        <w:r w:rsidR="008943D4" w:rsidDel="004939FD">
          <w:delText xml:space="preserve">Figura </w:delText>
        </w:r>
        <w:r w:rsidR="008943D4" w:rsidDel="004939FD">
          <w:rPr>
            <w:noProof/>
          </w:rPr>
          <w:delText>3</w:delText>
        </w:r>
        <w:r w:rsidR="008943D4" w:rsidDel="004939FD">
          <w:delText>.</w:delText>
        </w:r>
        <w:r w:rsidR="008943D4" w:rsidDel="004939FD">
          <w:rPr>
            <w:noProof/>
          </w:rPr>
          <w:delText>7</w:delText>
        </w:r>
      </w:del>
      <w:r>
        <w:fldChar w:fldCharType="end"/>
      </w:r>
      <w:r>
        <w:t>)</w:t>
      </w:r>
    </w:p>
    <w:tbl>
      <w:tblPr>
        <w:tblW w:w="0" w:type="auto"/>
        <w:tblLook w:val="04A0" w:firstRow="1" w:lastRow="0" w:firstColumn="1" w:lastColumn="0" w:noHBand="0" w:noVBand="1"/>
      </w:tblPr>
      <w:tblGrid>
        <w:gridCol w:w="9261"/>
      </w:tblGrid>
      <w:tr w:rsidR="002A63D4" w:rsidTr="00C2330D">
        <w:tc>
          <w:tcPr>
            <w:tcW w:w="9261" w:type="dxa"/>
            <w:shd w:val="clear" w:color="auto" w:fill="auto"/>
          </w:tcPr>
          <w:p w:rsidR="002A63D4" w:rsidRDefault="006C6ED6" w:rsidP="00C70ECC">
            <w:pPr>
              <w:pStyle w:val="Imagenes"/>
            </w:pPr>
            <w:r>
              <w:rPr>
                <w:lang w:eastAsia="es-VE"/>
              </w:rPr>
              <w:pict>
                <v:shape id="229 Imagen" o:spid="_x0000_i1225" type="#_x0000_t75" alt="Descripción: plana2.emf" style="width:441.75pt;height:324.75pt;visibility:visible;mso-wrap-style:square">
                  <v:imagedata r:id="rId401" o:title="plana2" cropbottom="1872f" cropleft="3840f" cropright="4357f"/>
                </v:shape>
              </w:pict>
            </w:r>
          </w:p>
          <w:p w:rsidR="002A63D4" w:rsidRDefault="002A63D4" w:rsidP="00C2330D">
            <w:pPr>
              <w:pStyle w:val="Epgrafe"/>
            </w:pPr>
            <w:bookmarkStart w:id="813" w:name="_Ref316564715"/>
            <w:r>
              <w:t xml:space="preserve">Figura </w:t>
            </w:r>
            <w:fldSimple w:instr=" STYLEREF 1 \s ">
              <w:r w:rsidR="004939FD">
                <w:rPr>
                  <w:noProof/>
                </w:rPr>
                <w:t>3</w:t>
              </w:r>
            </w:fldSimple>
            <w:r w:rsidR="001F202F">
              <w:t>.</w:t>
            </w:r>
            <w:fldSimple w:instr=" SEQ Figura \* ARABIC \s 1 ">
              <w:r w:rsidR="004939FD">
                <w:rPr>
                  <w:noProof/>
                </w:rPr>
                <w:t>8</w:t>
              </w:r>
            </w:fldSimple>
            <w:bookmarkEnd w:id="813"/>
            <w:r>
              <w:t>: Gráfica del contraste en el tiempo para la simulación del control</w:t>
            </w:r>
          </w:p>
        </w:tc>
      </w:tr>
    </w:tbl>
    <w:p w:rsidR="002A63D4" w:rsidRDefault="00700182" w:rsidP="00C70ECC">
      <w:r>
        <w:t xml:space="preserve">Como se puede observar en la gráfica, durante el proceso de adaptación de la señal existen fluctuaciones grandes en el contraste debido a que muchas de las señales que se prueban lo que hacen es empeorar el contraste, sin embargo, las señales que logran mejorarlo se van </w:t>
      </w:r>
      <w:r>
        <w:lastRenderedPageBreak/>
        <w:t>quedando y una vez que este proceso se detiene, la señal obtenida es capaz de aumentar el contraste de las franjas.</w:t>
      </w:r>
    </w:p>
    <w:p w:rsidR="00700182" w:rsidRDefault="00992E39" w:rsidP="00992E39">
      <w:pPr>
        <w:pStyle w:val="Ttulo2"/>
      </w:pPr>
      <w:bookmarkStart w:id="814" w:name="_Toc319497141"/>
      <w:r>
        <w:t>Conclusiones</w:t>
      </w:r>
      <w:bookmarkEnd w:id="814"/>
    </w:p>
    <w:p w:rsidR="00992E39" w:rsidRDefault="00992E39" w:rsidP="00992E39">
      <w:r>
        <w:t>El algoritmo de control propuesto se basa en la premisa de que las vibraciones van a afectar solamente el contraste de las franjas, esto implica que el espectro de estas vibraciones tiene picos en frecuencias múltiplo de la frecuencia de adquisición de la cámara, como fue observado en el espectro tomado en un mesón de trabajo se consiguieron picos a frecuencias de 30Hz, 60Hz, 120Hz, y 240Hz, todas múltiplos de 30Hz que comúnmente se utiliza para la adquisición de imágenes.</w:t>
      </w:r>
    </w:p>
    <w:p w:rsidR="00734014" w:rsidRDefault="00992E39" w:rsidP="00734014">
      <w:r>
        <w:t>Los resultados obtenidos en el simulador desarrollado muestran que el algoritmo de control es capaz de aumentar el contraste tras un tiempo de adaptación de la señal de control, sin embargo, este tiempo es indeterminado ya que es un proceso aleatorio que busca ajustar una señal a la forma de onda de la envolvente de las vibraciones, por lo tanto, el tiempo de convergencia puede ser muy largo y la mejora de contras</w:t>
      </w:r>
      <w:r w:rsidR="00734014">
        <w:t>te puede ser poco significativa.</w:t>
      </w:r>
    </w:p>
    <w:p w:rsidR="00734014" w:rsidRDefault="00734014" w:rsidP="00734014">
      <w:r>
        <w:t>En el siguiente capítulo se expondrá la instrumentación real que fue utilizada, además de los programas y circuitos desarrollados para poder implementar en un sistema real el algoritmo propuesto.</w:t>
      </w:r>
    </w:p>
    <w:p w:rsidR="00734014" w:rsidRDefault="00734014" w:rsidP="00734014">
      <w:pPr>
        <w:ind w:firstLine="0"/>
      </w:pPr>
    </w:p>
    <w:p w:rsidR="00734014" w:rsidRDefault="00734014" w:rsidP="00734014">
      <w:pPr>
        <w:ind w:firstLine="0"/>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A55636" w:rsidRDefault="00734014" w:rsidP="00A55636">
      <w:pPr>
        <w:pStyle w:val="Ttulo1"/>
      </w:pPr>
      <w:bookmarkStart w:id="815" w:name="_Toc319497142"/>
      <w:r w:rsidRPr="008D2941">
        <w:t>CAPITULO I</w:t>
      </w:r>
      <w:r>
        <w:t>V</w:t>
      </w:r>
      <w:r w:rsidRPr="008D2941">
        <w:br/>
      </w:r>
      <w:r w:rsidRPr="008D2941">
        <w:br/>
      </w:r>
      <w:r>
        <w:t>INSTRUMENTACIÓN</w:t>
      </w:r>
      <w:bookmarkEnd w:id="815"/>
    </w:p>
    <w:p w:rsidR="005E27CC" w:rsidRDefault="00553E73" w:rsidP="00A55636">
      <w:r>
        <w:fldChar w:fldCharType="begin"/>
      </w:r>
      <w:r>
        <w:instrText xml:space="preserve"> MACROBUTTON MTEditEquationSection2 </w:instrText>
      </w:r>
      <w:r w:rsidRPr="00553E73">
        <w:rPr>
          <w:rStyle w:val="MTEquationSection"/>
        </w:rPr>
        <w:instrText>Equation Chapter (Next) Section 1</w:instrText>
      </w:r>
      <w:fldSimple w:instr=" SEQ MTEqn \r \h \* MERGEFORMAT "/>
      <w:fldSimple w:instr=" SEQ MTSec \r 1 \h \* MERGEFORMAT "/>
      <w:fldSimple w:instr=" SEQ MTChap \h \* MERGEFORMAT "/>
      <w:r>
        <w:fldChar w:fldCharType="end"/>
      </w:r>
    </w:p>
    <w:p w:rsidR="00A55636" w:rsidRDefault="00A55636" w:rsidP="00A55636">
      <w:r>
        <w:t xml:space="preserve">El sistema de control propuesto fue implementado en un interferómetro real, que esta sujeto a perturbaciones mecánicas. En el presente capítulo se explicarán todos los componentes existentes y los que fueron desarrollados para el sistema. </w:t>
      </w:r>
    </w:p>
    <w:p w:rsidR="00734014" w:rsidRDefault="005851AE" w:rsidP="00A55636">
      <w:pPr>
        <w:pStyle w:val="Ttulo2"/>
      </w:pPr>
      <w:bookmarkStart w:id="816" w:name="_Toc319497143"/>
      <w:r>
        <w:t>Sistema de microscopía interferencial</w:t>
      </w:r>
      <w:bookmarkEnd w:id="816"/>
    </w:p>
    <w:p w:rsidR="008B53A2" w:rsidRDefault="008B53A2" w:rsidP="008B53A2">
      <w:r>
        <w:t xml:space="preserve">El sistema consiste de un microscopio </w:t>
      </w:r>
      <w:r w:rsidR="00E83718">
        <w:t xml:space="preserve">Nikon </w:t>
      </w:r>
      <w:proofErr w:type="spellStart"/>
      <w:r w:rsidR="00E83718">
        <w:t>Optiphot</w:t>
      </w:r>
      <w:proofErr w:type="spellEnd"/>
      <w:r w:rsidR="00E83718">
        <w:t xml:space="preserve"> </w:t>
      </w:r>
      <w:r>
        <w:t xml:space="preserve">de luz incidente diseñado para aplicaciones metalúrgicas. Este microscopio permite observar la imagen </w:t>
      </w:r>
      <w:r w:rsidR="00E83718">
        <w:t xml:space="preserve">simultáneamente </w:t>
      </w:r>
      <w:r>
        <w:t xml:space="preserve">con una cámara </w:t>
      </w:r>
      <w:r w:rsidR="00E83718">
        <w:t>y</w:t>
      </w:r>
      <w:r>
        <w:t xml:space="preserve"> directamente por un observador </w:t>
      </w:r>
      <w:r w:rsidR="00E83718">
        <w:t xml:space="preserve">mediante </w:t>
      </w:r>
      <w:r>
        <w:t>un binocular. Dentro de un objetivo comercial de 20X se tiene un interferómetro de Mirau con el cual se observa el fenómeno de interferometría. El objetivo se encuentra instalado sobre un actuador piezoeléctrico PI-720 PIFOC</w:t>
      </w:r>
      <w:r w:rsidRPr="005851AE">
        <w:rPr>
          <w:vertAlign w:val="superscript"/>
        </w:rPr>
        <w:t>®</w:t>
      </w:r>
      <w:r>
        <w:t xml:space="preserve">, para el ajuste fino de la fase </w:t>
      </w:r>
      <w:r w:rsidR="00E83718">
        <w:t>óptico</w:t>
      </w:r>
      <w:r>
        <w:t>. El piezoeléctrico se controla con una fuente/amplificador E-662 de PI</w:t>
      </w:r>
      <w:r>
        <w:rPr>
          <w:vertAlign w:val="superscript"/>
        </w:rPr>
        <w:t>®</w:t>
      </w:r>
      <w:r>
        <w:t>.</w:t>
      </w:r>
      <w:r w:rsidR="00E83718">
        <w:t xml:space="preserve"> </w:t>
      </w:r>
      <w:r>
        <w:t>La fuente de iluminación utilizada es una fuente de tungsteno de 100W</w:t>
      </w:r>
      <w:r w:rsidR="00E83718">
        <w:t xml:space="preserve"> de potencia y se le puede colocar un filtro espectral pasa banda de ancho 10nm centrado en 546,1nm.</w:t>
      </w:r>
      <w:r w:rsidR="007E3FF9">
        <w:t xml:space="preserve"> En la </w:t>
      </w:r>
      <w:r w:rsidR="00AB6633">
        <w:fldChar w:fldCharType="begin"/>
      </w:r>
      <w:r w:rsidR="00AB6633">
        <w:instrText xml:space="preserve"> REF _Ref316653213 \h </w:instrText>
      </w:r>
      <w:r w:rsidR="00AB6633">
        <w:fldChar w:fldCharType="separate"/>
      </w:r>
      <w:r w:rsidR="004939FD">
        <w:t xml:space="preserve">Figura </w:t>
      </w:r>
      <w:r w:rsidR="004939FD">
        <w:rPr>
          <w:noProof/>
        </w:rPr>
        <w:t>4</w:t>
      </w:r>
      <w:r w:rsidR="004939FD">
        <w:t>.</w:t>
      </w:r>
      <w:r w:rsidR="004939FD">
        <w:rPr>
          <w:noProof/>
        </w:rPr>
        <w:t>1</w:t>
      </w:r>
      <w:r w:rsidR="00AB6633">
        <w:fldChar w:fldCharType="end"/>
      </w:r>
      <w:r w:rsidR="007E3FF9">
        <w:t xml:space="preserve"> se muestra </w:t>
      </w:r>
      <w:r w:rsidR="00AB6633">
        <w:t xml:space="preserve">el </w:t>
      </w:r>
      <w:r w:rsidR="007E3FF9">
        <w:t>diagrama del sistema</w:t>
      </w:r>
      <w:r w:rsidR="007B4EE8">
        <w:t>.</w:t>
      </w:r>
    </w:p>
    <w:tbl>
      <w:tblPr>
        <w:tblW w:w="0" w:type="auto"/>
        <w:tblLook w:val="04A0" w:firstRow="1" w:lastRow="0" w:firstColumn="1" w:lastColumn="0" w:noHBand="0" w:noVBand="1"/>
      </w:tblPr>
      <w:tblGrid>
        <w:gridCol w:w="9261"/>
      </w:tblGrid>
      <w:tr w:rsidR="007B4EE8" w:rsidTr="00AE45B7">
        <w:tc>
          <w:tcPr>
            <w:tcW w:w="9261" w:type="dxa"/>
            <w:shd w:val="clear" w:color="auto" w:fill="auto"/>
          </w:tcPr>
          <w:p w:rsidR="007B4EE8" w:rsidRDefault="006C6ED6" w:rsidP="007B4EE8">
            <w:pPr>
              <w:pStyle w:val="Imagenes"/>
            </w:pPr>
            <w:r>
              <w:rPr>
                <w:lang w:eastAsia="es-VE"/>
              </w:rPr>
              <w:lastRenderedPageBreak/>
              <w:pict>
                <v:shape id="Objeto 26" o:spid="_x0000_i1226" type="#_x0000_t75" style="width:285.75pt;height:231pt;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">
                  <v:imagedata r:id="rId402" o:title=""/>
                  <o:lock v:ext="edit" aspectratio="f"/>
                </v:shape>
              </w:pict>
            </w:r>
          </w:p>
          <w:p w:rsidR="007B4EE8" w:rsidRDefault="007B4EE8" w:rsidP="007C66BC">
            <w:pPr>
              <w:pStyle w:val="Epgrafe"/>
            </w:pPr>
            <w:bookmarkStart w:id="817" w:name="_Ref316653213"/>
            <w:r>
              <w:t xml:space="preserve">Figura </w:t>
            </w:r>
            <w:fldSimple w:instr=" STYLEREF 1 \s ">
              <w:r w:rsidR="004939FD">
                <w:rPr>
                  <w:noProof/>
                </w:rPr>
                <w:t>4</w:t>
              </w:r>
            </w:fldSimple>
            <w:r w:rsidR="001F202F">
              <w:t>.</w:t>
            </w:r>
            <w:fldSimple w:instr=" SEQ Figura \* ARABIC \s 1 ">
              <w:r w:rsidR="004939FD">
                <w:rPr>
                  <w:noProof/>
                </w:rPr>
                <w:t>1</w:t>
              </w:r>
            </w:fldSimple>
            <w:bookmarkEnd w:id="817"/>
            <w:r>
              <w:t>: Esquema del sistema interferométrico</w:t>
            </w:r>
            <w:r w:rsidR="00C62B99">
              <w:t xml:space="preserve"> </w:t>
            </w:r>
            <w:r w:rsidR="00C62B99">
              <w:fldChar w:fldCharType="begin"/>
            </w:r>
            <w:r w:rsidR="002D3620">
              <w:instrText xml:space="preserve"> ADDIN EN.CITE &lt;EndNote&gt;&lt;Cite&gt;&lt;Author&gt;González-Laprea&lt;/Author&gt;&lt;Year&gt;2011&lt;/Year&gt;&lt;RecNum&gt;37&lt;/RecNum&gt;&lt;DisplayText&gt;[13]&lt;/DisplayText&gt;&lt;record&gt;&lt;rec-number&gt;37&lt;/rec-number&gt;&lt;foreign-keys&gt;&lt;key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C62B99">
              <w:fldChar w:fldCharType="separate"/>
            </w:r>
            <w:r w:rsidR="002D3620">
              <w:rPr>
                <w:noProof/>
              </w:rPr>
              <w:t>[</w:t>
            </w:r>
            <w:hyperlink w:anchor="_ENREF_13" w:tooltip="González-Laprea, 2011 #37" w:history="1">
              <w:r w:rsidR="007C66BC">
                <w:rPr>
                  <w:noProof/>
                </w:rPr>
                <w:t>13</w:t>
              </w:r>
            </w:hyperlink>
            <w:r w:rsidR="002D3620">
              <w:rPr>
                <w:noProof/>
              </w:rPr>
              <w:t>]</w:t>
            </w:r>
            <w:r w:rsidR="00C62B99">
              <w:fldChar w:fldCharType="end"/>
            </w:r>
          </w:p>
        </w:tc>
      </w:tr>
    </w:tbl>
    <w:p w:rsidR="007B4EE8" w:rsidRDefault="0086651B" w:rsidP="008B53A2">
      <w:r>
        <w:t>El microscopio está colocado sobre un</w:t>
      </w:r>
      <w:r w:rsidR="007C0A4D">
        <w:t xml:space="preserve">a mesa de instrumentación óptica marca </w:t>
      </w:r>
      <w:proofErr w:type="spellStart"/>
      <w:r w:rsidR="007C0A4D">
        <w:t>Ealing</w:t>
      </w:r>
      <w:proofErr w:type="spellEnd"/>
      <w:r w:rsidR="007C0A4D">
        <w:t xml:space="preserve"> con un sistema anti vibración</w:t>
      </w:r>
      <w:r>
        <w:t xml:space="preserve"> </w:t>
      </w:r>
      <w:r w:rsidR="007C0A4D">
        <w:t>de la misma marca que no se encuentra operativo. Para obtener las imágenes se dispone de una cámara PixeLINK PL-B776U que se conecta al microscopio por una montura C y por cable USB a la PC.</w:t>
      </w:r>
    </w:p>
    <w:p w:rsidR="002B053B" w:rsidRDefault="007C0A4D">
      <w:r>
        <w:t>La fuente/amplificador del piezoeléctrico tiene controles para ajustar el voltaje de salida y adicionalmente posee un puerto de entrada para una señal de control que será amplificada por un factor de 10 y que sirve para realizar un ajuste fino del voltaje que se le introduce al piezoeléctrico.</w:t>
      </w:r>
    </w:p>
    <w:p w:rsidR="002B053B" w:rsidRDefault="002B053B">
      <w:r>
        <w:t xml:space="preserve">Con esta infraestructura es posible capturar los interferogramas en la computadora variando la fase óptica de forma manual a través del microscopio y para un ajuste mas fino, se puede utilizar el control de la fuente del piezoeléctrico. </w:t>
      </w:r>
    </w:p>
    <w:p w:rsidR="002B053B" w:rsidRDefault="002B053B" w:rsidP="00020432">
      <w:pPr>
        <w:pStyle w:val="Ttulo2"/>
      </w:pPr>
      <w:bookmarkStart w:id="818" w:name="_Toc319497144"/>
      <w:r>
        <w:t>Interconexión PC-Piezoeléctrico</w:t>
      </w:r>
      <w:bookmarkEnd w:id="818"/>
    </w:p>
    <w:p w:rsidR="0069290C" w:rsidRDefault="002B053B">
      <w:r>
        <w:t xml:space="preserve">Para automatizar el sistema e implementar el sistema de control propuesto fue necesario realizar la conexión de la computadora a la fuente del piezoeléctrico. Como el sistema descrito es utilizado en la técnica de desplazamiento de fase, </w:t>
      </w:r>
      <w:r w:rsidR="00510716">
        <w:t>en</w:t>
      </w:r>
      <w:r>
        <w:t xml:space="preserve"> </w:t>
      </w:r>
      <w:r>
        <w:fldChar w:fldCharType="begin"/>
      </w:r>
      <w:r w:rsidR="002D3620">
        <w:instrText xml:space="preserve"> ADDIN EN.CITE &lt;EndNote&gt;&lt;Cite&gt;&lt;Author&gt;González-Laprea&lt;/Author&gt;&lt;Year&gt;2011&lt;/Year&gt;&lt;RecNum&gt;37&lt;/RecNum&gt;&lt;DisplayText&gt;[13]&lt;/DisplayText&gt;&lt;record&gt;&lt;rec-number&gt;37&lt;/rec-number&gt;&lt;foreign-keys&gt;&lt;key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r w:rsidR="002D3620">
        <w:rPr>
          <w:noProof/>
        </w:rPr>
        <w:t>[</w:t>
      </w:r>
      <w:hyperlink w:anchor="_ENREF_13" w:tooltip="González-Laprea, 2011 #37" w:history="1">
        <w:r w:rsidR="007C66BC">
          <w:rPr>
            <w:noProof/>
          </w:rPr>
          <w:t>13</w:t>
        </w:r>
      </w:hyperlink>
      <w:r w:rsidR="002D3620">
        <w:rPr>
          <w:noProof/>
        </w:rPr>
        <w:t>]</w:t>
      </w:r>
      <w:r>
        <w:fldChar w:fldCharType="end"/>
      </w:r>
      <w:r>
        <w:t xml:space="preserve"> </w:t>
      </w:r>
      <w:r w:rsidR="00510716">
        <w:t>realizaron una conexión entre la PC y la fuente utilizando una tarjeta de acondicionamiento de señales que recib</w:t>
      </w:r>
      <w:r w:rsidR="000B5B61">
        <w:t>í</w:t>
      </w:r>
      <w:r w:rsidR="00510716">
        <w:t xml:space="preserve">a </w:t>
      </w:r>
      <w:r w:rsidR="002D0B11">
        <w:t xml:space="preserve">tonos de </w:t>
      </w:r>
      <w:r w:rsidR="00510716">
        <w:t xml:space="preserve">la </w:t>
      </w:r>
      <w:r w:rsidR="00510716">
        <w:lastRenderedPageBreak/>
        <w:t xml:space="preserve">de la tarjeta de sonido de la PC y mediante un convertidor frecuencia-voltaje y una serie de filtros </w:t>
      </w:r>
      <w:r w:rsidR="000B5B61">
        <w:t>obtenía</w:t>
      </w:r>
      <w:r w:rsidR="00510716">
        <w:t xml:space="preserve"> un voltaje DC que era inyectado a la fuente del piezoeléctrico, esta señal DC se utilizaba para ajustar de manera precisa los saltos de fase del algoritmo de desplazamiento de fase, sin embargo, para implementar el algoritmo de control se requiere que la señal sea dinámica con componentes AC, el convertidor frecuencia-voltaje y los filtros de esta tarjeta impiden la generación de una señal que sea útil para el control. Es por esto que se decidió utilizar una tarjeta de adquisición y generación de señales de National Instrument</w:t>
      </w:r>
      <w:r w:rsidR="000B5B61">
        <w:t>, modelo 6024E</w:t>
      </w:r>
      <w:r w:rsidR="0069290C">
        <w:t xml:space="preserve"> que posee 2 canales analógicos de 12 bits de resolución a una amplitud máxima de </w:t>
      </w:r>
      <w:r w:rsidR="0069290C" w:rsidRPr="00D465B3">
        <w:rPr>
          <w:position w:val="-6"/>
        </w:rPr>
        <w:object w:dxaOrig="620" w:dyaOrig="279">
          <v:shape id="_x0000_i1227" type="#_x0000_t75" style="width:31.5pt;height:13.5pt" o:ole="">
            <v:imagedata r:id="rId403" o:title=""/>
          </v:shape>
          <o:OLEObject Type="Embed" ProgID="Equation.DSMT4" ShapeID="_x0000_i1227" DrawAspect="Content" ObjectID="_1393337444" r:id="rId404"/>
        </w:object>
      </w:r>
      <w:r w:rsidR="0069290C">
        <w:t xml:space="preserve"> y a una rata de salida de </w:t>
      </w:r>
      <w:r w:rsidR="0069290C" w:rsidRPr="00D465B3">
        <w:rPr>
          <w:position w:val="-10"/>
        </w:rPr>
        <w:object w:dxaOrig="760" w:dyaOrig="340">
          <v:shape id="_x0000_i1228" type="#_x0000_t75" style="width:38.25pt;height:16.5pt" o:ole="">
            <v:imagedata r:id="rId405" o:title=""/>
          </v:shape>
          <o:OLEObject Type="Embed" ProgID="Equation.DSMT4" ShapeID="_x0000_i1228" DrawAspect="Content" ObjectID="_1393337445" r:id="rId406"/>
        </w:object>
      </w:r>
      <w:r w:rsidR="0069290C">
        <w:t xml:space="preserve"> (10.000 muestras por segundo)</w:t>
      </w:r>
      <w:r w:rsidR="0069290C">
        <w:fldChar w:fldCharType="begin"/>
      </w:r>
      <w:r w:rsidR="002D3620">
        <w:instrText xml:space="preserve"> ADDIN EN.CITE &lt;EndNote&gt;&lt;Cite&gt;&lt;Year&gt;2006&lt;/Year&gt;&lt;RecNum&gt;44&lt;/RecNum&gt;&lt;DisplayText&gt;[16]&lt;/DisplayText&gt;&lt;record&gt;&lt;rec-number&gt;44&lt;/rec-number&gt;&lt;foreign-keys&gt;&lt;key app="EN" db-id="0ffrw0ef80w99be5pxfpfrpvrx0pptxtadwp"&gt;44&lt;/key&gt;&lt;/foreign-keys&gt;&lt;ref-type name="Electronic Article"&gt;43&lt;/ref-type&gt;&lt;contributors&gt;&lt;/contributors&gt;&lt;titles&gt;&lt;title&gt;Low-Cost E Series Multifunction DAQ – 12 or 16-Bit, 200 kS/s, 16 Analog Inputs&lt;/title&gt;&lt;/titles&gt;&lt;dates&gt;&lt;year&gt;2006&lt;/year&gt;&lt;/dates&gt;&lt;publisher&gt;National Instrument&lt;/publisher&gt;&lt;urls&gt;&lt;/urls&gt;&lt;/record&gt;&lt;/Cite&gt;&lt;/EndNote&gt;</w:instrText>
      </w:r>
      <w:r w:rsidR="0069290C">
        <w:fldChar w:fldCharType="separate"/>
      </w:r>
      <w:r w:rsidR="002D3620">
        <w:rPr>
          <w:noProof/>
        </w:rPr>
        <w:t>[</w:t>
      </w:r>
      <w:hyperlink w:anchor="_ENREF_16" w:tooltip=", 2006 #44" w:history="1">
        <w:r w:rsidR="007C66BC">
          <w:rPr>
            <w:noProof/>
          </w:rPr>
          <w:t>16</w:t>
        </w:r>
      </w:hyperlink>
      <w:r w:rsidR="002D3620">
        <w:rPr>
          <w:noProof/>
        </w:rPr>
        <w:t>]</w:t>
      </w:r>
      <w:r w:rsidR="0069290C">
        <w:fldChar w:fldCharType="end"/>
      </w:r>
      <w:r w:rsidR="00510716">
        <w:t xml:space="preserve"> para generar las señales analógicas que serían introducidas a la fuente. </w:t>
      </w:r>
    </w:p>
    <w:p w:rsidR="000B5B61" w:rsidRDefault="00510716">
      <w:r>
        <w:t>Se diseñó una tarjeta</w:t>
      </w:r>
      <w:r w:rsidR="000B5B61">
        <w:t xml:space="preserve"> que incorporaba los dos métodos</w:t>
      </w:r>
      <w:r w:rsidR="007870FF">
        <w:t xml:space="preserve"> de generación de las señales. P</w:t>
      </w:r>
      <w:r w:rsidR="000B5B61">
        <w:t xml:space="preserve">ara la parte DC se utilizó el convertidor frecuencia-voltaje y para la parte AC la tarjeta de </w:t>
      </w:r>
      <w:r w:rsidR="0069290C">
        <w:t>6024E</w:t>
      </w:r>
      <w:r w:rsidR="007870FF">
        <w:t>. A</w:t>
      </w:r>
      <w:r w:rsidR="000B5B61">
        <w:t xml:space="preserve"> través de una serie de amplificadores y filtros se suman ambas señales para obtener un rango deseable de ajuste fino de la fase mediante la tarjeta de sonido y una generación de señales AC provenientes de la tarjeta de National Instrument.</w:t>
      </w:r>
    </w:p>
    <w:p w:rsidR="007870FF" w:rsidRDefault="007870FF">
      <w:r>
        <w:t xml:space="preserve">La tarjeta consta de 5 partes principales: la etapa de alimentación, el convertidor frecuencia voltaje, filtros de la señal DC, filtros de la señal AC y un amplificador sumador. </w:t>
      </w:r>
    </w:p>
    <w:p w:rsidR="007870FF" w:rsidRDefault="007870FF" w:rsidP="00D465B3">
      <w:pPr>
        <w:pStyle w:val="Ttulo3"/>
      </w:pPr>
      <w:bookmarkStart w:id="819" w:name="_Toc319497145"/>
      <w:r>
        <w:t>Etapa de alimentación</w:t>
      </w:r>
      <w:bookmarkEnd w:id="819"/>
    </w:p>
    <w:p w:rsidR="007870FF" w:rsidRDefault="007870FF" w:rsidP="00D465B3">
      <w:r>
        <w:t xml:space="preserve">Esta etapa se encarga de generar los voltajes de alimentación de todas las demás partes de la tarjeta. Es una fuente lineal, que a través de un transformador que convierte el voltaje AC de la línea </w:t>
      </w:r>
      <w:r w:rsidR="007924D0">
        <w:t xml:space="preserve">de 120V </w:t>
      </w:r>
      <w:r>
        <w:t xml:space="preserve">a dos voltajes AC de </w:t>
      </w:r>
      <w:r w:rsidR="007924D0">
        <w:t>12V utilizando un enrollado principal y uno secundario con línea central.</w:t>
      </w:r>
    </w:p>
    <w:p w:rsidR="007924D0" w:rsidRDefault="007924D0" w:rsidP="00D465B3">
      <w:r>
        <w:t xml:space="preserve">Los voltajes AC luego son pasados por un puente rectificador de onda completa para luego ser rectificado y convertidos a </w:t>
      </w:r>
      <w:r w:rsidRPr="00D465B3">
        <w:rPr>
          <w:position w:val="-6"/>
        </w:rPr>
        <w:object w:dxaOrig="920" w:dyaOrig="279">
          <v:shape id="_x0000_i1229" type="#_x0000_t75" style="width:45.75pt;height:13.5pt" o:ole="">
            <v:imagedata r:id="rId407" o:title=""/>
          </v:shape>
          <o:OLEObject Type="Embed" ProgID="Equation.DSMT4" ShapeID="_x0000_i1229" DrawAspect="Content" ObjectID="_1393337446" r:id="rId408"/>
        </w:object>
      </w:r>
      <w:r>
        <w:t xml:space="preserve"> </w:t>
      </w:r>
      <w:proofErr w:type="spellStart"/>
      <w:r>
        <w:t>a</w:t>
      </w:r>
      <w:proofErr w:type="spellEnd"/>
      <w:r>
        <w:t xml:space="preserve"> través de reguladores lineales 78L12 y 79L12. El diagrama de esta etapa se muestra a continuación (</w:t>
      </w:r>
      <w:r w:rsidR="00D465B3">
        <w:fldChar w:fldCharType="begin"/>
      </w:r>
      <w:r w:rsidR="00D465B3">
        <w:instrText xml:space="preserve"> REF _Ref316998401 \h </w:instrText>
      </w:r>
      <w:r w:rsidR="00D465B3">
        <w:fldChar w:fldCharType="separate"/>
      </w:r>
      <w:r w:rsidR="004939FD">
        <w:t xml:space="preserve">Figura </w:t>
      </w:r>
      <w:r w:rsidR="004939FD">
        <w:rPr>
          <w:noProof/>
        </w:rPr>
        <w:t>4</w:t>
      </w:r>
      <w:r w:rsidR="004939FD">
        <w:t>.</w:t>
      </w:r>
      <w:r w:rsidR="004939FD">
        <w:rPr>
          <w:noProof/>
        </w:rPr>
        <w:t>2</w:t>
      </w:r>
      <w:r w:rsidR="00D465B3">
        <w:fldChar w:fldCharType="end"/>
      </w:r>
      <w:r>
        <w:t>)</w:t>
      </w:r>
    </w:p>
    <w:tbl>
      <w:tblPr>
        <w:tblW w:w="0" w:type="auto"/>
        <w:tblLook w:val="04A0" w:firstRow="1" w:lastRow="0" w:firstColumn="1" w:lastColumn="0" w:noHBand="0" w:noVBand="1"/>
      </w:tblPr>
      <w:tblGrid>
        <w:gridCol w:w="9337"/>
      </w:tblGrid>
      <w:tr w:rsidR="007924D0" w:rsidTr="00854235">
        <w:tc>
          <w:tcPr>
            <w:tcW w:w="9261" w:type="dxa"/>
            <w:shd w:val="clear" w:color="auto" w:fill="auto"/>
          </w:tcPr>
          <w:p w:rsidR="00D465B3" w:rsidRDefault="006C6ED6" w:rsidP="00D465B3">
            <w:pPr>
              <w:pStyle w:val="Imagenes"/>
            </w:pPr>
            <w:r>
              <w:lastRenderedPageBreak/>
              <w:pict>
                <v:shape id="_x0000_i1230" type="#_x0000_t75" style="width:461.25pt;height:115.5pt">
                  <v:imagedata r:id="rId409" o:title=""/>
                </v:shape>
              </w:pict>
            </w:r>
          </w:p>
          <w:p w:rsidR="007924D0" w:rsidRDefault="00D465B3" w:rsidP="00D465B3">
            <w:pPr>
              <w:pStyle w:val="Epgrafe"/>
            </w:pPr>
            <w:bookmarkStart w:id="820" w:name="_Ref316998401"/>
            <w:r>
              <w:t xml:space="preserve">Figura </w:t>
            </w:r>
            <w:fldSimple w:instr=" STYLEREF 1 \s ">
              <w:r w:rsidR="004939FD">
                <w:rPr>
                  <w:noProof/>
                </w:rPr>
                <w:t>4</w:t>
              </w:r>
            </w:fldSimple>
            <w:r w:rsidR="001F202F">
              <w:t>.</w:t>
            </w:r>
            <w:fldSimple w:instr=" SEQ Figura \* ARABIC \s 1 ">
              <w:r w:rsidR="004939FD">
                <w:rPr>
                  <w:noProof/>
                </w:rPr>
                <w:t>2</w:t>
              </w:r>
            </w:fldSimple>
            <w:bookmarkEnd w:id="820"/>
            <w:r>
              <w:rPr>
                <w:noProof/>
              </w:rPr>
              <w:t xml:space="preserve"> : Esquemático de la etapa de alimentación de la tarjeta de acondicionamiento</w:t>
            </w:r>
          </w:p>
        </w:tc>
      </w:tr>
    </w:tbl>
    <w:p w:rsidR="007924D0" w:rsidRDefault="00354184" w:rsidP="00354184">
      <w:pPr>
        <w:pStyle w:val="Ttulo3"/>
      </w:pPr>
      <w:bookmarkStart w:id="821" w:name="_Toc319497146"/>
      <w:r>
        <w:t>Convertidor frecuencia-voltaje</w:t>
      </w:r>
      <w:bookmarkEnd w:id="821"/>
    </w:p>
    <w:p w:rsidR="00BE4459" w:rsidRDefault="000271E4" w:rsidP="00354184">
      <w:r>
        <w:t>Esta etapa del circuito se encarga de generar un voltaje continuo que depende de la frecuencia de la señal de entrada. Utiliza un convertidor frecuencia-</w:t>
      </w:r>
      <w:r w:rsidR="00965510">
        <w:t>voltaje</w:t>
      </w:r>
      <w:r>
        <w:t xml:space="preserve"> LM2907</w:t>
      </w:r>
      <w:r w:rsidR="00BE4459">
        <w:t>-8</w:t>
      </w:r>
      <w:r>
        <w:t xml:space="preserve">, éste circuito posee un comparador con </w:t>
      </w:r>
      <w:r w:rsidR="00CD6F00">
        <w:t>histéresis</w:t>
      </w:r>
      <w:r>
        <w:t xml:space="preserve"> con la entrada inversora conectada a tierra, se encarga de generar una señal PWM que cambia con cada cruce por cero de la señal de entrada. Luego pasa por una bomba de carga que </w:t>
      </w:r>
      <w:r w:rsidR="00E30205">
        <w:t>convierte la señal PWM en un voltaje DC a través de un filtro RC y un condensador de integración</w:t>
      </w:r>
      <w:r w:rsidR="00BE4459">
        <w:t xml:space="preserve"> externos</w:t>
      </w:r>
      <w:r w:rsidR="00E30205">
        <w:t>. Finalmente utiliza un amplificador operacional para manejar el transistor de salida que puede ser utilizado a colector común o emisor común</w:t>
      </w:r>
      <w:r w:rsidR="00CD6F00">
        <w:fldChar w:fldCharType="begin"/>
      </w:r>
      <w:r w:rsidR="002D3620">
        <w:instrText xml:space="preserve"> ADDIN EN.CITE &lt;EndNote&gt;&lt;Cite&gt;&lt;Author&gt;Semiconductor&lt;/Author&gt;&lt;Year&gt;2003&lt;/Year&gt;&lt;RecNum&gt;45&lt;/RecNum&gt;&lt;DisplayText&gt;[17]&lt;/DisplayText&gt;&lt;record&gt;&lt;rec-number&gt;45&lt;/rec-number&gt;&lt;foreign-keys&gt;&lt;key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fldChar w:fldCharType="separate"/>
      </w:r>
      <w:r w:rsidR="002D3620">
        <w:rPr>
          <w:noProof/>
        </w:rPr>
        <w:t>[</w:t>
      </w:r>
      <w:hyperlink w:anchor="_ENREF_17" w:tooltip="Semiconductor, 2003 #45" w:history="1">
        <w:r w:rsidR="007C66BC">
          <w:rPr>
            <w:noProof/>
          </w:rPr>
          <w:t>17</w:t>
        </w:r>
      </w:hyperlink>
      <w:r w:rsidR="002D3620">
        <w:rPr>
          <w:noProof/>
        </w:rPr>
        <w:t>]</w:t>
      </w:r>
      <w:r w:rsidR="00CD6F00">
        <w:fldChar w:fldCharType="end"/>
      </w:r>
      <w:r w:rsidR="00E30205">
        <w:t>.</w:t>
      </w:r>
      <w:r w:rsidR="00BE4459">
        <w:t xml:space="preserve"> El diagrama del LM2907 </w:t>
      </w:r>
      <w:r w:rsidR="00CD6F00">
        <w:t xml:space="preserve"> se observa en la </w:t>
      </w:r>
      <w:r w:rsidR="00CD6F00">
        <w:fldChar w:fldCharType="begin"/>
      </w:r>
      <w:r w:rsidR="00CD6F00">
        <w:instrText xml:space="preserve"> REF _Ref317081714 \h </w:instrText>
      </w:r>
      <w:r w:rsidR="00CD6F00">
        <w:fldChar w:fldCharType="separate"/>
      </w:r>
      <w:r w:rsidR="004939FD">
        <w:t xml:space="preserve">Figura </w:t>
      </w:r>
      <w:r w:rsidR="004939FD">
        <w:rPr>
          <w:noProof/>
        </w:rPr>
        <w:t>4</w:t>
      </w:r>
      <w:r w:rsidR="004939FD">
        <w:t>.</w:t>
      </w:r>
      <w:r w:rsidR="004939FD">
        <w:rPr>
          <w:noProof/>
        </w:rPr>
        <w:t>3</w:t>
      </w:r>
      <w:r w:rsidR="00CD6F00">
        <w:fldChar w:fldCharType="end"/>
      </w:r>
    </w:p>
    <w:tbl>
      <w:tblPr>
        <w:tblW w:w="0" w:type="auto"/>
        <w:tblLook w:val="04A0" w:firstRow="1" w:lastRow="0" w:firstColumn="1" w:lastColumn="0" w:noHBand="0" w:noVBand="1"/>
      </w:tblPr>
      <w:tblGrid>
        <w:gridCol w:w="9261"/>
      </w:tblGrid>
      <w:tr w:rsidR="00BE4459" w:rsidTr="00A600F4">
        <w:tc>
          <w:tcPr>
            <w:tcW w:w="9261" w:type="dxa"/>
            <w:shd w:val="clear" w:color="auto" w:fill="auto"/>
          </w:tcPr>
          <w:p w:rsidR="00BE4459" w:rsidRDefault="006C6ED6" w:rsidP="00BE4459">
            <w:pPr>
              <w:pStyle w:val="Imagenes"/>
            </w:pPr>
            <w:r>
              <w:pict>
                <v:shape id="_x0000_i1231" type="#_x0000_t75" style="width:264.75pt;height:183.75pt">
                  <v:imagedata r:id="rId410" o:title=""/>
                </v:shape>
              </w:pict>
            </w:r>
          </w:p>
          <w:p w:rsidR="00BE4459" w:rsidRDefault="00BE4459" w:rsidP="007C66BC">
            <w:pPr>
              <w:pStyle w:val="Epgrafe"/>
            </w:pPr>
            <w:bookmarkStart w:id="822" w:name="_Ref317081714"/>
            <w:r>
              <w:t xml:space="preserve">Figura </w:t>
            </w:r>
            <w:fldSimple w:instr=" STYLEREF 1 \s ">
              <w:r w:rsidR="004939FD">
                <w:rPr>
                  <w:noProof/>
                </w:rPr>
                <w:t>4</w:t>
              </w:r>
            </w:fldSimple>
            <w:r w:rsidR="001F202F">
              <w:t>.</w:t>
            </w:r>
            <w:fldSimple w:instr=" SEQ Figura \* ARABIC \s 1 ">
              <w:r w:rsidR="004939FD">
                <w:rPr>
                  <w:noProof/>
                </w:rPr>
                <w:t>3</w:t>
              </w:r>
            </w:fldSimple>
            <w:bookmarkEnd w:id="822"/>
            <w:r>
              <w:rPr>
                <w:noProof/>
              </w:rPr>
              <w:t xml:space="preserve"> : Diagrama del LM2907-8 </w:t>
            </w:r>
            <w:r w:rsidR="00CD6F00">
              <w:rPr>
                <w:noProof/>
              </w:rPr>
              <w:fldChar w:fldCharType="begin"/>
            </w:r>
            <w:r w:rsidR="002D3620">
              <w:rPr>
                <w:noProof/>
              </w:rPr>
              <w:instrText xml:space="preserve"> ADDIN EN.CITE &lt;EndNote&gt;&lt;Cite&gt;&lt;Author&gt;Semiconductor&lt;/Author&gt;&lt;Year&gt;2003&lt;/Year&gt;&lt;RecNum&gt;45&lt;/RecNum&gt;&lt;DisplayText&gt;[17]&lt;/DisplayText&gt;&lt;record&gt;&lt;rec-number&gt;45&lt;/rec-number&gt;&lt;foreign-keys&gt;&lt;key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rPr>
                <w:noProof/>
              </w:rPr>
              <w:fldChar w:fldCharType="separate"/>
            </w:r>
            <w:r w:rsidR="002D3620">
              <w:rPr>
                <w:noProof/>
              </w:rPr>
              <w:t>[</w:t>
            </w:r>
            <w:hyperlink w:anchor="_ENREF_17" w:tooltip="Semiconductor, 2003 #45" w:history="1">
              <w:r w:rsidR="007C66BC">
                <w:rPr>
                  <w:noProof/>
                </w:rPr>
                <w:t>17</w:t>
              </w:r>
            </w:hyperlink>
            <w:r w:rsidR="002D3620">
              <w:rPr>
                <w:noProof/>
              </w:rPr>
              <w:t>]</w:t>
            </w:r>
            <w:r w:rsidR="00CD6F00">
              <w:rPr>
                <w:noProof/>
              </w:rPr>
              <w:fldChar w:fldCharType="end"/>
            </w:r>
          </w:p>
        </w:tc>
      </w:tr>
    </w:tbl>
    <w:p w:rsidR="00CD6F00" w:rsidRDefault="00CD6F00" w:rsidP="00354184"/>
    <w:p w:rsidR="00354184" w:rsidRDefault="00CD6F00" w:rsidP="00354184">
      <w:r>
        <w:lastRenderedPageBreak/>
        <w:t xml:space="preserve">La señal de entrada al convertidor frecuencia voltaje es filtrada primero para eliminar las componentes DC que puedan venir de la tarjeta de sonido, el filtro es un filtro pasivo de primer orden, está sintonizado a </w:t>
      </w:r>
      <w:r w:rsidRPr="00CD6F00">
        <w:rPr>
          <w:position w:val="-6"/>
        </w:rPr>
        <w:object w:dxaOrig="600" w:dyaOrig="279">
          <v:shape id="_x0000_i1232" type="#_x0000_t75" style="width:30pt;height:14.25pt" o:ole="">
            <v:imagedata r:id="rId411" o:title=""/>
          </v:shape>
          <o:OLEObject Type="Embed" ProgID="Equation.DSMT4" ShapeID="_x0000_i1232" DrawAspect="Content" ObjectID="_1393337447" r:id="rId412"/>
        </w:object>
      </w:r>
      <w:r>
        <w:t xml:space="preserve">, luego se utiliza un amplificador como seguidor para no afectar al filtro y aumentar la impedancia antes de introducirla al convertidor frecuencia voltaje. El diagrama completo de esta etapa se encuentra en la </w:t>
      </w:r>
      <w:r>
        <w:fldChar w:fldCharType="begin"/>
      </w:r>
      <w:r>
        <w:instrText xml:space="preserve"> REF _Ref317081976 \h </w:instrText>
      </w:r>
      <w:r>
        <w:fldChar w:fldCharType="separate"/>
      </w:r>
      <w:r w:rsidR="004939FD">
        <w:t xml:space="preserve">Figura </w:t>
      </w:r>
      <w:r w:rsidR="004939FD">
        <w:rPr>
          <w:noProof/>
        </w:rPr>
        <w:t>4</w:t>
      </w:r>
      <w:r w:rsidR="004939FD">
        <w:t>.</w:t>
      </w:r>
      <w:r w:rsidR="004939FD">
        <w:rPr>
          <w:noProof/>
        </w:rPr>
        <w:t>4</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6C6ED6" w:rsidP="00354184">
            <w:pPr>
              <w:pStyle w:val="Imagenes"/>
            </w:pPr>
            <w:r>
              <w:pict>
                <v:shape id="_x0000_i1233" type="#_x0000_t75" style="width:413.25pt;height:159.75pt">
                  <v:imagedata r:id="rId413" o:title=""/>
                </v:shape>
              </w:pict>
            </w:r>
          </w:p>
          <w:p w:rsidR="00354184" w:rsidRDefault="00354184" w:rsidP="00354184">
            <w:pPr>
              <w:pStyle w:val="Epgrafe"/>
            </w:pPr>
            <w:bookmarkStart w:id="823" w:name="_Ref317081976"/>
            <w:r>
              <w:t xml:space="preserve">Figura </w:t>
            </w:r>
            <w:fldSimple w:instr=" STYLEREF 1 \s ">
              <w:r w:rsidR="004939FD">
                <w:rPr>
                  <w:noProof/>
                </w:rPr>
                <w:t>4</w:t>
              </w:r>
            </w:fldSimple>
            <w:r w:rsidR="001F202F">
              <w:t>.</w:t>
            </w:r>
            <w:fldSimple w:instr=" SEQ Figura \* ARABIC \s 1 ">
              <w:r w:rsidR="004939FD">
                <w:rPr>
                  <w:noProof/>
                </w:rPr>
                <w:t>4</w:t>
              </w:r>
            </w:fldSimple>
            <w:bookmarkEnd w:id="823"/>
            <w:r>
              <w:t>: Esquemático del convertidor frecuencia voltaje</w:t>
            </w:r>
          </w:p>
        </w:tc>
      </w:tr>
    </w:tbl>
    <w:p w:rsidR="00354184" w:rsidRPr="00354184" w:rsidRDefault="00056F0D" w:rsidP="00354184">
      <w:r>
        <w:t xml:space="preserve">Con los valores del circuito se puede obtener una salida máxima de </w:t>
      </w:r>
      <w:r w:rsidRPr="00056F0D">
        <w:rPr>
          <w:position w:val="-10"/>
        </w:rPr>
        <w:object w:dxaOrig="660" w:dyaOrig="320">
          <v:shape id="_x0000_i1234" type="#_x0000_t75" style="width:33pt;height:15.75pt" o:ole="">
            <v:imagedata r:id="rId414" o:title=""/>
          </v:shape>
          <o:OLEObject Type="Embed" ProgID="Equation.DSMT4" ShapeID="_x0000_i1234" DrawAspect="Content" ObjectID="_1393337448" r:id="rId415"/>
        </w:object>
      </w:r>
      <w:r>
        <w:t xml:space="preserve"> a una frecuencia de entrada de </w:t>
      </w:r>
      <w:r w:rsidRPr="00056F0D">
        <w:rPr>
          <w:position w:val="-10"/>
        </w:rPr>
        <w:object w:dxaOrig="880" w:dyaOrig="320">
          <v:shape id="_x0000_i1235" type="#_x0000_t75" style="width:44.25pt;height:15.75pt" o:ole="">
            <v:imagedata r:id="rId416" o:title=""/>
          </v:shape>
          <o:OLEObject Type="Embed" ProgID="Equation.DSMT4" ShapeID="_x0000_i1235" DrawAspect="Content" ObjectID="_1393337449" r:id="rId417"/>
        </w:object>
      </w:r>
      <w:r>
        <w:t xml:space="preserve">, con lo que se obtiene una resolución de </w:t>
      </w:r>
      <w:r w:rsidRPr="00056F0D">
        <w:rPr>
          <w:position w:val="-10"/>
        </w:rPr>
        <w:object w:dxaOrig="1160" w:dyaOrig="320">
          <v:shape id="_x0000_i1236" type="#_x0000_t75" style="width:57.75pt;height:15.75pt" o:ole="">
            <v:imagedata r:id="rId418" o:title=""/>
          </v:shape>
          <o:OLEObject Type="Embed" ProgID="Equation.DSMT4" ShapeID="_x0000_i1236" DrawAspect="Content" ObjectID="_1393337450" r:id="rId419"/>
        </w:object>
      </w:r>
      <w:r>
        <w:t xml:space="preserve">, el valor teórico máximo del voltaje de rizado será de </w:t>
      </w:r>
      <w:r w:rsidRPr="00056F0D">
        <w:rPr>
          <w:position w:val="-10"/>
        </w:rPr>
        <w:object w:dxaOrig="760" w:dyaOrig="320">
          <v:shape id="_x0000_i1237" type="#_x0000_t75" style="width:38.25pt;height:15.75pt" o:ole="">
            <v:imagedata r:id="rId420" o:title=""/>
          </v:shape>
          <o:OLEObject Type="Embed" ProgID="Equation.DSMT4" ShapeID="_x0000_i1237" DrawAspect="Content" ObjectID="_1393337451" r:id="rId421"/>
        </w:object>
      </w:r>
      <w:r>
        <w:t>.</w:t>
      </w:r>
    </w:p>
    <w:p w:rsidR="00354184" w:rsidRPr="00D465B3" w:rsidRDefault="00354184" w:rsidP="00354184">
      <w:pPr>
        <w:pStyle w:val="Ttulo3"/>
      </w:pPr>
      <w:bookmarkStart w:id="824" w:name="_Toc319497147"/>
      <w:r>
        <w:t>Etapa de filtraje de la señal DC</w:t>
      </w:r>
      <w:bookmarkEnd w:id="824"/>
    </w:p>
    <w:p w:rsidR="00354184" w:rsidRDefault="00002DFF">
      <w:r>
        <w:t xml:space="preserve">Para asegurar de que la señal DC no tenga componentes frecuenciales se utilizó un filtro </w:t>
      </w:r>
      <w:r w:rsidR="00D900B6">
        <w:t>pasa bajo</w:t>
      </w:r>
      <w:r>
        <w:t xml:space="preserve"> de segundo orden de arquitectura de </w:t>
      </w:r>
      <w:r w:rsidR="00D900B6">
        <w:t>múltiple</w:t>
      </w:r>
      <w:r>
        <w:t xml:space="preserve"> realimentación (MFB) tipo Bessel </w:t>
      </w:r>
      <w:r>
        <w:fldChar w:fldCharType="begin"/>
      </w:r>
      <w:r w:rsidR="002D3620">
        <w:instrText xml:space="preserve"> ADDIN EN.CITE &lt;EndNote&gt;&lt;Cite&gt;&lt;Author&gt;Karki&lt;/Author&gt;&lt;Year&gt;2000&lt;/Year&gt;&lt;RecNum&gt;31&lt;/RecNum&gt;&lt;DisplayText&gt;[18]&lt;/DisplayText&gt;&lt;record&gt;&lt;rec-number&gt;31&lt;/rec-number&gt;&lt;foreign-keys&gt;&lt;key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fldChar w:fldCharType="separate"/>
      </w:r>
      <w:r w:rsidR="002D3620">
        <w:rPr>
          <w:noProof/>
        </w:rPr>
        <w:t>[</w:t>
      </w:r>
      <w:hyperlink w:anchor="_ENREF_18" w:tooltip="Karki, 2000 #31" w:history="1">
        <w:r w:rsidR="007C66BC">
          <w:rPr>
            <w:noProof/>
          </w:rPr>
          <w:t>18</w:t>
        </w:r>
      </w:hyperlink>
      <w:r w:rsidR="002D3620">
        <w:rPr>
          <w:noProof/>
        </w:rPr>
        <w:t>]</w:t>
      </w:r>
      <w:r>
        <w:fldChar w:fldCharType="end"/>
      </w:r>
      <w:r>
        <w:t xml:space="preserve"> sintonizado a </w:t>
      </w:r>
      <w:r w:rsidRPr="00002DFF">
        <w:rPr>
          <w:position w:val="-6"/>
        </w:rPr>
        <w:object w:dxaOrig="580" w:dyaOrig="279">
          <v:shape id="_x0000_i1238" type="#_x0000_t75" style="width:29.25pt;height:14.25pt" o:ole="">
            <v:imagedata r:id="rId422" o:title=""/>
          </v:shape>
          <o:OLEObject Type="Embed" ProgID="Equation.DSMT4" ShapeID="_x0000_i1238" DrawAspect="Content" ObjectID="_1393337452" r:id="rId423"/>
        </w:object>
      </w:r>
      <w:r w:rsidR="00D900B6">
        <w:t>.</w:t>
      </w:r>
      <w:r w:rsidR="00056F0D">
        <w:t xml:space="preserve"> </w:t>
      </w:r>
      <w:r w:rsidR="00D900B6">
        <w:t xml:space="preserve">Adicionalmente se utilizó un filtro pasivo pasa bajo sintonizado a </w:t>
      </w:r>
      <w:r w:rsidR="00D900B6" w:rsidRPr="00D900B6">
        <w:rPr>
          <w:position w:val="-6"/>
        </w:rPr>
        <w:object w:dxaOrig="700" w:dyaOrig="279">
          <v:shape id="_x0000_i1239" type="#_x0000_t75" style="width:35.25pt;height:14.25pt" o:ole="">
            <v:imagedata r:id="rId424" o:title=""/>
          </v:shape>
          <o:OLEObject Type="Embed" ProgID="Equation.DSMT4" ShapeID="_x0000_i1239" DrawAspect="Content" ObjectID="_1393337453" r:id="rId425"/>
        </w:object>
      </w:r>
      <w:r w:rsidR="00D900B6">
        <w:t xml:space="preserve"> </w:t>
      </w:r>
      <w:proofErr w:type="spellStart"/>
      <w:r w:rsidR="00D900B6">
        <w:t>a</w:t>
      </w:r>
      <w:proofErr w:type="spellEnd"/>
      <w:r w:rsidR="00D900B6">
        <w:t xml:space="preserve"> la salida del primer filtro para reducir el efecto de las no linealidades de los amplificadores operacionales que introducen un cero a altas frecuencias</w:t>
      </w:r>
      <w:r w:rsidR="00635A11">
        <w:t xml:space="preserve"> </w:t>
      </w:r>
      <w:r w:rsidR="00635A11">
        <w:fldChar w:fldCharType="begin"/>
      </w:r>
      <w:r w:rsidR="002D3620">
        <w:instrText xml:space="preserve"> ADDIN EN.CITE &lt;EndNote&gt;&lt;Cite&gt;&lt;Author&gt;Karki&lt;/Author&gt;&lt;Year&gt;2000&lt;/Year&gt;&lt;RecNum&gt;31&lt;/RecNum&gt;&lt;DisplayText&gt;[18]&lt;/DisplayText&gt;&lt;record&gt;&lt;rec-number&gt;31&lt;/rec-number&gt;&lt;foreign-keys&gt;&lt;key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35A11">
        <w:fldChar w:fldCharType="separate"/>
      </w:r>
      <w:r w:rsidR="002D3620">
        <w:rPr>
          <w:noProof/>
        </w:rPr>
        <w:t>[</w:t>
      </w:r>
      <w:hyperlink w:anchor="_ENREF_18" w:tooltip="Karki, 2000 #31" w:history="1">
        <w:r w:rsidR="007C66BC">
          <w:rPr>
            <w:noProof/>
          </w:rPr>
          <w:t>18</w:t>
        </w:r>
      </w:hyperlink>
      <w:r w:rsidR="002D3620">
        <w:rPr>
          <w:noProof/>
        </w:rPr>
        <w:t>]</w:t>
      </w:r>
      <w:r w:rsidR="00635A11">
        <w:fldChar w:fldCharType="end"/>
      </w:r>
      <w:r w:rsidR="00D900B6">
        <w:t xml:space="preserve">. </w:t>
      </w:r>
    </w:p>
    <w:p w:rsidR="00635A11" w:rsidRDefault="00635A11">
      <w:r>
        <w:t xml:space="preserve">Se utilizó un amplificador en configuración seguidor para aumentar la impedancia de entrada del circuito y prevenir la carga del convertidor frecuencia voltaje. Adicionalmente se colocó otro amplificador en configurador seguidor para disminuir la impedancia de salida debido a la colocación del último filtro pasa bajo. </w:t>
      </w:r>
    </w:p>
    <w:p w:rsidR="00635A11" w:rsidRDefault="00635A11">
      <w:r>
        <w:lastRenderedPageBreak/>
        <w:t xml:space="preserve">El esquemático de ésta etapa se puede observar a continuación en la </w:t>
      </w:r>
      <w:r>
        <w:fldChar w:fldCharType="begin"/>
      </w:r>
      <w:r>
        <w:instrText xml:space="preserve"> REF _Ref317083910 \h </w:instrText>
      </w:r>
      <w:r>
        <w:fldChar w:fldCharType="separate"/>
      </w:r>
      <w:r w:rsidR="004939FD">
        <w:t xml:space="preserve">Figura </w:t>
      </w:r>
      <w:r w:rsidR="004939FD">
        <w:rPr>
          <w:noProof/>
        </w:rPr>
        <w:t>4</w:t>
      </w:r>
      <w:r w:rsidR="004939FD">
        <w:t>.</w:t>
      </w:r>
      <w:r w:rsidR="004939FD">
        <w:rPr>
          <w:noProof/>
        </w:rPr>
        <w:t>5</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6C6ED6" w:rsidP="00354184">
            <w:pPr>
              <w:pStyle w:val="Imagenes"/>
            </w:pPr>
            <w:r>
              <w:pict>
                <v:shape id="_x0000_i1240" type="#_x0000_t75" style="width:415.5pt;height:177.75pt">
                  <v:imagedata r:id="rId426" o:title=""/>
                </v:shape>
              </w:pict>
            </w:r>
          </w:p>
          <w:p w:rsidR="00354184" w:rsidRDefault="00354184" w:rsidP="00354184">
            <w:pPr>
              <w:pStyle w:val="Epgrafe"/>
            </w:pPr>
            <w:bookmarkStart w:id="825" w:name="_Ref317083910"/>
            <w:r>
              <w:t xml:space="preserve">Figura </w:t>
            </w:r>
            <w:fldSimple w:instr=" STYLEREF 1 \s ">
              <w:r w:rsidR="004939FD">
                <w:rPr>
                  <w:noProof/>
                </w:rPr>
                <w:t>4</w:t>
              </w:r>
            </w:fldSimple>
            <w:r w:rsidR="001F202F">
              <w:t>.</w:t>
            </w:r>
            <w:fldSimple w:instr=" SEQ Figura \* ARABIC \s 1 ">
              <w:r w:rsidR="004939FD">
                <w:rPr>
                  <w:noProof/>
                </w:rPr>
                <w:t>5</w:t>
              </w:r>
            </w:fldSimple>
            <w:bookmarkEnd w:id="825"/>
            <w:r>
              <w:t>: Esquemático de la etapa de filtrado de la señal DC</w:t>
            </w:r>
          </w:p>
        </w:tc>
      </w:tr>
    </w:tbl>
    <w:p w:rsidR="00354184" w:rsidRDefault="00354184"/>
    <w:p w:rsidR="00354184" w:rsidRDefault="00354184" w:rsidP="00354184">
      <w:pPr>
        <w:pStyle w:val="Ttulo3"/>
      </w:pPr>
      <w:bookmarkStart w:id="826" w:name="_Toc319497148"/>
      <w:r>
        <w:t>Etapa de filtrado de la señal AC</w:t>
      </w:r>
      <w:bookmarkEnd w:id="826"/>
    </w:p>
    <w:p w:rsidR="00354184" w:rsidRDefault="00635A11">
      <w:r>
        <w:t xml:space="preserve">Al igual que la etapa de filtrado de la señal DC se utilizó una etapa de filtrado para la señal proveniente de la tarjeta 6023E de National Instrument. Sin embargo el filtro pasa bajo de segundo orden tipo Bessel de arquitectura MFB utilizado fue sintonizado a </w:t>
      </w:r>
      <w:r w:rsidRPr="00635A11">
        <w:rPr>
          <w:position w:val="-6"/>
        </w:rPr>
        <w:object w:dxaOrig="560" w:dyaOrig="279">
          <v:shape id="_x0000_i1241" type="#_x0000_t75" style="width:27.75pt;height:14.25pt" o:ole="">
            <v:imagedata r:id="rId427" o:title=""/>
          </v:shape>
          <o:OLEObject Type="Embed" ProgID="Equation.DSMT4" ShapeID="_x0000_i1241" DrawAspect="Content" ObjectID="_1393337454" r:id="rId428"/>
        </w:object>
      </w:r>
      <w:r>
        <w:t xml:space="preserve"> de tal forma que pueda dejar pasar la máxima frecuencia que puede entregar los convertidores DAC de la tarjeta, que según Nyquist, la frecuencia máxima que se puede reproducir es la mitad de la frecuencia de muestreo, debido a que la frecuencia de muestreo de la tarjeta es de </w:t>
      </w:r>
      <w:r w:rsidRPr="00635A11">
        <w:rPr>
          <w:position w:val="-6"/>
        </w:rPr>
        <w:object w:dxaOrig="680" w:dyaOrig="279">
          <v:shape id="_x0000_i1242" type="#_x0000_t75" style="width:33.75pt;height:14.25pt" o:ole="">
            <v:imagedata r:id="rId429" o:title=""/>
          </v:shape>
          <o:OLEObject Type="Embed" ProgID="Equation.DSMT4" ShapeID="_x0000_i1242" DrawAspect="Content" ObjectID="_1393337455" r:id="rId430"/>
        </w:object>
      </w:r>
      <w:r>
        <w:t>, la frecuencia máxima será de 5kHz.</w:t>
      </w:r>
    </w:p>
    <w:p w:rsidR="00635A11" w:rsidRDefault="00635A11">
      <w:r>
        <w:t xml:space="preserve">Al igual que los filtros para la señal DC, se utiliza un seguidor al inicio, un filtro </w:t>
      </w:r>
      <w:r w:rsidR="00855D7E">
        <w:t>pasa bajo</w:t>
      </w:r>
      <w:r>
        <w:t xml:space="preserve"> para contrarrestar las no linealidades del operacional a la salida del filtro MFB y otro seguidor a la salida para reducir la impedancia de salida. El esquemático de esta etapa se encuentra en la </w:t>
      </w:r>
      <w:r>
        <w:fldChar w:fldCharType="begin"/>
      </w:r>
      <w:r>
        <w:instrText xml:space="preserve"> REF _Ref317084268 \h </w:instrText>
      </w:r>
      <w:r>
        <w:fldChar w:fldCharType="separate"/>
      </w:r>
      <w:r w:rsidR="004939FD">
        <w:t xml:space="preserve">Figura </w:t>
      </w:r>
      <w:r w:rsidR="004939FD">
        <w:rPr>
          <w:noProof/>
        </w:rPr>
        <w:t>4</w:t>
      </w:r>
      <w:r w:rsidR="004939FD">
        <w:t>.</w:t>
      </w:r>
      <w:r w:rsidR="004939FD">
        <w:rPr>
          <w:noProof/>
        </w:rPr>
        <w:t>6</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6C6ED6" w:rsidP="00354184">
            <w:pPr>
              <w:pStyle w:val="Imagenes"/>
            </w:pPr>
            <w:r>
              <w:lastRenderedPageBreak/>
              <w:pict>
                <v:shape id="_x0000_i1243" type="#_x0000_t75" style="width:436.5pt;height:180pt">
                  <v:imagedata r:id="rId431" o:title=""/>
                </v:shape>
              </w:pict>
            </w:r>
          </w:p>
          <w:p w:rsidR="00354184" w:rsidRDefault="00354184" w:rsidP="00354184">
            <w:pPr>
              <w:pStyle w:val="Epgrafe"/>
            </w:pPr>
            <w:bookmarkStart w:id="827" w:name="_Ref317084268"/>
            <w:r>
              <w:t xml:space="preserve">Figura </w:t>
            </w:r>
            <w:fldSimple w:instr=" STYLEREF 1 \s ">
              <w:r w:rsidR="004939FD">
                <w:rPr>
                  <w:noProof/>
                </w:rPr>
                <w:t>4</w:t>
              </w:r>
            </w:fldSimple>
            <w:r w:rsidR="001F202F">
              <w:t>.</w:t>
            </w:r>
            <w:fldSimple w:instr=" SEQ Figura \* ARABIC \s 1 ">
              <w:r w:rsidR="004939FD">
                <w:rPr>
                  <w:noProof/>
                </w:rPr>
                <w:t>6</w:t>
              </w:r>
            </w:fldSimple>
            <w:bookmarkEnd w:id="827"/>
            <w:r>
              <w:t>: Esquemático de la etapa de filtrado de la señal AC</w:t>
            </w:r>
          </w:p>
        </w:tc>
      </w:tr>
    </w:tbl>
    <w:p w:rsidR="00354184" w:rsidRDefault="00354184"/>
    <w:p w:rsidR="00354184" w:rsidRDefault="00354184" w:rsidP="00354184">
      <w:pPr>
        <w:pStyle w:val="Ttulo3"/>
      </w:pPr>
      <w:bookmarkStart w:id="828" w:name="_Toc319497149"/>
      <w:r>
        <w:t>Etapa de amplificación de salida</w:t>
      </w:r>
      <w:bookmarkEnd w:id="828"/>
    </w:p>
    <w:p w:rsidR="00354184" w:rsidRDefault="00635A11">
      <w:r>
        <w:t>Par</w:t>
      </w:r>
      <w:r w:rsidR="00056F0D">
        <w:t>a ajustar la amplitud de salida de las etapas DC y AC y sumarlas en una única salida se utilizó un circuito sumador inversor, ya que los filtros MFB poseen una ganancia unitaria pero negativa.</w:t>
      </w:r>
    </w:p>
    <w:p w:rsidR="00D37C0F" w:rsidRDefault="00056F0D" w:rsidP="00D37C0F">
      <w:r>
        <w:t xml:space="preserve">Se utilizaron </w:t>
      </w:r>
      <w:r w:rsidR="00855D7E">
        <w:t>potenciómetros</w:t>
      </w:r>
      <w:r>
        <w:t xml:space="preserve"> </w:t>
      </w:r>
      <w:proofErr w:type="spellStart"/>
      <w:r w:rsidR="00855D7E">
        <w:t>multi</w:t>
      </w:r>
      <w:proofErr w:type="spellEnd"/>
      <w:r w:rsidR="00855D7E">
        <w:t>-vuelta</w:t>
      </w:r>
      <w:r>
        <w:t xml:space="preserve"> para ajustar las ganancias del circuito. Para la</w:t>
      </w:r>
      <w:r w:rsidR="00110B2A">
        <w:t xml:space="preserve"> señal AC, la ganancia puede ir desde aproximadamente 0.05 hasta 1, mientras que para la</w:t>
      </w:r>
      <w:r>
        <w:t xml:space="preserve"> señal DC</w:t>
      </w:r>
      <w:r w:rsidR="00110B2A">
        <w:t>,</w:t>
      </w:r>
      <w:r>
        <w:t xml:space="preserve"> la ganancia puede ir desde 0,</w:t>
      </w:r>
      <w:r w:rsidR="00110B2A">
        <w:t xml:space="preserve">005 </w:t>
      </w:r>
      <w:r>
        <w:t>hasta 1</w:t>
      </w:r>
      <w:r w:rsidR="00110B2A">
        <w:t>, esto se debe a que el control se realizará con la señal DC y por lo tanto debería ser capaz de inyectar valores mucho mas pequeños en un rango menor.</w:t>
      </w:r>
      <w:r w:rsidR="00D37C0F">
        <w:t xml:space="preserve"> El esquemático se puede observar en la </w:t>
      </w:r>
      <w:r w:rsidR="00D37C0F">
        <w:fldChar w:fldCharType="begin"/>
      </w:r>
      <w:r w:rsidR="00D37C0F">
        <w:instrText xml:space="preserve"> REF _Ref317503995 \h </w:instrText>
      </w:r>
      <w:r w:rsidR="00D37C0F">
        <w:fldChar w:fldCharType="separate"/>
      </w:r>
      <w:r w:rsidR="004939FD">
        <w:t xml:space="preserve">Figura </w:t>
      </w:r>
      <w:r w:rsidR="004939FD">
        <w:rPr>
          <w:noProof/>
        </w:rPr>
        <w:t>4</w:t>
      </w:r>
      <w:r w:rsidR="004939FD">
        <w:t>.</w:t>
      </w:r>
      <w:r w:rsidR="004939FD">
        <w:rPr>
          <w:noProof/>
        </w:rPr>
        <w:t>7</w:t>
      </w:r>
      <w:r w:rsidR="00D37C0F">
        <w:fldChar w:fldCharType="end"/>
      </w:r>
      <w:r w:rsidR="00D37C0F">
        <w:t>.</w:t>
      </w:r>
    </w:p>
    <w:p w:rsidR="00D37C0F" w:rsidRDefault="00D37C0F" w:rsidP="00D37C0F">
      <w:r>
        <w:t>La salida de este circuito se conecta a la fuente/amplificador del piezoeléctrico a través de un puerto de control que tiene una ganancia de 10.</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6C6ED6" w:rsidP="00354184">
            <w:pPr>
              <w:pStyle w:val="Imagenes"/>
            </w:pPr>
            <w:r>
              <w:lastRenderedPageBreak/>
              <w:pict>
                <v:shape id="_x0000_i1244" type="#_x0000_t75" style="width:231.75pt;height:156.75pt">
                  <v:imagedata r:id="rId432" o:title=""/>
                </v:shape>
              </w:pict>
            </w:r>
          </w:p>
          <w:p w:rsidR="00354184" w:rsidRDefault="00354184" w:rsidP="00354184">
            <w:pPr>
              <w:pStyle w:val="Epgrafe"/>
            </w:pPr>
            <w:bookmarkStart w:id="829" w:name="_Ref317503995"/>
            <w:r>
              <w:t xml:space="preserve">Figura </w:t>
            </w:r>
            <w:fldSimple w:instr=" STYLEREF 1 \s ">
              <w:r w:rsidR="004939FD">
                <w:rPr>
                  <w:noProof/>
                </w:rPr>
                <w:t>4</w:t>
              </w:r>
            </w:fldSimple>
            <w:r w:rsidR="001F202F">
              <w:t>.</w:t>
            </w:r>
            <w:fldSimple w:instr=" SEQ Figura \* ARABIC \s 1 ">
              <w:r w:rsidR="004939FD">
                <w:rPr>
                  <w:noProof/>
                </w:rPr>
                <w:t>7</w:t>
              </w:r>
            </w:fldSimple>
            <w:bookmarkEnd w:id="829"/>
            <w:r>
              <w:t>: Esquemático de la etapa de amplificación de salida</w:t>
            </w:r>
          </w:p>
        </w:tc>
      </w:tr>
    </w:tbl>
    <w:p w:rsidR="00333662" w:rsidRDefault="00333662" w:rsidP="00471BA0">
      <w:pPr>
        <w:pStyle w:val="Ttulo2"/>
      </w:pPr>
      <w:bookmarkStart w:id="830" w:name="_Toc319497150"/>
      <w:r>
        <w:t>Software desarrollado</w:t>
      </w:r>
      <w:bookmarkEnd w:id="830"/>
    </w:p>
    <w:p w:rsidR="00333662" w:rsidRDefault="00333662" w:rsidP="00333662">
      <w:r>
        <w:t>Para lograr la implementación del control se desarrollaron divers</w:t>
      </w:r>
      <w:r w:rsidR="004C59D2">
        <w:t>a</w:t>
      </w:r>
      <w:r>
        <w:t xml:space="preserve">s </w:t>
      </w:r>
      <w:r w:rsidR="004C59D2">
        <w:t>funciones o subVIs</w:t>
      </w:r>
      <w:r w:rsidR="00E25112">
        <w:t xml:space="preserve"> </w:t>
      </w:r>
      <w:r>
        <w:t>en LabVIEW 2010 que permiten el manejo de</w:t>
      </w:r>
      <w:r w:rsidR="00E25112">
        <w:t>:</w:t>
      </w:r>
      <w:r>
        <w:t xml:space="preserve"> </w:t>
      </w:r>
      <w:r w:rsidR="00E25112">
        <w:t>la cámara para obtención de imágenes</w:t>
      </w:r>
      <w:r w:rsidR="004C59D2">
        <w:t xml:space="preserve"> y su procesamiento</w:t>
      </w:r>
      <w:r w:rsidR="00E25112">
        <w:t>; la tarjeta de sonido de la computadora para generar tonos de distintas frecuencias para la señal DC; la tarjeta de NI 6024E para la generación de señales AC;</w:t>
      </w:r>
      <w:r w:rsidR="004C59D2">
        <w:t xml:space="preserve"> algunas funciones generales;</w:t>
      </w:r>
      <w:r w:rsidR="00E25112">
        <w:t xml:space="preserve"> y finalmente un </w:t>
      </w:r>
      <w:r w:rsidR="004C59D2">
        <w:t>VI</w:t>
      </w:r>
      <w:r w:rsidR="00E25112">
        <w:t xml:space="preserve"> para el algoritmo de control que utiliza </w:t>
      </w:r>
      <w:r w:rsidR="004C59D2">
        <w:t>las funciones anteriormente mencionadas</w:t>
      </w:r>
      <w:r w:rsidR="00E25112">
        <w:t>.</w:t>
      </w:r>
    </w:p>
    <w:p w:rsidR="00E25112" w:rsidRDefault="004C59D2" w:rsidP="00E25112">
      <w:pPr>
        <w:pStyle w:val="Ttulo3"/>
      </w:pPr>
      <w:bookmarkStart w:id="831" w:name="_Toc319497151"/>
      <w:r>
        <w:t>VIs asociados al funcionamiento de la cámara</w:t>
      </w:r>
      <w:r w:rsidR="00640170">
        <w:t xml:space="preserve"> y manejo de imágenes</w:t>
      </w:r>
      <w:bookmarkEnd w:id="831"/>
    </w:p>
    <w:p w:rsidR="00E25112" w:rsidRDefault="00E25112" w:rsidP="00E25112">
      <w:r>
        <w:t xml:space="preserve">Para el control de la cámara de PixeLINK PL-B766U se utilizó el API para LabVIEW suministrado por PixeLINK, el cual </w:t>
      </w:r>
      <w:r w:rsidR="000E1404">
        <w:t xml:space="preserve">es una librería de </w:t>
      </w:r>
      <w:r>
        <w:t xml:space="preserve">funciones </w:t>
      </w:r>
      <w:r w:rsidR="000E1404">
        <w:t xml:space="preserve">básicas </w:t>
      </w:r>
      <w:r>
        <w:t>en</w:t>
      </w:r>
      <w:r w:rsidR="000E1404">
        <w:t xml:space="preserve"> forma de</w:t>
      </w:r>
      <w:r>
        <w:t xml:space="preserve"> subV</w:t>
      </w:r>
      <w:r w:rsidR="004C59D2">
        <w:t>I</w:t>
      </w:r>
      <w:r>
        <w:t>s para el manejo de las distintas características y funciones de la cámara</w:t>
      </w:r>
      <w:r w:rsidR="000E1404">
        <w:t xml:space="preserve">. </w:t>
      </w:r>
      <w:r w:rsidR="00BF0D91">
        <w:t>También</w:t>
      </w:r>
      <w:r w:rsidR="000E1404">
        <w:t xml:space="preserve"> se </w:t>
      </w:r>
      <w:r w:rsidR="00BF0D91">
        <w:t>utilizó</w:t>
      </w:r>
      <w:r w:rsidR="000E1404">
        <w:t xml:space="preserve"> el modulo de LabVIEW para </w:t>
      </w:r>
      <w:r w:rsidR="00BF0D91">
        <w:t>visión</w:t>
      </w:r>
      <w:r w:rsidR="000E1404">
        <w:t xml:space="preserve"> que trae distintas funciones para el manejo y procesamiento de imágenes utilizando un objeto llamado IMAQ.</w:t>
      </w:r>
    </w:p>
    <w:p w:rsidR="000E1404" w:rsidRDefault="00B44CEA" w:rsidP="00640170">
      <w:r>
        <w:t>Utilizando el API</w:t>
      </w:r>
      <w:r w:rsidR="00326C9A">
        <w:t xml:space="preserve"> de PixeLINK</w:t>
      </w:r>
      <w:r>
        <w:t xml:space="preserve"> se desarroll</w:t>
      </w:r>
      <w:r w:rsidR="000E1404">
        <w:t xml:space="preserve">ó una librería de </w:t>
      </w:r>
      <w:r w:rsidR="009B2C49">
        <w:t xml:space="preserve">10 subVIs que sirven </w:t>
      </w:r>
      <w:r w:rsidR="00004405">
        <w:t>para obtener</w:t>
      </w:r>
      <w:r w:rsidR="000E1404">
        <w:t xml:space="preserve"> y establecer información, propiedades y parámetros de la cámara como el tamaño del buffer, el tiempo de exposición, las ganancias, la región de interés, el formato de los pixeles, etc., También existen funciones para detener o comenzar </w:t>
      </w:r>
      <w:r w:rsidR="00ED646C">
        <w:t xml:space="preserve">la captura de imágenes y su </w:t>
      </w:r>
      <w:r w:rsidR="00855D7E">
        <w:t>transformación a</w:t>
      </w:r>
      <w:r w:rsidR="00ED646C">
        <w:t xml:space="preserve">  un objeto IMAQ que LabVIEW pueda entender.</w:t>
      </w:r>
    </w:p>
    <w:p w:rsidR="000E1404" w:rsidRDefault="000E1404" w:rsidP="00640170"/>
    <w:p w:rsidR="009B2C49" w:rsidRDefault="00004405" w:rsidP="00640170">
      <w:r>
        <w:lastRenderedPageBreak/>
        <w:t xml:space="preserve">Adicionalmente se hicieron </w:t>
      </w:r>
      <w:r w:rsidR="009B2C49">
        <w:t xml:space="preserve">12 </w:t>
      </w:r>
      <w:r>
        <w:t>subVIs para la conversión, procesamiento y visualización de las imágenes obtenidas por la cámara en un objeto de LabVIEW IMAQ</w:t>
      </w:r>
      <w:r w:rsidR="009B2C49">
        <w:t>.</w:t>
      </w:r>
      <w:r w:rsidR="00ED646C">
        <w:t xml:space="preserve"> Estas diversas funciones se encargan de la inicialización y destrucción de los objetos IMAQ, la conversión entre imágenes y arreglos, la conversión entre espacios de color, la obtención del contraste de la imagen y </w:t>
      </w:r>
      <w:r w:rsidR="002F15E1">
        <w:t>almacenamiento de archivos de video.</w:t>
      </w:r>
    </w:p>
    <w:p w:rsidR="002E1BB2" w:rsidRDefault="002F15E1" w:rsidP="009B2C49">
      <w:r>
        <w:t xml:space="preserve">Para la obtención del contraste se desarrollaron 3 subVIs que utilizan diferentes métodos de cálculo. Los métodos implementados son: contraste RMS, contraste de Michelson y el contraste en una línea. Tanto el contraste RMS y el contraste de Michelson requieren una conversión de la imagen al espacio de color HSL, debido a que utilizan la luminosidad para el cálculo del </w:t>
      </w:r>
      <w:r w:rsidR="00855D7E">
        <w:t>contraste</w:t>
      </w:r>
      <w:r>
        <w:t xml:space="preserve">. </w:t>
      </w:r>
    </w:p>
    <w:p w:rsidR="002F15E1" w:rsidRDefault="002F15E1" w:rsidP="009B2C49">
      <w:r>
        <w:t xml:space="preserve">El contraste de Michelson </w:t>
      </w:r>
      <w:r w:rsidR="002E1BB2">
        <w:t>se calcula utilizando l</w:t>
      </w:r>
      <w:r>
        <w:t>a siguiente ecuación</w:t>
      </w:r>
      <w:ins w:id="832" w:author="veloz" w:date="2012-03-15T13:16:00Z">
        <w:r w:rsidR="007C66BC">
          <w:t xml:space="preserve"> </w:t>
        </w:r>
      </w:ins>
      <w:r w:rsidR="007C66BC">
        <w:fldChar w:fldCharType="begin"/>
      </w:r>
      <w:r w:rsidR="007C66BC">
        <w:instrText xml:space="preserve"> ADDIN EN.CITE &lt;EndNote&gt;&lt;Cite&gt;&lt;Author&gt;Peli&lt;/Author&gt;&lt;Year&gt;1990&lt;/Year&gt;&lt;RecNum&gt;54&lt;/RecNum&gt;&lt;DisplayText&gt;[19, 20]&lt;/DisplayText&gt;&lt;record&gt;&lt;rec-number&gt;54&lt;/rec-number&gt;&lt;foreign-keys&gt;&lt;key app="EN" db-id="0ffrw0ef80w99be5pxfpfrpvrx0pptxtadwp"&gt;54&lt;/key&gt;&lt;/foreign-keys&gt;&lt;ref-type name="Journal Article"&gt;17&lt;/ref-type&gt;&lt;contributors&gt;&lt;authors&gt;&lt;author&gt;Peli, Eli&lt;/author&gt;&lt;/authors&gt;&lt;/contributors&gt;&lt;titles&gt;&lt;title&gt;Contrast in complex images&lt;/title&gt;&lt;secondary-title&gt;J. Opt. Soc. Am. A&lt;/secondary-title&gt;&lt;/titles&gt;&lt;periodical&gt;&lt;full-title&gt;J. Opt. Soc. Am. A&lt;/full-title&gt;&lt;/periodical&gt;&lt;pages&gt;2032-2040&lt;/pages&gt;&lt;volume&gt;7&lt;/volume&gt;&lt;number&gt;10&lt;/number&gt;&lt;dates&gt;&lt;year&gt;1990&lt;/year&gt;&lt;/dates&gt;&lt;publisher&gt;OSA&lt;/publisher&gt;&lt;urls&gt;&lt;related-urls&gt;&lt;url&gt;http://josaa.osa.org/abstract.cfm?URI=josaa-7-10-2032&lt;/url&gt;&lt;/related-urls&gt;&lt;/urls&gt;&lt;/record&gt;&lt;/Cite&gt;&lt;Cite&gt;&lt;Author&gt;Legge&lt;/Author&gt;&lt;Year&gt;1990&lt;/Year&gt;&lt;RecNum&gt;55&lt;/RecNum&gt;&lt;record&gt;&lt;rec-number&gt;55&lt;/rec-number&gt;&lt;foreign-keys&gt;&lt;key app="EN" db-id="0ffrw0ef80w99be5pxfpfrpvrx0pptxtadwp"&gt;55&lt;/key&gt;&lt;/foreign-keys&gt;&lt;ref-type name="Journal Article"&gt;17&lt;/ref-type&gt;&lt;contributors&gt;&lt;authors&gt;&lt;author&gt;Legge, Gordon E.&lt;/author&gt;&lt;author&gt;Parish, David H.&lt;/author&gt;&lt;author&gt;Luebker, Andrew&lt;/author&gt;&lt;author&gt;Wurm, Lee H.&lt;/author&gt;&lt;/authors&gt;&lt;/contributors&gt;&lt;titles&gt;&lt;title&gt;Psychophysics of reading. XI. Comparing color contrast and luminance contrast&lt;/title&gt;&lt;secondary-title&gt;J. Opt. Soc. Am. A&lt;/secondary-title&gt;&lt;/titles&gt;&lt;periodical&gt;&lt;full-title&gt;J. Opt. Soc. Am. A&lt;/full-title&gt;&lt;/periodical&gt;&lt;pages&gt;2002-2010&lt;/pages&gt;&lt;volume&gt;7&lt;/volume&gt;&lt;number&gt;10&lt;/number&gt;&lt;dates&gt;&lt;year&gt;1990&lt;/year&gt;&lt;/dates&gt;&lt;publisher&gt;OSA&lt;/publisher&gt;&lt;urls&gt;&lt;related-urls&gt;&lt;url&gt;http://josaa.osa.org/abstract.cfm?URI=josaa-7-10-2002&lt;/url&gt;&lt;/related-urls&gt;&lt;/urls&gt;&lt;/record&gt;&lt;/Cite&gt;&lt;/EndNote&gt;</w:instrText>
      </w:r>
      <w:r w:rsidR="007C66BC">
        <w:fldChar w:fldCharType="separate"/>
      </w:r>
      <w:r w:rsidR="007C66BC">
        <w:rPr>
          <w:noProof/>
        </w:rPr>
        <w:t>[</w:t>
      </w:r>
      <w:hyperlink w:anchor="_ENREF_19" w:tooltip="Peli, 1990 #54" w:history="1">
        <w:r w:rsidR="007C66BC">
          <w:rPr>
            <w:noProof/>
          </w:rPr>
          <w:t>19</w:t>
        </w:r>
      </w:hyperlink>
      <w:r w:rsidR="007C66BC">
        <w:rPr>
          <w:noProof/>
        </w:rPr>
        <w:t xml:space="preserve">, </w:t>
      </w:r>
      <w:hyperlink w:anchor="_ENREF_20" w:tooltip="Legge, 1990 #55" w:history="1">
        <w:r w:rsidR="007C66BC">
          <w:rPr>
            <w:noProof/>
          </w:rPr>
          <w:t>20</w:t>
        </w:r>
      </w:hyperlink>
      <w:r w:rsidR="007C66BC">
        <w:rPr>
          <w:noProof/>
        </w:rPr>
        <w:t>]</w:t>
      </w:r>
      <w:r w:rsidR="007C66BC">
        <w:fldChar w:fldCharType="end"/>
      </w:r>
      <w:r>
        <w:t xml:space="preserve"> </w:t>
      </w:r>
      <w:r>
        <w:fldChar w:fldCharType="begin"/>
      </w:r>
      <w:r>
        <w:instrText xml:space="preserve"> GOTOBUTTON ZEqnNum644437  \* MERGEFORMAT </w:instrText>
      </w:r>
      <w:fldSimple w:instr=" REF ZEqnNum644437 \* Charformat \! \* MERGEFORMAT ">
        <w:r w:rsidR="004939FD">
          <w:instrText>(4.1)</w:instrText>
        </w:r>
      </w:fldSimple>
      <w:r>
        <w:fldChar w:fldCharType="end"/>
      </w:r>
      <w:r>
        <w:t>:</w:t>
      </w:r>
    </w:p>
    <w:p w:rsidR="002F15E1" w:rsidRDefault="002F15E1" w:rsidP="00640170">
      <w:pPr>
        <w:pStyle w:val="MTDisplayEquation"/>
      </w:pPr>
      <w:r>
        <w:tab/>
      </w:r>
      <w:r w:rsidR="002E1BB2" w:rsidRPr="00640170">
        <w:rPr>
          <w:position w:val="-30"/>
        </w:rPr>
        <w:object w:dxaOrig="2079" w:dyaOrig="680">
          <v:shape id="_x0000_i1245" type="#_x0000_t75" style="width:104.25pt;height:33.75pt" o:ole="">
            <v:imagedata r:id="rId433" o:title=""/>
          </v:shape>
          <o:OLEObject Type="Embed" ProgID="Equation.DSMT4" ShapeID="_x0000_i1245" DrawAspect="Content" ObjectID="_1393337456" r:id="rId434"/>
        </w:object>
      </w:r>
      <w:r>
        <w:tab/>
      </w:r>
      <w:r>
        <w:fldChar w:fldCharType="begin"/>
      </w:r>
      <w:r>
        <w:instrText xml:space="preserve"> MACROBUTTON MTPlaceRef \* MERGEFORMAT </w:instrText>
      </w:r>
      <w:fldSimple w:instr=" SEQ MTEqn \h \* MERGEFORMAT "/>
      <w:bookmarkStart w:id="833" w:name="ZEqnNum644437"/>
      <w:r>
        <w:instrText>(</w:instrText>
      </w:r>
      <w:fldSimple w:instr=" SEQ MTChap \c \* Arabic \* MERGEFORMAT ">
        <w:r w:rsidR="004939FD">
          <w:rPr>
            <w:noProof/>
          </w:rPr>
          <w:instrText>4</w:instrText>
        </w:r>
      </w:fldSimple>
      <w:r>
        <w:instrText>.</w:instrText>
      </w:r>
      <w:fldSimple w:instr=" SEQ MTEqn \c \* Arabic \* MERGEFORMAT ">
        <w:r w:rsidR="004939FD">
          <w:rPr>
            <w:noProof/>
          </w:rPr>
          <w:instrText>1</w:instrText>
        </w:r>
      </w:fldSimple>
      <w:r>
        <w:instrText>)</w:instrText>
      </w:r>
      <w:bookmarkEnd w:id="833"/>
      <w:r>
        <w:fldChar w:fldCharType="end"/>
      </w:r>
    </w:p>
    <w:p w:rsidR="002E1BB2" w:rsidRDefault="002E1BB2" w:rsidP="00640170">
      <w:pPr>
        <w:rPr>
          <w:lang w:val="es-ES"/>
        </w:rPr>
      </w:pPr>
      <w:r>
        <w:rPr>
          <w:lang w:val="es-ES"/>
        </w:rPr>
        <w:t xml:space="preserve">Donde </w:t>
      </w:r>
      <w:r w:rsidRPr="00640170">
        <w:rPr>
          <w:position w:val="-12"/>
          <w:lang w:val="es-ES"/>
        </w:rPr>
        <w:object w:dxaOrig="460" w:dyaOrig="360">
          <v:shape id="_x0000_i1246" type="#_x0000_t75" style="width:23.25pt;height:18pt" o:ole="">
            <v:imagedata r:id="rId435" o:title=""/>
          </v:shape>
          <o:OLEObject Type="Embed" ProgID="Equation.DSMT4" ShapeID="_x0000_i1246" DrawAspect="Content" ObjectID="_1393337457" r:id="rId436"/>
        </w:object>
      </w:r>
      <w:r>
        <w:rPr>
          <w:lang w:val="es-ES"/>
        </w:rPr>
        <w:t xml:space="preserve"> y </w:t>
      </w:r>
      <w:r w:rsidRPr="00640170">
        <w:rPr>
          <w:position w:val="-12"/>
          <w:lang w:val="es-ES"/>
        </w:rPr>
        <w:object w:dxaOrig="440" w:dyaOrig="360">
          <v:shape id="_x0000_i1247" type="#_x0000_t75" style="width:21.75pt;height:18pt" o:ole="">
            <v:imagedata r:id="rId437" o:title=""/>
          </v:shape>
          <o:OLEObject Type="Embed" ProgID="Equation.DSMT4" ShapeID="_x0000_i1247" DrawAspect="Content" ObjectID="_1393337458" r:id="rId438"/>
        </w:object>
      </w:r>
      <w:r>
        <w:rPr>
          <w:lang w:val="es-ES"/>
        </w:rPr>
        <w:t xml:space="preserve"> son los máximos y mínimos de la luminiscencia en la imagen.</w:t>
      </w:r>
    </w:p>
    <w:p w:rsidR="002E1BB2" w:rsidRDefault="002E1BB2" w:rsidP="002E1BB2">
      <w:pPr>
        <w:rPr>
          <w:lang w:val="es-ES"/>
        </w:rPr>
      </w:pPr>
      <w:r>
        <w:rPr>
          <w:lang w:val="es-ES"/>
        </w:rPr>
        <w:t>El contraste RMS utiliza la totalidad de los puntos de la imagen para obtener un resultado, la ecuación para calcular este contraste viene dado por</w:t>
      </w:r>
      <w:ins w:id="834" w:author="veloz" w:date="2012-03-15T13:04:00Z">
        <w:r w:rsidR="00DF1160">
          <w:rPr>
            <w:lang w:val="es-ES"/>
          </w:rPr>
          <w:t xml:space="preserve"> </w:t>
        </w:r>
      </w:ins>
      <w:r w:rsidR="00DF1160">
        <w:rPr>
          <w:lang w:val="es-ES"/>
        </w:rPr>
        <w:fldChar w:fldCharType="begin"/>
      </w:r>
      <w:r w:rsidR="007C66BC">
        <w:rPr>
          <w:lang w:val="es-ES"/>
        </w:rPr>
        <w:instrText xml:space="preserve"> ADDIN EN.CITE &lt;EndNote&gt;&lt;Cite&gt;&lt;Author&gt;Peli&lt;/Author&gt;&lt;Year&gt;1990&lt;/Year&gt;&lt;RecNum&gt;54&lt;/RecNum&gt;&lt;DisplayText&gt;[19, 21]&lt;/DisplayText&gt;&lt;record&gt;&lt;rec-number&gt;54&lt;/rec-number&gt;&lt;foreign-keys&gt;&lt;key app="EN" db-id="0ffrw0ef80w99be5pxfpfrpvrx0pptxtadwp"&gt;54&lt;/key&gt;&lt;/foreign-keys&gt;&lt;ref-type name="Journal Article"&gt;17&lt;/ref-type&gt;&lt;contributors&gt;&lt;authors&gt;&lt;author&gt;Peli, Eli&lt;/author&gt;&lt;/authors&gt;&lt;/contributors&gt;&lt;titles&gt;&lt;title&gt;Contrast in complex images&lt;/title&gt;&lt;secondary-title&gt;J. Opt. Soc. Am. A&lt;/secondary-title&gt;&lt;/titles&gt;&lt;periodical&gt;&lt;full-title&gt;J. Opt. Soc. Am. A&lt;/full-title&gt;&lt;/periodical&gt;&lt;pages&gt;2032-2040&lt;/pages&gt;&lt;volume&gt;7&lt;/volume&gt;&lt;number&gt;10&lt;/number&gt;&lt;dates&gt;&lt;year&gt;1990&lt;/year&gt;&lt;/dates&gt;&lt;publisher&gt;OSA&lt;/publisher&gt;&lt;urls&gt;&lt;related-urls&gt;&lt;url&gt;http://josaa.osa.org/abstract.cfm?URI=josaa-7-10-2032&lt;/url&gt;&lt;/related-urls&gt;&lt;/urls&gt;&lt;/record&gt;&lt;/Cite&gt;&lt;Cite&gt;&lt;Author&gt;Frazor&lt;/Author&gt;&lt;Year&gt;2006&lt;/Year&gt;&lt;RecNum&gt;57&lt;/RecNum&gt;&lt;record&gt;&lt;rec-number&gt;57&lt;/rec-number&gt;&lt;foreign-keys&gt;&lt;key app="EN" db-id="0ffrw0ef80w99be5pxfpfrpvrx0pptxtadwp"&gt;57&lt;/key&gt;&lt;/foreign-keys&gt;&lt;ref-type name="Journal Article"&gt;17&lt;/ref-type&gt;&lt;contributors&gt;&lt;authors&gt;&lt;author&gt;Frazor, Robert A.&lt;/author&gt;&lt;author&gt;Geisler, Wilson S.&lt;/author&gt;&lt;/authors&gt;&lt;/contributors&gt;&lt;titles&gt;&lt;title&gt;Local luminance and contrast in natural images&lt;/title&gt;&lt;secondary-title&gt;Vision Research&lt;/secondary-title&gt;&lt;/titles&gt;&lt;periodical&gt;&lt;full-title&gt;Vision Research&lt;/full-title&gt;&lt;/periodical&gt;&lt;pages&gt;1585-1598&lt;/pages&gt;&lt;volume&gt;46&lt;/volume&gt;&lt;number&gt;10&lt;/number&gt;&lt;dates&gt;&lt;year&gt;2006&lt;/year&gt;&lt;/dates&gt;&lt;isbn&gt;0042-6989&lt;/isbn&gt;&lt;urls&gt;&lt;related-urls&gt;&lt;url&gt;http://www.sciencedirect.com/science/article/pii/S0042698905005559&lt;/url&gt;&lt;/related-urls&gt;&lt;/urls&gt;&lt;electronic-resource-num&gt;10.1016/j.visres.2005.06.038&lt;/electronic-resource-num&gt;&lt;/record&gt;&lt;/Cite&gt;&lt;/EndNote&gt;</w:instrText>
      </w:r>
      <w:r w:rsidR="00DF1160">
        <w:rPr>
          <w:lang w:val="es-ES"/>
        </w:rPr>
        <w:fldChar w:fldCharType="separate"/>
      </w:r>
      <w:r w:rsidR="007C66BC">
        <w:rPr>
          <w:noProof/>
          <w:lang w:val="es-ES"/>
        </w:rPr>
        <w:t>[</w:t>
      </w:r>
      <w:hyperlink w:anchor="_ENREF_19" w:tooltip="Peli, 1990 #54" w:history="1">
        <w:r w:rsidR="007C66BC">
          <w:rPr>
            <w:noProof/>
            <w:lang w:val="es-ES"/>
          </w:rPr>
          <w:t>19</w:t>
        </w:r>
      </w:hyperlink>
      <w:r w:rsidR="007C66BC">
        <w:rPr>
          <w:noProof/>
          <w:lang w:val="es-ES"/>
        </w:rPr>
        <w:t xml:space="preserve">, </w:t>
      </w:r>
      <w:hyperlink w:anchor="_ENREF_21" w:tooltip="Frazor, 2006 #57" w:history="1">
        <w:r w:rsidR="007C66BC">
          <w:rPr>
            <w:noProof/>
            <w:lang w:val="es-ES"/>
          </w:rPr>
          <w:t>21</w:t>
        </w:r>
      </w:hyperlink>
      <w:r w:rsidR="007C66BC">
        <w:rPr>
          <w:noProof/>
          <w:lang w:val="es-ES"/>
        </w:rPr>
        <w:t>]</w:t>
      </w:r>
      <w:r w:rsidR="00DF1160">
        <w:rPr>
          <w:lang w:val="es-ES"/>
        </w:rPr>
        <w:fldChar w:fldCharType="end"/>
      </w:r>
      <w:r>
        <w:rPr>
          <w:lang w:val="es-ES"/>
        </w:rPr>
        <w:t>:</w:t>
      </w:r>
    </w:p>
    <w:p w:rsidR="002E1BB2" w:rsidRPr="00640170" w:rsidRDefault="002E1BB2" w:rsidP="00640170">
      <w:pPr>
        <w:pStyle w:val="MTDisplayEquation"/>
      </w:pPr>
      <w:r>
        <w:tab/>
      </w:r>
      <w:r w:rsidR="001C2511" w:rsidRPr="00640170">
        <w:rPr>
          <w:position w:val="-32"/>
        </w:rPr>
        <w:object w:dxaOrig="3080" w:dyaOrig="780">
          <v:shape id="_x0000_i1248" type="#_x0000_t75" style="width:153.75pt;height:39pt" o:ole="">
            <v:imagedata r:id="rId439" o:title=""/>
          </v:shape>
          <o:OLEObject Type="Embed" ProgID="Equation.DSMT4" ShapeID="_x0000_i1248" DrawAspect="Content" ObjectID="_1393337459" r:id="rId440"/>
        </w:object>
      </w:r>
      <w:r>
        <w:tab/>
      </w:r>
      <w:r>
        <w:fldChar w:fldCharType="begin"/>
      </w:r>
      <w:r>
        <w:instrText xml:space="preserve"> MACROBUTTON MTPlaceRef \* MERGEFORMAT </w:instrText>
      </w:r>
      <w:fldSimple w:instr=" SEQ MTEqn \h \* MERGEFORMAT "/>
      <w:r>
        <w:instrText>(</w:instrText>
      </w:r>
      <w:fldSimple w:instr=" SEQ MTChap \c \* Arabic \* MERGEFORMAT ">
        <w:r w:rsidR="004939FD">
          <w:rPr>
            <w:noProof/>
          </w:rPr>
          <w:instrText>4</w:instrText>
        </w:r>
      </w:fldSimple>
      <w:r>
        <w:instrText>.</w:instrText>
      </w:r>
      <w:fldSimple w:instr=" SEQ MTEqn \c \* Arabic \* MERGEFORMAT ">
        <w:r w:rsidR="004939FD">
          <w:rPr>
            <w:noProof/>
          </w:rPr>
          <w:instrText>2</w:instrText>
        </w:r>
      </w:fldSimple>
      <w:r>
        <w:instrText>)</w:instrText>
      </w:r>
      <w:r>
        <w:fldChar w:fldCharType="end"/>
      </w:r>
    </w:p>
    <w:p w:rsidR="001C2511" w:rsidRDefault="001C2511" w:rsidP="00640170">
      <w:r>
        <w:t xml:space="preserve">Donde </w:t>
      </w:r>
      <w:r w:rsidRPr="00640170">
        <w:rPr>
          <w:position w:val="-4"/>
        </w:rPr>
        <w:object w:dxaOrig="320" w:dyaOrig="260">
          <v:shape id="_x0000_i1249" type="#_x0000_t75" style="width:15.75pt;height:12.75pt" o:ole="">
            <v:imagedata r:id="rId441" o:title=""/>
          </v:shape>
          <o:OLEObject Type="Embed" ProgID="Equation.DSMT4" ShapeID="_x0000_i1249" DrawAspect="Content" ObjectID="_1393337460" r:id="rId442"/>
        </w:object>
      </w:r>
      <w:r>
        <w:t xml:space="preserve"> y </w:t>
      </w:r>
      <w:r w:rsidRPr="00640170">
        <w:rPr>
          <w:position w:val="-6"/>
        </w:rPr>
        <w:object w:dxaOrig="279" w:dyaOrig="279">
          <v:shape id="_x0000_i1250" type="#_x0000_t75" style="width:14.25pt;height:14.25pt" o:ole="">
            <v:imagedata r:id="rId443" o:title=""/>
          </v:shape>
          <o:OLEObject Type="Embed" ProgID="Equation.DSMT4" ShapeID="_x0000_i1250" DrawAspect="Content" ObjectID="_1393337461" r:id="rId444"/>
        </w:object>
      </w:r>
      <w:r>
        <w:t xml:space="preserve"> son las dimensiones de la imagen, </w:t>
      </w:r>
      <w:r w:rsidRPr="00640170">
        <w:rPr>
          <w:position w:val="-4"/>
        </w:rPr>
        <w:object w:dxaOrig="240" w:dyaOrig="300">
          <v:shape id="_x0000_i1251" type="#_x0000_t75" style="width:12pt;height:15pt" o:ole="">
            <v:imagedata r:id="rId445" o:title=""/>
          </v:shape>
          <o:OLEObject Type="Embed" ProgID="Equation.DSMT4" ShapeID="_x0000_i1251" DrawAspect="Content" ObjectID="_1393337462" r:id="rId446"/>
        </w:object>
      </w:r>
      <w:r>
        <w:t xml:space="preserve"> es el promedio de la luminiscencia de todos los pixeles y </w:t>
      </w:r>
      <w:r w:rsidRPr="00640170">
        <w:rPr>
          <w:position w:val="-14"/>
        </w:rPr>
        <w:object w:dxaOrig="300" w:dyaOrig="380">
          <v:shape id="_x0000_i1252" type="#_x0000_t75" style="width:15pt;height:18.75pt" o:ole="">
            <v:imagedata r:id="rId447" o:title=""/>
          </v:shape>
          <o:OLEObject Type="Embed" ProgID="Equation.DSMT4" ShapeID="_x0000_i1252" DrawAspect="Content" ObjectID="_1393337463" r:id="rId448"/>
        </w:object>
      </w:r>
      <w:r>
        <w:t xml:space="preserve"> es la luminiscencia del pixel con coordenadas </w:t>
      </w:r>
      <w:r w:rsidRPr="00640170">
        <w:rPr>
          <w:position w:val="-14"/>
        </w:rPr>
        <w:object w:dxaOrig="540" w:dyaOrig="400">
          <v:shape id="_x0000_i1253" type="#_x0000_t75" style="width:27pt;height:20.25pt" o:ole="">
            <v:imagedata r:id="rId449" o:title=""/>
          </v:shape>
          <o:OLEObject Type="Embed" ProgID="Equation.DSMT4" ShapeID="_x0000_i1253" DrawAspect="Content" ObjectID="_1393337464" r:id="rId450"/>
        </w:object>
      </w:r>
      <w:r>
        <w:t xml:space="preserve"> dentro de la </w:t>
      </w:r>
      <w:proofErr w:type="gramStart"/>
      <w:r>
        <w:t>imagen</w:t>
      </w:r>
      <w:proofErr w:type="gramEnd"/>
      <w:r>
        <w:t>.</w:t>
      </w:r>
    </w:p>
    <w:p w:rsidR="004939FD" w:rsidRDefault="001C2511" w:rsidP="00640170">
      <w:pPr>
        <w:rPr>
          <w:ins w:id="835" w:author="veloz" w:date="2012-03-15T12:43:00Z"/>
        </w:rPr>
      </w:pPr>
      <w:r>
        <w:t>El contraste en una línea</w:t>
      </w:r>
      <w:ins w:id="836" w:author="veloz" w:date="2012-03-15T12:50:00Z">
        <w:r w:rsidR="004939FD">
          <w:t xml:space="preserve"> </w:t>
        </w:r>
      </w:ins>
      <w:del w:id="837" w:author="veloz" w:date="2012-03-15T12:50:00Z">
        <w:r w:rsidDel="004939FD">
          <w:delText xml:space="preserve"> </w:delText>
        </w:r>
      </w:del>
      <w:r>
        <w:t xml:space="preserve">se basa en solicitarle al usuario la creación de una línea en la imagen, en base a esta línea se </w:t>
      </w:r>
      <w:r w:rsidR="00855D7E">
        <w:t>evalúa</w:t>
      </w:r>
      <w:r>
        <w:t xml:space="preserve"> la intensidad de la imagen en cada punto que cruce la línea y se calculará </w:t>
      </w:r>
      <w:ins w:id="838" w:author="veloz" w:date="2012-03-15T12:43:00Z">
        <w:r w:rsidR="004939FD">
          <w:t xml:space="preserve">similar </w:t>
        </w:r>
      </w:ins>
      <w:del w:id="839" w:author="veloz" w:date="2012-03-15T12:43:00Z">
        <w:r w:rsidDel="004939FD">
          <w:delText>e</w:delText>
        </w:r>
      </w:del>
      <w:ins w:id="840" w:author="veloz" w:date="2012-03-15T12:43:00Z">
        <w:r w:rsidR="004939FD">
          <w:t>a</w:t>
        </w:r>
      </w:ins>
      <w:r>
        <w:t>l contraste de Michelson con el máximo y mínimo de luminiscencia de este conjunto de puntos</w:t>
      </w:r>
      <w:ins w:id="841" w:author="veloz" w:date="2012-03-15T12:50:00Z">
        <w:r w:rsidR="004939FD">
          <w:t>, pero sin dividir entre la media de la luminancia.</w:t>
        </w:r>
      </w:ins>
      <w:del w:id="842" w:author="veloz" w:date="2012-03-15T12:50:00Z">
        <w:r w:rsidDel="004939FD">
          <w:delText>.</w:delText>
        </w:r>
      </w:del>
    </w:p>
    <w:p w:rsidR="004939FD" w:rsidRDefault="004939FD" w:rsidP="004939FD">
      <w:pPr>
        <w:pStyle w:val="MTDisplayEquation"/>
        <w:rPr>
          <w:ins w:id="843" w:author="veloz" w:date="2012-03-15T12:43:00Z"/>
        </w:rPr>
        <w:pPrChange w:id="844" w:author="veloz" w:date="2012-03-15T12:43:00Z">
          <w:pPr/>
        </w:pPrChange>
      </w:pPr>
      <w:ins w:id="845" w:author="veloz" w:date="2012-03-15T12:43:00Z">
        <w:r>
          <w:lastRenderedPageBreak/>
          <w:tab/>
        </w:r>
      </w:ins>
      <w:ins w:id="846" w:author="veloz" w:date="2012-03-15T12:44:00Z">
        <w:r w:rsidRPr="004939FD">
          <w:rPr>
            <w:position w:val="-12"/>
            <w:rPrChange w:id="847" w:author="veloz" w:date="2012-03-15T12:44:00Z">
              <w:rPr>
                <w:position w:val="-6"/>
              </w:rPr>
            </w:rPrChange>
          </w:rPr>
          <w:object w:dxaOrig="1780" w:dyaOrig="360">
            <v:shape id="_x0000_i1381" type="#_x0000_t75" style="width:89.25pt;height:18pt" o:ole="">
              <v:imagedata r:id="rId451" o:title=""/>
            </v:shape>
            <o:OLEObject Type="Embed" ProgID="Equation.DSMT4" ShapeID="_x0000_i1381" DrawAspect="Content" ObjectID="_1393337465" r:id="rId452"/>
          </w:object>
        </w:r>
        <w:r>
          <w:tab/>
        </w:r>
        <w:r>
          <w:fldChar w:fldCharType="begin"/>
        </w:r>
        <w:r>
          <w:instrText xml:space="preserve"> MACROBUTTON MTPlaceRef \* MERGEFORMAT </w:instrText>
        </w:r>
        <w:r>
          <w:fldChar w:fldCharType="begin"/>
        </w:r>
        <w:r>
          <w:instrText xml:space="preserve"> SEQ MTEqn \h \* MERGEFORMAT </w:instrText>
        </w:r>
      </w:ins>
      <w:del w:id="848" w:author="veloz" w:date="2012-03-15T12:44:00Z">
        <w:r w:rsidDel="004939FD">
          <w:fldChar w:fldCharType="separate"/>
        </w:r>
      </w:del>
      <w:ins w:id="849" w:author="veloz" w:date="2012-03-15T12:44:00Z">
        <w:r>
          <w:fldChar w:fldCharType="end"/>
        </w:r>
        <w:r>
          <w:instrText>(</w:instrText>
        </w:r>
        <w:r>
          <w:fldChar w:fldCharType="begin"/>
        </w:r>
        <w:r>
          <w:instrText xml:space="preserve"> SEQ MTChap \c \* Arabic \* MERGEFORMAT </w:instrText>
        </w:r>
      </w:ins>
      <w:r>
        <w:fldChar w:fldCharType="separate"/>
      </w:r>
      <w:ins w:id="850" w:author="veloz" w:date="2012-03-15T12:44:00Z">
        <w:r>
          <w:rPr>
            <w:noProof/>
          </w:rPr>
          <w:instrText>4</w:instrText>
        </w:r>
        <w:r>
          <w:fldChar w:fldCharType="end"/>
        </w:r>
        <w:r>
          <w:instrText>.</w:instrText>
        </w:r>
        <w:r>
          <w:fldChar w:fldCharType="begin"/>
        </w:r>
        <w:r>
          <w:instrText xml:space="preserve"> SEQ MTEqn \c \* Arabic \* MERGEFORMAT </w:instrText>
        </w:r>
      </w:ins>
      <w:r>
        <w:fldChar w:fldCharType="separate"/>
      </w:r>
      <w:ins w:id="851" w:author="veloz" w:date="2012-03-15T12:44:00Z">
        <w:r>
          <w:rPr>
            <w:noProof/>
          </w:rPr>
          <w:instrText>3</w:instrText>
        </w:r>
        <w:r>
          <w:fldChar w:fldCharType="end"/>
        </w:r>
        <w:r>
          <w:instrText>)</w:instrText>
        </w:r>
        <w:r>
          <w:fldChar w:fldCharType="end"/>
        </w:r>
      </w:ins>
    </w:p>
    <w:p w:rsidR="00640170" w:rsidRDefault="001C2511" w:rsidP="00640170">
      <w:r>
        <w:t xml:space="preserve"> Este m</w:t>
      </w:r>
      <w:r w:rsidR="00640170">
        <w:t xml:space="preserve">étodo </w:t>
      </w:r>
      <w:ins w:id="852" w:author="veloz" w:date="2012-03-15T12:47:00Z">
        <w:r w:rsidR="004939FD">
          <w:t>no obtiene el contraste sino obtiene la cantidad de niveles de intensidad entre el m</w:t>
        </w:r>
      </w:ins>
      <w:ins w:id="853" w:author="veloz" w:date="2012-03-15T12:48:00Z">
        <w:r w:rsidR="004939FD">
          <w:t>áximo y mínimo, esto reduce el costo computa</w:t>
        </w:r>
        <w:r w:rsidR="00D872CE">
          <w:t>cional</w:t>
        </w:r>
      </w:ins>
      <w:ins w:id="854" w:author="veloz" w:date="2012-03-15T12:52:00Z">
        <w:r w:rsidR="00D872CE">
          <w:t xml:space="preserve"> y ofrece una idea </w:t>
        </w:r>
      </w:ins>
      <w:ins w:id="855" w:author="veloz" w:date="2012-03-15T12:53:00Z">
        <w:r w:rsidR="00D872CE">
          <w:t xml:space="preserve">más directa </w:t>
        </w:r>
      </w:ins>
      <w:ins w:id="856" w:author="veloz" w:date="2012-03-15T12:52:00Z">
        <w:r w:rsidR="00D872CE">
          <w:t>de la resolución con que se puede determinar la fase. A</w:t>
        </w:r>
      </w:ins>
      <w:ins w:id="857" w:author="veloz" w:date="2012-03-15T12:48:00Z">
        <w:r w:rsidR="004939FD">
          <w:t xml:space="preserve">l utilizar una </w:t>
        </w:r>
      </w:ins>
      <w:ins w:id="858" w:author="veloz" w:date="2012-03-15T12:49:00Z">
        <w:r w:rsidR="004939FD">
          <w:t xml:space="preserve">línea, </w:t>
        </w:r>
      </w:ins>
      <w:r w:rsidR="00640170">
        <w:t xml:space="preserve">permite reducir la cantidad de puntos para evaluar </w:t>
      </w:r>
      <w:del w:id="859" w:author="veloz" w:date="2012-03-15T12:49:00Z">
        <w:r w:rsidR="00640170" w:rsidDel="004939FD">
          <w:delText xml:space="preserve">el contraste </w:delText>
        </w:r>
      </w:del>
      <w:r w:rsidR="00640170">
        <w:t>y así evitar que los máximos y mínimos puedan caer en puntos brillantes o puntos oscuros que puedan existir en la cámara.</w:t>
      </w:r>
      <w:ins w:id="860" w:author="veloz" w:date="2012-03-15T12:45:00Z">
        <w:r w:rsidR="004939FD">
          <w:t xml:space="preserve"> </w:t>
        </w:r>
      </w:ins>
    </w:p>
    <w:p w:rsidR="00326C9A" w:rsidRDefault="001C2511" w:rsidP="00640170">
      <w:r>
        <w:t xml:space="preserve"> </w:t>
      </w:r>
      <w:r w:rsidR="00326C9A">
        <w:t xml:space="preserve">Con </w:t>
      </w:r>
      <w:r w:rsidR="00640170">
        <w:t xml:space="preserve">los </w:t>
      </w:r>
      <w:r w:rsidR="00326C9A">
        <w:t>subVIs desarrollados</w:t>
      </w:r>
      <w:r w:rsidR="00640170">
        <w:t xml:space="preserve"> para el control de la cámara y el manejo de imágenes </w:t>
      </w:r>
      <w:r w:rsidR="00326C9A">
        <w:t xml:space="preserve">se generó un VI de prueba para comprobar el funcionamiento </w:t>
      </w:r>
      <w:r w:rsidR="00640170">
        <w:t xml:space="preserve">aislado </w:t>
      </w:r>
      <w:r w:rsidR="00326C9A">
        <w:t>de la cámara.</w:t>
      </w:r>
      <w:r w:rsidR="00640170">
        <w:t xml:space="preserve"> Este VI permite la configuración de las principales características de la cámara, </w:t>
      </w:r>
      <w:r w:rsidR="00412C53">
        <w:t>visualizar</w:t>
      </w:r>
      <w:r w:rsidR="00640170">
        <w:t xml:space="preserve"> el contraste de la imagen mediante el método de línea y permite la visualización de imágenes y la grabación de videos. La pantalla frontal de este VI se muestra en la </w:t>
      </w:r>
      <w:r w:rsidR="00640170">
        <w:fldChar w:fldCharType="begin"/>
      </w:r>
      <w:r w:rsidR="00640170">
        <w:instrText xml:space="preserve"> REF _Ref317865572 \h </w:instrText>
      </w:r>
      <w:r w:rsidR="00640170">
        <w:fldChar w:fldCharType="separate"/>
      </w:r>
      <w:r w:rsidR="004939FD">
        <w:t xml:space="preserve">Figura </w:t>
      </w:r>
      <w:r w:rsidR="004939FD">
        <w:rPr>
          <w:noProof/>
        </w:rPr>
        <w:t>4</w:t>
      </w:r>
      <w:r w:rsidR="004939FD">
        <w:t>.</w:t>
      </w:r>
      <w:r w:rsidR="004939FD">
        <w:rPr>
          <w:noProof/>
        </w:rPr>
        <w:t>8</w:t>
      </w:r>
      <w:r w:rsidR="00640170">
        <w:fldChar w:fldCharType="end"/>
      </w:r>
    </w:p>
    <w:tbl>
      <w:tblPr>
        <w:tblW w:w="0" w:type="auto"/>
        <w:tblLook w:val="04A0" w:firstRow="1" w:lastRow="0" w:firstColumn="1" w:lastColumn="0" w:noHBand="0" w:noVBand="1"/>
      </w:tblPr>
      <w:tblGrid>
        <w:gridCol w:w="9261"/>
      </w:tblGrid>
      <w:tr w:rsidR="00326C9A" w:rsidTr="000A1AB7">
        <w:tc>
          <w:tcPr>
            <w:tcW w:w="9261" w:type="dxa"/>
            <w:shd w:val="clear" w:color="auto" w:fill="auto"/>
          </w:tcPr>
          <w:p w:rsidR="00640170" w:rsidRDefault="006C6ED6" w:rsidP="00640170">
            <w:pPr>
              <w:pStyle w:val="Imagenes"/>
            </w:pPr>
            <w:r>
              <w:rPr>
                <w:lang w:eastAsia="es-VE"/>
              </w:rPr>
              <w:lastRenderedPageBreak/>
              <w:pict>
                <v:shape id="Imagen 1" o:spid="_x0000_i1254" type="#_x0000_t75" style="width:450pt;height:321pt;visibility:visible;mso-wrap-style:square">
                  <v:imagedata r:id="rId453" o:title="" croptop="6604f" cropbottom="3324f" cropright="41146f"/>
                </v:shape>
              </w:pict>
            </w:r>
          </w:p>
          <w:p w:rsidR="00326C9A" w:rsidRDefault="00640170" w:rsidP="000A1AB7">
            <w:pPr>
              <w:pStyle w:val="Epgrafe"/>
            </w:pPr>
            <w:bookmarkStart w:id="861" w:name="_Ref317865572"/>
            <w:r>
              <w:t xml:space="preserve">Figura </w:t>
            </w:r>
            <w:fldSimple w:instr=" STYLEREF 1 \s ">
              <w:r w:rsidR="004939FD">
                <w:rPr>
                  <w:noProof/>
                </w:rPr>
                <w:t>4</w:t>
              </w:r>
            </w:fldSimple>
            <w:r w:rsidR="001F202F">
              <w:t>.</w:t>
            </w:r>
            <w:fldSimple w:instr=" SEQ Figura \* ARABIC \s 1 ">
              <w:r w:rsidR="004939FD">
                <w:rPr>
                  <w:noProof/>
                </w:rPr>
                <w:t>8</w:t>
              </w:r>
            </w:fldSimple>
            <w:bookmarkEnd w:id="861"/>
            <w:r>
              <w:rPr>
                <w:noProof/>
              </w:rPr>
              <w:t>: Panel Frontal del VI de prueba de la cámara</w:t>
            </w:r>
          </w:p>
        </w:tc>
      </w:tr>
    </w:tbl>
    <w:p w:rsidR="005D6A42" w:rsidRDefault="00412C53" w:rsidP="00C45BAF">
      <w:pPr>
        <w:pStyle w:val="Ttulo3"/>
      </w:pPr>
      <w:bookmarkStart w:id="862" w:name="_Toc319497152"/>
      <w:r>
        <w:t>VIs asociados con la tarjeta de sonido</w:t>
      </w:r>
      <w:bookmarkEnd w:id="862"/>
    </w:p>
    <w:p w:rsidR="00412C53" w:rsidRDefault="00C45BAF" w:rsidP="00C45BAF">
      <w:r>
        <w:t>Para el control de la tarjeta de sonido se hicieron subVIs con la librería que suministra LabVIEW, entre estos subVIs están los encargados de inicializar y limpieza del dispositivo de sonido, detectar cambios en las propiedades del dispositivo por parte del usuario, configuración del dispositivo y la generación de un tono según una frecuencia de entrada. Utilizando estos subVIs se desarrolló un VI de prueba para verificar el funcionamiento de la tarjeta de sonido y la generación de tonos que serían inyectados al convertidor frecuencia voltaje.</w:t>
      </w:r>
    </w:p>
    <w:tbl>
      <w:tblPr>
        <w:tblW w:w="0" w:type="auto"/>
        <w:tblLook w:val="04A0" w:firstRow="1" w:lastRow="0" w:firstColumn="1" w:lastColumn="0" w:noHBand="0" w:noVBand="1"/>
      </w:tblPr>
      <w:tblGrid>
        <w:gridCol w:w="9261"/>
      </w:tblGrid>
      <w:tr w:rsidR="00C45BAF" w:rsidTr="009A72C7">
        <w:tc>
          <w:tcPr>
            <w:tcW w:w="9261" w:type="dxa"/>
            <w:shd w:val="clear" w:color="auto" w:fill="auto"/>
          </w:tcPr>
          <w:p w:rsidR="00C45BAF" w:rsidRDefault="006C6ED6" w:rsidP="00C45BAF">
            <w:pPr>
              <w:pStyle w:val="Imagenes"/>
            </w:pPr>
            <w:r>
              <w:rPr>
                <w:lang w:eastAsia="es-VE"/>
              </w:rPr>
              <w:lastRenderedPageBreak/>
              <w:pict>
                <v:shape id="_x0000_i1255" type="#_x0000_t75" style="width:370.5pt;height:245.25pt;visibility:visible;mso-wrap-style:square">
                  <v:imagedata r:id="rId454" o:title="" croptop="17253f" cropbottom="6749f" cropleft="6597f" cropright="39318f"/>
                </v:shape>
              </w:pict>
            </w:r>
          </w:p>
          <w:p w:rsidR="00C45BAF" w:rsidRDefault="00C45BAF" w:rsidP="00C45BAF">
            <w:pPr>
              <w:pStyle w:val="Epgrafe"/>
            </w:pPr>
            <w:r>
              <w:t xml:space="preserve">Figura </w:t>
            </w:r>
            <w:fldSimple w:instr=" STYLEREF 1 \s ">
              <w:r w:rsidR="004939FD">
                <w:rPr>
                  <w:noProof/>
                </w:rPr>
                <w:t>4</w:t>
              </w:r>
            </w:fldSimple>
            <w:r w:rsidR="001F202F">
              <w:t>.</w:t>
            </w:r>
            <w:fldSimple w:instr=" SEQ Figura \* ARABIC \s 1 ">
              <w:r w:rsidR="004939FD">
                <w:rPr>
                  <w:noProof/>
                </w:rPr>
                <w:t>9</w:t>
              </w:r>
            </w:fldSimple>
            <w:r>
              <w:rPr>
                <w:noProof/>
              </w:rPr>
              <w:t xml:space="preserve"> : </w:t>
            </w:r>
            <w:r w:rsidRPr="00C06467">
              <w:rPr>
                <w:noProof/>
              </w:rPr>
              <w:t xml:space="preserve">Panel Frontal del VI de prueba de la </w:t>
            </w:r>
            <w:r>
              <w:rPr>
                <w:noProof/>
              </w:rPr>
              <w:t>tarjeta de sonido</w:t>
            </w:r>
          </w:p>
        </w:tc>
      </w:tr>
    </w:tbl>
    <w:p w:rsidR="00C45BAF" w:rsidRDefault="00BF0D91" w:rsidP="00BF0D91">
      <w:pPr>
        <w:pStyle w:val="Ttulo3"/>
      </w:pPr>
      <w:bookmarkStart w:id="863" w:name="_Toc319497153"/>
      <w:r>
        <w:t>VIs asociados con la tarjeta NI 6023E</w:t>
      </w:r>
      <w:bookmarkEnd w:id="863"/>
    </w:p>
    <w:p w:rsidR="00BF0D91" w:rsidRDefault="00BF0D91" w:rsidP="00BF0D91">
      <w:r>
        <w:t xml:space="preserve">Al igual que para la tarjeta de sonido se desarrollaron unos subVIs para el control de la tarjeta NI 6023E, esta vez, se utilizaron funciones del módulo de medición (NI-DAQmx) como base para desarrollar los subVIs que controlan la inicialización y limpieza del dispositivo, la configuración, los límites, la detección si el usuario modifica algún parámetro, y creación de las señales en tiempo que serán introducidas a la tarjeta de filtrado y amplificación para generar la señal de control. </w:t>
      </w:r>
    </w:p>
    <w:p w:rsidR="00BF0D91" w:rsidRDefault="00BF0D91" w:rsidP="00BF0D91">
      <w:r>
        <w:t xml:space="preserve">Nuevamente se desarrolló un programa para comprobar la funcionalidad de este dispositivo por separado, el panel frontal se muestra en la </w:t>
      </w:r>
    </w:p>
    <w:tbl>
      <w:tblPr>
        <w:tblW w:w="0" w:type="auto"/>
        <w:tblLook w:val="04A0" w:firstRow="1" w:lastRow="0" w:firstColumn="1" w:lastColumn="0" w:noHBand="0" w:noVBand="1"/>
      </w:tblPr>
      <w:tblGrid>
        <w:gridCol w:w="9261"/>
      </w:tblGrid>
      <w:tr w:rsidR="00BF0D91" w:rsidTr="009A72C7">
        <w:tc>
          <w:tcPr>
            <w:tcW w:w="9261" w:type="dxa"/>
            <w:shd w:val="clear" w:color="auto" w:fill="auto"/>
          </w:tcPr>
          <w:p w:rsidR="00183E67" w:rsidRDefault="006C6ED6" w:rsidP="00183E67">
            <w:pPr>
              <w:pStyle w:val="Imagenes"/>
            </w:pPr>
            <w:r>
              <w:rPr>
                <w:lang w:eastAsia="es-VE"/>
              </w:rPr>
              <w:lastRenderedPageBreak/>
              <w:pict>
                <v:shape id="_x0000_i1256" type="#_x0000_t75" style="width:371.25pt;height:261pt;visibility:visible;mso-wrap-style:square;mso-position-horizontal:absolute;mso-position-vertical:absolute">
                  <v:imagedata r:id="rId455" o:title="" croptop="8009f" cropbottom="13733f" cropleft="33757f" cropright="12118f"/>
                </v:shape>
              </w:pict>
            </w:r>
          </w:p>
          <w:p w:rsidR="00BF0D91" w:rsidRDefault="00183E67" w:rsidP="009A72C7">
            <w:pPr>
              <w:pStyle w:val="Epgrafe"/>
            </w:pPr>
            <w:r>
              <w:t xml:space="preserve">Figura </w:t>
            </w:r>
            <w:fldSimple w:instr=" STYLEREF 1 \s ">
              <w:r w:rsidR="004939FD">
                <w:rPr>
                  <w:noProof/>
                </w:rPr>
                <w:t>4</w:t>
              </w:r>
            </w:fldSimple>
            <w:r w:rsidR="001F202F">
              <w:t>.</w:t>
            </w:r>
            <w:fldSimple w:instr=" SEQ Figura \* ARABIC \s 1 ">
              <w:r w:rsidR="004939FD">
                <w:rPr>
                  <w:noProof/>
                </w:rPr>
                <w:t>10</w:t>
              </w:r>
            </w:fldSimple>
            <w:r>
              <w:t>: Panel frontal del VI de prueba de la tarjeta NI 6023E</w:t>
            </w:r>
          </w:p>
        </w:tc>
      </w:tr>
    </w:tbl>
    <w:p w:rsidR="00BF0D91" w:rsidRDefault="00C55A5D" w:rsidP="00C55A5D">
      <w:pPr>
        <w:pStyle w:val="Ttulo3"/>
      </w:pPr>
      <w:bookmarkStart w:id="864" w:name="_Toc319497154"/>
      <w:r>
        <w:t>VIs asociado al control</w:t>
      </w:r>
      <w:bookmarkEnd w:id="864"/>
    </w:p>
    <w:p w:rsidR="009F434C" w:rsidRDefault="009F434C" w:rsidP="009F434C">
      <w:r>
        <w:t xml:space="preserve">Una vez realizadas todas las pruebas de los elementos por separado, se procedió a implementar el control utilizando los elementos ya desarrollados, sin embargo, para la lógica del control se hicieron nuevos subVIs específicos para este fin. Entre los subVIs desarrollados para el control se encuentra el generador de la señal inicial (gaussiana con parámetros aleatorios), la máquina de estados que replica el algoritmo de la </w:t>
      </w:r>
      <w:r>
        <w:fldChar w:fldCharType="begin"/>
      </w:r>
      <w:r>
        <w:instrText xml:space="preserve"> REF _Ref316487325 \h </w:instrText>
      </w:r>
      <w:r>
        <w:fldChar w:fldCharType="separate"/>
      </w:r>
      <w:ins w:id="865" w:author="veloz" w:date="2012-03-15T12:44:00Z">
        <w:r w:rsidR="004939FD">
          <w:t xml:space="preserve">Figura </w:t>
        </w:r>
        <w:r w:rsidR="004939FD">
          <w:rPr>
            <w:noProof/>
          </w:rPr>
          <w:t>3</w:t>
        </w:r>
        <w:r w:rsidR="004939FD">
          <w:t>.</w:t>
        </w:r>
        <w:r w:rsidR="004939FD">
          <w:rPr>
            <w:noProof/>
          </w:rPr>
          <w:t>7</w:t>
        </w:r>
      </w:ins>
      <w:del w:id="866" w:author="veloz" w:date="2012-03-15T12:44:00Z">
        <w:r w:rsidR="008943D4" w:rsidDel="004939FD">
          <w:delText xml:space="preserve">Figura </w:delText>
        </w:r>
        <w:r w:rsidR="008943D4" w:rsidDel="004939FD">
          <w:rPr>
            <w:noProof/>
          </w:rPr>
          <w:delText>3</w:delText>
        </w:r>
        <w:r w:rsidR="008943D4" w:rsidDel="004939FD">
          <w:delText>.</w:delText>
        </w:r>
        <w:r w:rsidR="008943D4" w:rsidDel="004939FD">
          <w:rPr>
            <w:noProof/>
          </w:rPr>
          <w:delText>6</w:delText>
        </w:r>
      </w:del>
      <w:r>
        <w:fldChar w:fldCharType="end"/>
      </w:r>
      <w:r>
        <w:t xml:space="preserve"> y subVIs que se encargan de aumentar los pasos en amplitud, ancho y media de la gaussiana, promediar los contrastes de las imágenes para la misma señal, etc.</w:t>
      </w:r>
    </w:p>
    <w:p w:rsidR="004B7864" w:rsidRDefault="004B7864" w:rsidP="009F434C">
      <w:r>
        <w:t xml:space="preserve">En la </w:t>
      </w:r>
      <w:r>
        <w:fldChar w:fldCharType="begin"/>
      </w:r>
      <w:r>
        <w:instrText xml:space="preserve"> REF _Ref318119748 \h </w:instrText>
      </w:r>
      <w:r>
        <w:fldChar w:fldCharType="separate"/>
      </w:r>
      <w:r w:rsidR="004939FD">
        <w:t xml:space="preserve">Figura </w:t>
      </w:r>
      <w:r w:rsidR="004939FD">
        <w:rPr>
          <w:noProof/>
        </w:rPr>
        <w:t>4</w:t>
      </w:r>
      <w:r w:rsidR="004939FD">
        <w:t>.</w:t>
      </w:r>
      <w:r w:rsidR="004939FD">
        <w:rPr>
          <w:noProof/>
        </w:rPr>
        <w:t>11</w:t>
      </w:r>
      <w:r>
        <w:fldChar w:fldCharType="end"/>
      </w:r>
      <w:r>
        <w:t xml:space="preserve"> se puede observar la interfaz del VI que ejecuta el algoritmo de control propuesto. Posee una pestaña de configuración de cada uno de los elementos del sistema y se puede observar la imagen que esta recibiendo la cámara, la señal de control que está inyectando y una gráfica de la evolución del contraste. La interfaz del control tiene 3 botones adicionales a los parámetros de configuración, el botón “</w:t>
      </w:r>
      <w:r w:rsidRPr="004B7864">
        <w:rPr>
          <w:i/>
        </w:rPr>
        <w:t>Control ON?</w:t>
      </w:r>
      <w:r>
        <w:t>” ejecuta el algoritmo, mientras que el botón “</w:t>
      </w:r>
      <w:r>
        <w:rPr>
          <w:i/>
        </w:rPr>
        <w:t>Ajuste ON?</w:t>
      </w:r>
      <w:r>
        <w:t xml:space="preserve">” le indica al programa que pruebe señales para tratar de aumentar el contraste, si se desactiva este botón, se introducirá la última señal obtenida por el </w:t>
      </w:r>
      <w:r>
        <w:lastRenderedPageBreak/>
        <w:t>contraste, finalmente el botón “</w:t>
      </w:r>
      <w:proofErr w:type="spellStart"/>
      <w:r w:rsidRPr="004B7864">
        <w:rPr>
          <w:i/>
        </w:rPr>
        <w:t>Reset</w:t>
      </w:r>
      <w:proofErr w:type="spellEnd"/>
      <w:r w:rsidRPr="004B7864">
        <w:rPr>
          <w:i/>
        </w:rPr>
        <w:t xml:space="preserve"> Control</w:t>
      </w:r>
      <w:r>
        <w:t xml:space="preserve">” borra cualquier señal que se esté inyectando, es decir, elimina toda señal de control y vuelve todo al estado inicial. </w:t>
      </w:r>
    </w:p>
    <w:p w:rsidR="004B7864" w:rsidRDefault="004B7864" w:rsidP="009F434C">
      <w:r>
        <w:t>La interfaz también permite grabar un video y un archivo de texto que contiene la información del contraste en cada imagen obtenida y un comentario de que está ocurriendo con el control y que parámetros tiene la señal que se está inyectando.</w:t>
      </w:r>
    </w:p>
    <w:tbl>
      <w:tblPr>
        <w:tblW w:w="0" w:type="auto"/>
        <w:tblLook w:val="04A0" w:firstRow="1" w:lastRow="0" w:firstColumn="1" w:lastColumn="0" w:noHBand="0" w:noVBand="1"/>
      </w:tblPr>
      <w:tblGrid>
        <w:gridCol w:w="9261"/>
      </w:tblGrid>
      <w:tr w:rsidR="002E0899" w:rsidTr="009A72C7">
        <w:tc>
          <w:tcPr>
            <w:tcW w:w="9261" w:type="dxa"/>
            <w:shd w:val="clear" w:color="auto" w:fill="auto"/>
          </w:tcPr>
          <w:p w:rsidR="002E0899" w:rsidRDefault="006C6ED6" w:rsidP="002E0899">
            <w:pPr>
              <w:pStyle w:val="Imagenes"/>
            </w:pPr>
            <w:r>
              <w:rPr>
                <w:lang w:eastAsia="es-VE"/>
              </w:rPr>
              <w:pict>
                <v:shape id="_x0000_i1257" type="#_x0000_t75" style="width:450pt;height:253.5pt;visibility:visible;mso-wrap-style:square">
                  <v:imagedata r:id="rId456" o:title="" croptop="5697f" cropbottom="10996f" cropleft="2245f" cropright="36190f"/>
                </v:shape>
              </w:pict>
            </w:r>
          </w:p>
          <w:p w:rsidR="002E0899" w:rsidRDefault="002E0899" w:rsidP="009A72C7">
            <w:pPr>
              <w:pStyle w:val="Epgrafe"/>
            </w:pPr>
            <w:bookmarkStart w:id="867" w:name="_Ref318119748"/>
            <w:r>
              <w:t xml:space="preserve">Figura </w:t>
            </w:r>
            <w:fldSimple w:instr=" STYLEREF 1 \s ">
              <w:r w:rsidR="004939FD">
                <w:rPr>
                  <w:noProof/>
                </w:rPr>
                <w:t>4</w:t>
              </w:r>
            </w:fldSimple>
            <w:r w:rsidR="001F202F">
              <w:t>.</w:t>
            </w:r>
            <w:fldSimple w:instr=" SEQ Figura \* ARABIC \s 1 ">
              <w:r w:rsidR="004939FD">
                <w:rPr>
                  <w:noProof/>
                </w:rPr>
                <w:t>11</w:t>
              </w:r>
            </w:fldSimple>
            <w:bookmarkEnd w:id="867"/>
            <w:r>
              <w:t>: Panel frontal del VI del control</w:t>
            </w:r>
          </w:p>
        </w:tc>
      </w:tr>
    </w:tbl>
    <w:p w:rsidR="007929CB" w:rsidRDefault="007929CB" w:rsidP="008E6B26">
      <w:pPr>
        <w:pStyle w:val="Ttulo2"/>
      </w:pPr>
      <w:bookmarkStart w:id="868" w:name="_Toc319497155"/>
      <w:r>
        <w:t>Conclusiones</w:t>
      </w:r>
      <w:bookmarkEnd w:id="868"/>
    </w:p>
    <w:p w:rsidR="004F3DB7" w:rsidRDefault="007929CB" w:rsidP="007929CB">
      <w:r>
        <w:t xml:space="preserve">Para lograr implementar el algoritmo de control propuesto se desarrollaron diversos circuitos y programas que no solo funcionan para el fin de este trabajo, sino que pueden ser utilizados para cualquier aplicación que involucre el sistema de microscopía interferencial, el manejo de la cámara, tarjeta de sonido o la tarjeta de adquisición 6023E. </w:t>
      </w:r>
    </w:p>
    <w:p w:rsidR="004F3DB7" w:rsidRDefault="004F3DB7" w:rsidP="007929CB">
      <w:r>
        <w:t xml:space="preserve">La tarjeta de amplificación y filtrado desarrollada e implementada queda al laboratorio como una tarjeta robusta con alimentación independiente para introducir señales complejas al piezoeléctrico mediante dos entradas independientes. La entrada de frecuencia permite a través de un tono generar señales DC a la salida de la tarjeta con una alta precisión y un gran rango de salida. Por otra parte la entrada de voltajes AC permite obtener tanto señales AC como </w:t>
      </w:r>
      <w:r>
        <w:lastRenderedPageBreak/>
        <w:t>señales DC según lo que se introduzca, sin embargo, en la aplicación utilizada en este trabajo, la limitante de esta entrada para obtener grandes rangos de salida es la resolución de la tarjeta de adquisición. La combinación de ambas señales permite una generación de señales AC con un offset muy preciso.</w:t>
      </w:r>
    </w:p>
    <w:p w:rsidR="007929CB" w:rsidRDefault="004F3DB7" w:rsidP="007929CB">
      <w:r>
        <w:t>Las aplicaciones realizadas en LabVIEW dejan una librería de 58 subVIs para el manejo de diversas cámaras de PixeLINK, la tarjeta de sonido de la computadora, diversas tarjetas de adquisición de</w:t>
      </w:r>
      <w:r w:rsidR="008E6B26">
        <w:t xml:space="preserve"> National Instrument, elementos generales para el manejo de imágenes y</w:t>
      </w:r>
      <w:r>
        <w:t xml:space="preserve"> </w:t>
      </w:r>
      <w:r w:rsidR="008E6B26">
        <w:t>diversos componentes para desarrollar nuevas aplicaciones o para modificar de una forma rápida y sencilla el control implementado. Adicionalmente los VIs de pruebas pueden ser utilizados independientemente en cualquier otra aplicación que se requiera.</w:t>
      </w:r>
    </w:p>
    <w:p w:rsidR="008E6B26" w:rsidRDefault="008E6B26" w:rsidP="007929CB">
      <w:r>
        <w:t>En el siguiente capítulo se explicaran las diversas pruebas y caracterizaciones realizadas a cada componente desarrollado, desde pruebas de linealidad de los circuitos, hasta las pruebas de la implementación del control.</w:t>
      </w:r>
    </w:p>
    <w:p w:rsidR="007929CB" w:rsidRDefault="007929CB" w:rsidP="007929CB"/>
    <w:p w:rsidR="007929CB" w:rsidRDefault="007929CB" w:rsidP="007929CB">
      <w:pPr>
        <w:sectPr w:rsidR="007929CB" w:rsidSect="0091587C">
          <w:pgSz w:w="12240" w:h="15840" w:code="1"/>
          <w:pgMar w:top="1418" w:right="1418" w:bottom="1418" w:left="1701" w:header="709" w:footer="709" w:gutter="0"/>
          <w:pgNumType w:start="1"/>
          <w:cols w:space="708"/>
          <w:docGrid w:linePitch="360"/>
        </w:sectPr>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Default="007929CB" w:rsidP="007929CB">
      <w:pPr>
        <w:pStyle w:val="Ttulo1"/>
        <w:numPr>
          <w:ilvl w:val="0"/>
          <w:numId w:val="2"/>
        </w:numPr>
      </w:pPr>
      <w:bookmarkStart w:id="869" w:name="_Toc319497156"/>
      <w:r w:rsidRPr="008D2941">
        <w:t>Capítul</w:t>
      </w:r>
      <w:r>
        <w:t>o V</w:t>
      </w:r>
      <w:r w:rsidRPr="008D2941">
        <w:br/>
      </w:r>
      <w:r w:rsidRPr="008D2941">
        <w:br/>
      </w:r>
      <w:r>
        <w:t>PRUEBAS Y RESULTADOS</w:t>
      </w:r>
      <w:bookmarkEnd w:id="869"/>
    </w:p>
    <w:p w:rsidR="005E27CC" w:rsidRPr="005E27CC" w:rsidRDefault="005E27CC" w:rsidP="005E27CC"/>
    <w:p w:rsidR="003A0437" w:rsidRDefault="003A0437" w:rsidP="00471BA0">
      <w:pPr>
        <w:pStyle w:val="Ttulo2"/>
      </w:pPr>
      <w:bookmarkStart w:id="870" w:name="_Toc319497157"/>
      <w:r>
        <w:t>Linealidad de los circuitos</w:t>
      </w:r>
      <w:bookmarkEnd w:id="870"/>
    </w:p>
    <w:p w:rsidR="00A55636" w:rsidRDefault="00553E73" w:rsidP="003A0437">
      <w:r>
        <w:fldChar w:fldCharType="begin"/>
      </w:r>
      <w:r>
        <w:instrText xml:space="preserve"> MACROBUTTON MTEditEquationSection2 </w:instrText>
      </w:r>
      <w:r w:rsidRPr="00553E73">
        <w:rPr>
          <w:rStyle w:val="MTEquationSection"/>
        </w:rPr>
        <w:instrText>Equation Chapter (Next) Section 1</w:instrText>
      </w:r>
      <w:fldSimple w:instr=" SEQ MTEqn \r \h \* MERGEFORMAT "/>
      <w:fldSimple w:instr=" SEQ MTSec \r 1 \h \* MERGEFORMAT "/>
      <w:fldSimple w:instr=" SEQ MTChap \h \* MERGEFORMAT "/>
      <w:r>
        <w:fldChar w:fldCharType="end"/>
      </w:r>
      <w:r w:rsidR="003A0437">
        <w:t xml:space="preserve">Para verificar la linealidad de los circuitos desarrollados se hizo en LabVIEW un VI que a través de la tarjeta NI 6023E y la tarjeta de sonido de la computadora, introduce las señales de entrada a los circuitos y utilizando las entras analógicas de la tarjeta NI 6023E  mide la salida del circuito. </w:t>
      </w:r>
    </w:p>
    <w:p w:rsidR="003A0437" w:rsidRDefault="003A0437" w:rsidP="00361190">
      <w:pPr>
        <w:pStyle w:val="Ttulo3"/>
      </w:pPr>
      <w:bookmarkStart w:id="871" w:name="_Toc319497158"/>
      <w:r>
        <w:t>Convertidor Frecuencia-Voltaje</w:t>
      </w:r>
      <w:bookmarkEnd w:id="871"/>
    </w:p>
    <w:p w:rsidR="003A0437" w:rsidRDefault="003A0437" w:rsidP="003A0437">
      <w:r>
        <w:t xml:space="preserve">El VI introduce a la tarjeta desarrollada tonos de frecuencias que van desde los 0 Hz hasta </w:t>
      </w:r>
      <w:r w:rsidR="00361190">
        <w:t>3900 Hz en pasos de 100Hz</w:t>
      </w:r>
      <w:r w:rsidR="00300001">
        <w:t>. C</w:t>
      </w:r>
      <w:r w:rsidR="00361190">
        <w:t xml:space="preserve">ada medición la repite 10 veces y entre cada salto </w:t>
      </w:r>
      <w:r w:rsidR="001F02E5">
        <w:t xml:space="preserve">se </w:t>
      </w:r>
      <w:r w:rsidR="00361190">
        <w:t>espera</w:t>
      </w:r>
      <w:r w:rsidR="00300001">
        <w:t>n</w:t>
      </w:r>
      <w:r w:rsidR="00361190">
        <w:t xml:space="preserve"> 2 segundos para que el circuito estabilice el voltaje de salida</w:t>
      </w:r>
      <w:r w:rsidR="001F02E5">
        <w:t xml:space="preserve"> y poder realizar la medición</w:t>
      </w:r>
      <w:r w:rsidR="00361190">
        <w:t xml:space="preserve">. </w:t>
      </w:r>
      <w:r w:rsidR="00300001">
        <w:t xml:space="preserve">Al graficar los datos obtenidos se obtiene la </w:t>
      </w:r>
      <w:r w:rsidR="00300001">
        <w:fldChar w:fldCharType="begin"/>
      </w:r>
      <w:r w:rsidR="00300001">
        <w:instrText xml:space="preserve"> REF _Ref318193258 \h </w:instrText>
      </w:r>
      <w:r w:rsidR="00300001">
        <w:fldChar w:fldCharType="separate"/>
      </w:r>
      <w:r w:rsidR="004939FD">
        <w:t xml:space="preserve">Figura </w:t>
      </w:r>
      <w:r w:rsidR="004939FD">
        <w:rPr>
          <w:noProof/>
        </w:rPr>
        <w:t>5</w:t>
      </w:r>
      <w:r w:rsidR="004939FD">
        <w:t>.</w:t>
      </w:r>
      <w:r w:rsidR="004939FD">
        <w:rPr>
          <w:noProof/>
        </w:rPr>
        <w:t>1</w:t>
      </w:r>
      <w:r w:rsidR="00300001">
        <w:fldChar w:fldCharType="end"/>
      </w:r>
    </w:p>
    <w:p w:rsidR="00F12A15" w:rsidRDefault="00F12A15" w:rsidP="00F12A15">
      <w:r>
        <w:t xml:space="preserve">El error mostrado en las barras de error es la desviación estándar de las 10 mediciones en cada punto más </w:t>
      </w:r>
      <w:r w:rsidRPr="00300001">
        <w:rPr>
          <w:position w:val="-18"/>
        </w:rPr>
        <w:object w:dxaOrig="820" w:dyaOrig="480">
          <v:shape id="_x0000_i1258" type="#_x0000_t75" style="width:41.25pt;height:24pt" o:ole="">
            <v:imagedata r:id="rId457" o:title=""/>
          </v:shape>
          <o:OLEObject Type="Embed" ProgID="Equation.DSMT4" ShapeID="_x0000_i1258" DrawAspect="Content" ObjectID="_1393337466" r:id="rId458"/>
        </w:object>
      </w:r>
      <w:r>
        <w:t xml:space="preserve"> del convertidor analógico digital de la tarjeta NI 6023E que posee un ADC de 12 bits de resolución.</w:t>
      </w:r>
    </w:p>
    <w:p w:rsidR="00F12A15" w:rsidRDefault="00F12A15" w:rsidP="00F12A15">
      <w:r>
        <w:t xml:space="preserve">Se observa que el convertidor frecuencia voltaje posee una gran linealidad en el rango probado, con una ganancia de </w:t>
      </w:r>
      <w:r w:rsidRPr="00191089">
        <w:rPr>
          <w:position w:val="-10"/>
        </w:rPr>
        <w:object w:dxaOrig="1219" w:dyaOrig="340">
          <v:shape id="_x0000_i1259" type="#_x0000_t75" style="width:60.75pt;height:17.25pt" o:ole="">
            <v:imagedata r:id="rId459" o:title=""/>
          </v:shape>
          <o:OLEObject Type="Embed" ProgID="Equation.DSMT4" ShapeID="_x0000_i1259" DrawAspect="Content" ObjectID="_1393337467" r:id="rId460"/>
        </w:object>
      </w:r>
      <w:r>
        <w:t xml:space="preserve"> y un ligero offset de </w:t>
      </w:r>
      <w:r w:rsidRPr="00191089">
        <w:rPr>
          <w:position w:val="-10"/>
        </w:rPr>
        <w:object w:dxaOrig="1240" w:dyaOrig="320">
          <v:shape id="_x0000_i1260" type="#_x0000_t75" style="width:62.25pt;height:15.75pt" o:ole="">
            <v:imagedata r:id="rId461" o:title=""/>
          </v:shape>
          <o:OLEObject Type="Embed" ProgID="Equation.DSMT4" ShapeID="_x0000_i1260" DrawAspect="Content" ObjectID="_1393337468" r:id="rId462"/>
        </w:object>
      </w:r>
      <w:r>
        <w:t xml:space="preserve"> que puede ser producto de imperfecciones en los amplificadores operacionales.</w:t>
      </w:r>
    </w:p>
    <w:p w:rsidR="00F12A15" w:rsidRDefault="00F12A15" w:rsidP="003A0437"/>
    <w:tbl>
      <w:tblPr>
        <w:tblW w:w="0" w:type="auto"/>
        <w:tblLook w:val="04A0" w:firstRow="1" w:lastRow="0" w:firstColumn="1" w:lastColumn="0" w:noHBand="0" w:noVBand="1"/>
      </w:tblPr>
      <w:tblGrid>
        <w:gridCol w:w="9317"/>
      </w:tblGrid>
      <w:tr w:rsidR="00300001" w:rsidTr="005F51D5">
        <w:tc>
          <w:tcPr>
            <w:tcW w:w="9261" w:type="dxa"/>
            <w:shd w:val="clear" w:color="auto" w:fill="auto"/>
          </w:tcPr>
          <w:p w:rsidR="00300001" w:rsidRDefault="006C6ED6" w:rsidP="00300001">
            <w:pPr>
              <w:pStyle w:val="Imagenes"/>
            </w:pPr>
            <w:r>
              <w:lastRenderedPageBreak/>
              <w:pict>
                <v:shape id="_x0000_i1261" type="#_x0000_t75" style="width:455.25pt;height:342pt">
                  <v:imagedata r:id="rId463" o:title="linealidadSound"/>
                </v:shape>
              </w:pict>
            </w:r>
          </w:p>
          <w:p w:rsidR="00300001" w:rsidRDefault="00300001" w:rsidP="000C530C">
            <w:pPr>
              <w:pStyle w:val="Epgrafe"/>
            </w:pPr>
            <w:bookmarkStart w:id="872" w:name="_Ref318193258"/>
            <w:r>
              <w:t xml:space="preserve">Figura </w:t>
            </w:r>
            <w:fldSimple w:instr=" STYLEREF 1 \s ">
              <w:r w:rsidR="004939FD">
                <w:rPr>
                  <w:noProof/>
                </w:rPr>
                <w:t>5</w:t>
              </w:r>
            </w:fldSimple>
            <w:r w:rsidR="001F202F">
              <w:t>.</w:t>
            </w:r>
            <w:fldSimple w:instr=" SEQ Figura \* ARABIC \s 1 ">
              <w:r w:rsidR="004939FD">
                <w:rPr>
                  <w:noProof/>
                </w:rPr>
                <w:t>1</w:t>
              </w:r>
            </w:fldSimple>
            <w:bookmarkEnd w:id="872"/>
            <w:r>
              <w:rPr>
                <w:noProof/>
              </w:rPr>
              <w:t xml:space="preserve"> : Gráfica de linealidad del convertidor Frecuencia </w:t>
            </w:r>
            <w:r w:rsidR="000C530C">
              <w:rPr>
                <w:noProof/>
              </w:rPr>
              <w:t>–</w:t>
            </w:r>
            <w:r>
              <w:rPr>
                <w:noProof/>
              </w:rPr>
              <w:t xml:space="preserve"> Voltaje</w:t>
            </w:r>
            <w:r w:rsidR="000C530C">
              <w:rPr>
                <w:noProof/>
              </w:rPr>
              <w:t xml:space="preserve"> para la señal DC</w:t>
            </w:r>
          </w:p>
        </w:tc>
      </w:tr>
    </w:tbl>
    <w:p w:rsidR="00191089" w:rsidRDefault="00191089" w:rsidP="00191089">
      <w:pPr>
        <w:pStyle w:val="Ttulo3"/>
      </w:pPr>
      <w:bookmarkStart w:id="873" w:name="_Toc319497159"/>
      <w:r>
        <w:t>Etapa de filtrado y amplificación AC</w:t>
      </w:r>
      <w:bookmarkEnd w:id="873"/>
    </w:p>
    <w:p w:rsidR="000C530C" w:rsidRDefault="00191089" w:rsidP="00191089">
      <w:r>
        <w:t xml:space="preserve">Para la </w:t>
      </w:r>
      <w:r w:rsidR="000C530C">
        <w:t xml:space="preserve">etapa de amplificación de la señal AC se utiliza el VI para introducir voltajes DC a la tarjeta desarrollada a través de la tarjeta NI 6023E, en este caso se hizo un barrido desde </w:t>
      </w:r>
      <w:r w:rsidR="000C530C" w:rsidRPr="000C530C">
        <w:rPr>
          <w:position w:val="-6"/>
        </w:rPr>
        <w:object w:dxaOrig="499" w:dyaOrig="279">
          <v:shape id="_x0000_i1262" type="#_x0000_t75" style="width:24.75pt;height:14.25pt" o:ole="">
            <v:imagedata r:id="rId464" o:title=""/>
          </v:shape>
          <o:OLEObject Type="Embed" ProgID="Equation.DSMT4" ShapeID="_x0000_i1262" DrawAspect="Content" ObjectID="_1393337469" r:id="rId465"/>
        </w:object>
      </w:r>
      <w:r w:rsidR="000C530C">
        <w:t xml:space="preserve"> hasta </w:t>
      </w:r>
      <w:r w:rsidR="000C530C" w:rsidRPr="000C530C">
        <w:rPr>
          <w:position w:val="-6"/>
        </w:rPr>
        <w:object w:dxaOrig="499" w:dyaOrig="279">
          <v:shape id="_x0000_i1263" type="#_x0000_t75" style="width:24.75pt;height:14.25pt" o:ole="">
            <v:imagedata r:id="rId466" o:title=""/>
          </v:shape>
          <o:OLEObject Type="Embed" ProgID="Equation.DSMT4" ShapeID="_x0000_i1263" DrawAspect="Content" ObjectID="_1393337470" r:id="rId467"/>
        </w:object>
      </w:r>
      <w:r w:rsidR="000C530C">
        <w:t xml:space="preserve">en pasos de </w:t>
      </w:r>
      <w:r w:rsidR="000C530C" w:rsidRPr="000C530C">
        <w:rPr>
          <w:position w:val="-10"/>
        </w:rPr>
        <w:object w:dxaOrig="560" w:dyaOrig="320">
          <v:shape id="_x0000_i1264" type="#_x0000_t75" style="width:27.75pt;height:15.75pt" o:ole="">
            <v:imagedata r:id="rId468" o:title=""/>
          </v:shape>
          <o:OLEObject Type="Embed" ProgID="Equation.DSMT4" ShapeID="_x0000_i1264" DrawAspect="Content" ObjectID="_1393337471" r:id="rId469"/>
        </w:object>
      </w:r>
      <w:r w:rsidR="001F02E5">
        <w:t xml:space="preserve">. Cada medición se repite 100 veces con un tiempo de espera de </w:t>
      </w:r>
      <w:r w:rsidR="001F02E5" w:rsidRPr="001F02E5">
        <w:rPr>
          <w:position w:val="-6"/>
        </w:rPr>
        <w:object w:dxaOrig="480" w:dyaOrig="279">
          <v:shape id="_x0000_i1265" type="#_x0000_t75" style="width:24pt;height:14.25pt" o:ole="">
            <v:imagedata r:id="rId470" o:title=""/>
          </v:shape>
          <o:OLEObject Type="Embed" ProgID="Equation.DSMT4" ShapeID="_x0000_i1265" DrawAspect="Content" ObjectID="_1393337472" r:id="rId471"/>
        </w:object>
      </w:r>
      <w:r w:rsidR="001F02E5">
        <w:t>entre el momento en que se coloca la entrada y el momento en que se mide. Este tiempo no necesita ser  tan grande ya que el circuito no tiene tiempos de respuesta tan lentos como el convertidor frecuencia voltaje.</w:t>
      </w:r>
    </w:p>
    <w:p w:rsidR="001F02E5" w:rsidRDefault="001F02E5" w:rsidP="00191089">
      <w:r>
        <w:t xml:space="preserve">La gráfica generada con los datos obtenidos se muestra en la </w:t>
      </w:r>
      <w:r>
        <w:fldChar w:fldCharType="begin"/>
      </w:r>
      <w:r>
        <w:instrText xml:space="preserve"> REF _Ref318292165 \h </w:instrText>
      </w:r>
      <w:r>
        <w:fldChar w:fldCharType="separate"/>
      </w:r>
      <w:r w:rsidR="004939FD">
        <w:t xml:space="preserve">Figura </w:t>
      </w:r>
      <w:r w:rsidR="004939FD">
        <w:rPr>
          <w:noProof/>
        </w:rPr>
        <w:t>5</w:t>
      </w:r>
      <w:r w:rsidR="004939FD">
        <w:t>.</w:t>
      </w:r>
      <w:r w:rsidR="004939FD">
        <w:rPr>
          <w:noProof/>
        </w:rPr>
        <w:t>2</w:t>
      </w:r>
      <w:r>
        <w:fldChar w:fldCharType="end"/>
      </w:r>
      <w:r>
        <w:t xml:space="preserve"> donde al igual que la gráfica </w:t>
      </w:r>
      <w:r>
        <w:fldChar w:fldCharType="begin"/>
      </w:r>
      <w:r>
        <w:instrText xml:space="preserve"> REF _Ref318193258 \h </w:instrText>
      </w:r>
      <w:r>
        <w:fldChar w:fldCharType="separate"/>
      </w:r>
      <w:r w:rsidR="004939FD">
        <w:t xml:space="preserve">Figura </w:t>
      </w:r>
      <w:r w:rsidR="004939FD">
        <w:rPr>
          <w:noProof/>
        </w:rPr>
        <w:t>5</w:t>
      </w:r>
      <w:r w:rsidR="004939FD">
        <w:t>.</w:t>
      </w:r>
      <w:r w:rsidR="004939FD">
        <w:rPr>
          <w:noProof/>
        </w:rPr>
        <w:t>1</w:t>
      </w:r>
      <w:r>
        <w:fldChar w:fldCharType="end"/>
      </w:r>
      <w:r>
        <w:t xml:space="preserve"> las barras de error corresponden a la desviación estándar de las 100 mediciones mas </w:t>
      </w:r>
      <w:r w:rsidR="00F73114" w:rsidRPr="001F02E5">
        <w:rPr>
          <w:position w:val="-18"/>
        </w:rPr>
        <w:object w:dxaOrig="820" w:dyaOrig="480">
          <v:shape id="_x0000_i1266" type="#_x0000_t75" style="width:41.25pt;height:24pt" o:ole="">
            <v:imagedata r:id="rId472" o:title=""/>
          </v:shape>
          <o:OLEObject Type="Embed" ProgID="Equation.DSMT4" ShapeID="_x0000_i1266" DrawAspect="Content" ObjectID="_1393337473" r:id="rId473"/>
        </w:object>
      </w:r>
      <w:r w:rsidR="00F73114">
        <w:t xml:space="preserve"> del ADC. En esta gráfica se observa</w:t>
      </w:r>
      <w:r w:rsidR="007530BB">
        <w:t>r</w:t>
      </w:r>
      <w:r w:rsidR="00F73114">
        <w:t xml:space="preserve"> que también posee una gran </w:t>
      </w:r>
      <w:r w:rsidR="00F73114">
        <w:lastRenderedPageBreak/>
        <w:t>linealidad</w:t>
      </w:r>
      <w:r w:rsidR="007530BB">
        <w:t>, sin embargo las barras de error parecen ser mayores debido a que el voltaje de salida es mas pequeño que en el caso anterior.</w:t>
      </w:r>
    </w:p>
    <w:tbl>
      <w:tblPr>
        <w:tblW w:w="0" w:type="auto"/>
        <w:tblLook w:val="04A0" w:firstRow="1" w:lastRow="0" w:firstColumn="1" w:lastColumn="0" w:noHBand="0" w:noVBand="1"/>
      </w:tblPr>
      <w:tblGrid>
        <w:gridCol w:w="9317"/>
      </w:tblGrid>
      <w:tr w:rsidR="000C530C" w:rsidTr="0088529E">
        <w:tc>
          <w:tcPr>
            <w:tcW w:w="9261" w:type="dxa"/>
            <w:shd w:val="clear" w:color="auto" w:fill="auto"/>
          </w:tcPr>
          <w:p w:rsidR="000C530C" w:rsidRDefault="006C6ED6" w:rsidP="000C530C">
            <w:pPr>
              <w:pStyle w:val="Imagenes"/>
            </w:pPr>
            <w:r>
              <w:pict>
                <v:shape id="_x0000_i1267" type="#_x0000_t75" style="width:455.25pt;height:342pt">
                  <v:imagedata r:id="rId474" o:title="linealidadDAQ"/>
                </v:shape>
              </w:pict>
            </w:r>
          </w:p>
          <w:p w:rsidR="000C530C" w:rsidRDefault="000C530C" w:rsidP="0088529E">
            <w:pPr>
              <w:pStyle w:val="Epgrafe"/>
            </w:pPr>
            <w:bookmarkStart w:id="874" w:name="_Ref318292165"/>
            <w:r>
              <w:t xml:space="preserve">Figura </w:t>
            </w:r>
            <w:fldSimple w:instr=" STYLEREF 1 \s ">
              <w:r w:rsidR="004939FD">
                <w:rPr>
                  <w:noProof/>
                </w:rPr>
                <w:t>5</w:t>
              </w:r>
            </w:fldSimple>
            <w:r w:rsidR="001F202F">
              <w:t>.</w:t>
            </w:r>
            <w:fldSimple w:instr=" SEQ Figura \* ARABIC \s 1 ">
              <w:r w:rsidR="004939FD">
                <w:rPr>
                  <w:noProof/>
                </w:rPr>
                <w:t>2</w:t>
              </w:r>
            </w:fldSimple>
            <w:bookmarkEnd w:id="874"/>
            <w:r>
              <w:rPr>
                <w:noProof/>
              </w:rPr>
              <w:t xml:space="preserve"> : Gráfica de linealidad de la etapa de filtrado y amplificación para la señal AC</w:t>
            </w:r>
          </w:p>
        </w:tc>
      </w:tr>
    </w:tbl>
    <w:p w:rsidR="007530BB" w:rsidRDefault="007530BB" w:rsidP="003B45D7">
      <w:r>
        <w:t xml:space="preserve">En esta parte del circuito se tiene una ganancia de </w:t>
      </w:r>
      <w:r w:rsidRPr="007530BB">
        <w:rPr>
          <w:position w:val="-10"/>
        </w:rPr>
        <w:object w:dxaOrig="1359" w:dyaOrig="340">
          <v:shape id="_x0000_i1268" type="#_x0000_t75" style="width:68.25pt;height:17.25pt" o:ole="">
            <v:imagedata r:id="rId475" o:title=""/>
          </v:shape>
          <o:OLEObject Type="Embed" ProgID="Equation.DSMT4" ShapeID="_x0000_i1268" DrawAspect="Content" ObjectID="_1393337474" r:id="rId476"/>
        </w:object>
      </w:r>
      <w:r>
        <w:t xml:space="preserve"> con un ligero offset de </w:t>
      </w:r>
      <w:r w:rsidRPr="007530BB">
        <w:rPr>
          <w:position w:val="-10"/>
        </w:rPr>
        <w:object w:dxaOrig="1219" w:dyaOrig="320">
          <v:shape id="_x0000_i1269" type="#_x0000_t75" style="width:60.75pt;height:15.75pt" o:ole="">
            <v:imagedata r:id="rId477" o:title=""/>
          </v:shape>
          <o:OLEObject Type="Embed" ProgID="Equation.DSMT4" ShapeID="_x0000_i1269" DrawAspect="Content" ObjectID="_1393337475" r:id="rId478"/>
        </w:object>
      </w:r>
      <w:r>
        <w:t xml:space="preserve"> que puede ser producto de los amplificadores operacionales.</w:t>
      </w:r>
    </w:p>
    <w:p w:rsidR="00191089" w:rsidRPr="00191089" w:rsidRDefault="007D3497" w:rsidP="00191089">
      <w:r>
        <w:t xml:space="preserve">Para evaluar el ancho de banda del circuito se utilizó el mismo sistema de la tarjeta de NI 6023E como generador de señales y como medidor, se inyectaron señales sinusoidales con frecuencias entre </w:t>
      </w:r>
      <w:r w:rsidRPr="007D3497">
        <w:rPr>
          <w:position w:val="-6"/>
        </w:rPr>
        <w:object w:dxaOrig="480" w:dyaOrig="279">
          <v:shape id="_x0000_i1270" type="#_x0000_t75" style="width:24pt;height:14.25pt" o:ole="">
            <v:imagedata r:id="rId479" o:title=""/>
          </v:shape>
          <o:OLEObject Type="Embed" ProgID="Equation.DSMT4" ShapeID="_x0000_i1270" DrawAspect="Content" ObjectID="_1393337476" r:id="rId480"/>
        </w:object>
      </w:r>
      <w:r>
        <w:t xml:space="preserve"> y </w:t>
      </w:r>
      <w:r w:rsidRPr="007D3497">
        <w:rPr>
          <w:position w:val="-6"/>
        </w:rPr>
        <w:object w:dxaOrig="560" w:dyaOrig="279">
          <v:shape id="_x0000_i1271" type="#_x0000_t75" style="width:27.75pt;height:14.25pt" o:ole="">
            <v:imagedata r:id="rId481" o:title=""/>
          </v:shape>
          <o:OLEObject Type="Embed" ProgID="Equation.DSMT4" ShapeID="_x0000_i1271" DrawAspect="Content" ObjectID="_1393337477" r:id="rId482"/>
        </w:object>
      </w:r>
      <w:r>
        <w:t xml:space="preserve"> con pasos de </w:t>
      </w:r>
      <w:r w:rsidRPr="007D3497">
        <w:rPr>
          <w:position w:val="-6"/>
        </w:rPr>
        <w:object w:dxaOrig="580" w:dyaOrig="279">
          <v:shape id="_x0000_i1272" type="#_x0000_t75" style="width:29.25pt;height:14.25pt" o:ole="">
            <v:imagedata r:id="rId483" o:title=""/>
          </v:shape>
          <o:OLEObject Type="Embed" ProgID="Equation.DSMT4" ShapeID="_x0000_i1272" DrawAspect="Content" ObjectID="_1393337478" r:id="rId484"/>
        </w:object>
      </w:r>
      <w:r>
        <w:t xml:space="preserve"> y se realizó la medición en cada punto, sin embargo, solo se obtuvo una gráfica plana que no muestra la frecuencia de corte, esto se debe a que la frecuencia de corte del circuito se sintonizó a </w:t>
      </w:r>
      <w:r w:rsidRPr="007D3497">
        <w:rPr>
          <w:position w:val="-6"/>
        </w:rPr>
        <w:object w:dxaOrig="560" w:dyaOrig="279">
          <v:shape id="_x0000_i1273" type="#_x0000_t75" style="width:27.75pt;height:14.25pt" o:ole="">
            <v:imagedata r:id="rId485" o:title=""/>
          </v:shape>
          <o:OLEObject Type="Embed" ProgID="Equation.DSMT4" ShapeID="_x0000_i1273" DrawAspect="Content" ObjectID="_1393337479" r:id="rId486"/>
        </w:object>
      </w:r>
      <w:r>
        <w:t xml:space="preserve"> y la tarjeta NI 6023E tiene una frecuencia de muestreo de </w:t>
      </w:r>
      <w:r w:rsidRPr="007D3497">
        <w:rPr>
          <w:position w:val="-6"/>
        </w:rPr>
        <w:object w:dxaOrig="680" w:dyaOrig="279">
          <v:shape id="_x0000_i1274" type="#_x0000_t75" style="width:33.75pt;height:14.25pt" o:ole="">
            <v:imagedata r:id="rId487" o:title=""/>
          </v:shape>
          <o:OLEObject Type="Embed" ProgID="Equation.DSMT4" ShapeID="_x0000_i1274" DrawAspect="Content" ObjectID="_1393337480" r:id="rId488"/>
        </w:object>
      </w:r>
      <w:r>
        <w:t xml:space="preserve"> por lo tanto la frecuencia máxima teórica que puede generar es precisamente </w:t>
      </w:r>
      <w:r w:rsidRPr="007D3497">
        <w:rPr>
          <w:position w:val="-6"/>
        </w:rPr>
        <w:object w:dxaOrig="560" w:dyaOrig="279">
          <v:shape id="_x0000_i1275" type="#_x0000_t75" style="width:27.75pt;height:14.25pt" o:ole="">
            <v:imagedata r:id="rId489" o:title=""/>
          </v:shape>
          <o:OLEObject Type="Embed" ProgID="Equation.DSMT4" ShapeID="_x0000_i1275" DrawAspect="Content" ObjectID="_1393337481" r:id="rId490"/>
        </w:object>
      </w:r>
      <w:r w:rsidR="00405CB8">
        <w:t>.</w:t>
      </w:r>
    </w:p>
    <w:p w:rsidR="00734014" w:rsidRDefault="006918E0" w:rsidP="006918E0">
      <w:pPr>
        <w:pStyle w:val="Ttulo2"/>
      </w:pPr>
      <w:bookmarkStart w:id="875" w:name="_Toc319497160"/>
      <w:r>
        <w:lastRenderedPageBreak/>
        <w:t>Respuesta del sistema óptico</w:t>
      </w:r>
      <w:bookmarkEnd w:id="875"/>
      <w:r>
        <w:t xml:space="preserve"> </w:t>
      </w:r>
    </w:p>
    <w:p w:rsidR="009F3C40" w:rsidRDefault="006918E0" w:rsidP="00FE2EB9">
      <w:r>
        <w:t xml:space="preserve">Una vez determinado el comportamiento de los circuitos por separado, se evaluó el comportamiento del sistema óptico </w:t>
      </w:r>
      <w:r w:rsidR="00FE2EB9">
        <w:t>integrado a los circuitos, de esta forma se determinará la respuesta del piezoeléctrico ante una señal que provenga de los circuitos. Debido a que el movimiento del piezoeléctrico está en el orden de los nanómetros, la información de cuanto se desplaza fue calculada a través de</w:t>
      </w:r>
      <w:r w:rsidR="007E6637">
        <w:t xml:space="preserve"> interferogramas</w:t>
      </w:r>
      <w:r w:rsidR="00553E73">
        <w:t xml:space="preserve">, para esto se utilizó el método </w:t>
      </w:r>
      <w:r w:rsidR="00FE2EB9">
        <w:t>de sitios de red</w:t>
      </w:r>
      <w:r w:rsidR="00FD3B1D">
        <w:t xml:space="preserve">, este método propuesto por B. </w:t>
      </w:r>
      <w:proofErr w:type="spellStart"/>
      <w:r w:rsidR="00FD3B1D">
        <w:t>Gutmann</w:t>
      </w:r>
      <w:proofErr w:type="spellEnd"/>
      <w:r w:rsidR="00FD3B1D">
        <w:t xml:space="preserve"> y H. Weber en 1998 </w:t>
      </w:r>
      <w:r w:rsidR="00FD3B1D">
        <w:fldChar w:fldCharType="begin"/>
      </w:r>
      <w:r w:rsidR="007C66BC">
        <w:instrText xml:space="preserve"> ADDIN EN.CITE &lt;EndNote&gt;&lt;Cite&gt;&lt;Author&gt;Gutmann&lt;/Author&gt;&lt;Year&gt;1998&lt;/Year&gt;&lt;RecNum&gt;46&lt;/RecNum&gt;&lt;DisplayText&gt;[22]&lt;/DisplayText&gt;&lt;record&gt;&lt;rec-number&gt;46&lt;/rec-number&gt;&lt;foreign-keys&gt;&lt;key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FD3B1D">
        <w:fldChar w:fldCharType="separate"/>
      </w:r>
      <w:r w:rsidR="007C66BC">
        <w:rPr>
          <w:noProof/>
        </w:rPr>
        <w:t>[</w:t>
      </w:r>
      <w:hyperlink w:anchor="_ENREF_22" w:tooltip="Gutmann, 1998 #46" w:history="1">
        <w:r w:rsidR="007C66BC">
          <w:rPr>
            <w:noProof/>
          </w:rPr>
          <w:t>22</w:t>
        </w:r>
      </w:hyperlink>
      <w:r w:rsidR="007C66BC">
        <w:rPr>
          <w:noProof/>
        </w:rPr>
        <w:t>]</w:t>
      </w:r>
      <w:r w:rsidR="00FD3B1D">
        <w:fldChar w:fldCharType="end"/>
      </w:r>
      <w:r w:rsidR="00FE2EB9">
        <w:t xml:space="preserve"> </w:t>
      </w:r>
      <w:r w:rsidR="00FD3B1D">
        <w:t>permite determinar el valor de una fase arbitraria introducida en un conjunto de interferogramas, además provee información ace</w:t>
      </w:r>
      <w:r w:rsidR="009F3C40">
        <w:t>rca de la existencia de no linealidades en el movimiento del piezoeléctrico.</w:t>
      </w:r>
    </w:p>
    <w:p w:rsidR="00174836" w:rsidRDefault="009F3C40" w:rsidP="00174836">
      <w:r>
        <w:t xml:space="preserve">El método de sitios de red utiliza 5 interferogramas desplazados un valor de fase arbitraria. Si expresamos la ecuación </w:t>
      </w:r>
      <w:r>
        <w:fldChar w:fldCharType="begin"/>
      </w:r>
      <w:r>
        <w:instrText xml:space="preserve"> GOTOBUTTON ZEqnNum133711  \* MERGEFORMAT </w:instrText>
      </w:r>
      <w:fldSimple w:instr=" REF ZEqnNum133711 \* Charformat \! \* MERGEFORMAT ">
        <w:r w:rsidR="004939FD">
          <w:instrText>(2.1)</w:instrText>
        </w:r>
      </w:fldSimple>
      <w:r>
        <w:fldChar w:fldCharType="end"/>
      </w:r>
      <w:r w:rsidR="00F12A15">
        <w:t xml:space="preserve"> de una forma má</w:t>
      </w:r>
      <w:r>
        <w:t>s simplificada</w:t>
      </w:r>
      <w:r w:rsidR="00F12A15">
        <w:t xml:space="preserve">, </w:t>
      </w:r>
      <w:r>
        <w:t xml:space="preserve">donde </w:t>
      </w:r>
      <w:r w:rsidR="00F12A15" w:rsidRPr="00F12A15">
        <w:rPr>
          <w:position w:val="-32"/>
        </w:rPr>
        <w:object w:dxaOrig="1260" w:dyaOrig="700">
          <v:shape id="_x0000_i1276" type="#_x0000_t75" style="width:63pt;height:35.25pt" o:ole="">
            <v:imagedata r:id="rId491" o:title=""/>
          </v:shape>
          <o:OLEObject Type="Embed" ProgID="Equation.DSMT4" ShapeID="_x0000_i1276" DrawAspect="Content" ObjectID="_1393337482" r:id="rId492"/>
        </w:object>
      </w:r>
      <w:r w:rsidR="00174836">
        <w:t xml:space="preserve"> es la</w:t>
      </w:r>
      <w:r w:rsidR="00F12A15">
        <w:t xml:space="preserve"> intensidad de fondo</w:t>
      </w:r>
      <w:r w:rsidR="00174836">
        <w:t xml:space="preserve">, </w:t>
      </w:r>
      <w:r w:rsidR="00F12A15" w:rsidRPr="00F12A15">
        <w:rPr>
          <w:position w:val="-32"/>
        </w:rPr>
        <w:object w:dxaOrig="1219" w:dyaOrig="780">
          <v:shape id="_x0000_i1277" type="#_x0000_t75" style="width:60.75pt;height:39pt" o:ole="">
            <v:imagedata r:id="rId493" o:title=""/>
          </v:shape>
          <o:OLEObject Type="Embed" ProgID="Equation.DSMT4" ShapeID="_x0000_i1277" DrawAspect="Content" ObjectID="_1393337483" r:id="rId494"/>
        </w:object>
      </w:r>
      <w:r w:rsidR="00174836">
        <w:t xml:space="preserve"> </w:t>
      </w:r>
      <w:r w:rsidR="00F12A15">
        <w:t xml:space="preserve">como la visibilidad </w:t>
      </w:r>
      <w:r w:rsidR="00174836">
        <w:t xml:space="preserve">y </w:t>
      </w:r>
      <w:r w:rsidR="00E61566" w:rsidRPr="00174836">
        <w:rPr>
          <w:position w:val="-24"/>
        </w:rPr>
        <w:object w:dxaOrig="1200" w:dyaOrig="620">
          <v:shape id="_x0000_i1278" type="#_x0000_t75" style="width:60pt;height:30.75pt" o:ole="">
            <v:imagedata r:id="rId495" o:title=""/>
          </v:shape>
          <o:OLEObject Type="Embed" ProgID="Equation.DSMT4" ShapeID="_x0000_i1278" DrawAspect="Content" ObjectID="_1393337484" r:id="rId496"/>
        </w:object>
      </w:r>
      <w:r w:rsidR="00174836">
        <w:t xml:space="preserve"> será la fase de interferencia </w:t>
      </w:r>
      <w:r w:rsidR="00F12A15">
        <w:t xml:space="preserve">en cada punto </w:t>
      </w:r>
      <w:r w:rsidR="00F12A15" w:rsidRPr="00F12A15">
        <w:rPr>
          <w:position w:val="-14"/>
        </w:rPr>
        <w:object w:dxaOrig="600" w:dyaOrig="400">
          <v:shape id="_x0000_i1279" type="#_x0000_t75" style="width:30pt;height:20.25pt" o:ole="">
            <v:imagedata r:id="rId497" o:title=""/>
          </v:shape>
          <o:OLEObject Type="Embed" ProgID="Equation.DSMT4" ShapeID="_x0000_i1279" DrawAspect="Content" ObjectID="_1393337485" r:id="rId498"/>
        </w:object>
      </w:r>
      <w:r w:rsidR="00F12A15">
        <w:t xml:space="preserve">. </w:t>
      </w:r>
    </w:p>
    <w:p w:rsidR="009F3C40" w:rsidRDefault="00F12A15" w:rsidP="00174836">
      <w:r>
        <w:t>P</w:t>
      </w:r>
      <w:r w:rsidR="009F3C40">
        <w:t>or lo tanto</w:t>
      </w:r>
      <w:r w:rsidR="00174836">
        <w:t xml:space="preserve"> si cada interferograma tiene un desplazamiento de fase de </w:t>
      </w:r>
      <w:r w:rsidR="00174836" w:rsidRPr="00174836">
        <w:rPr>
          <w:position w:val="-6"/>
        </w:rPr>
        <w:object w:dxaOrig="240" w:dyaOrig="220">
          <v:shape id="_x0000_i1280" type="#_x0000_t75" style="width:12pt;height:11.25pt" o:ole="">
            <v:imagedata r:id="rId499" o:title=""/>
          </v:shape>
          <o:OLEObject Type="Embed" ProgID="Equation.DSMT4" ShapeID="_x0000_i1280" DrawAspect="Content" ObjectID="_1393337486" r:id="rId500"/>
        </w:object>
      </w:r>
      <w:r w:rsidR="00174836">
        <w:t xml:space="preserve">, se obtienen </w:t>
      </w:r>
      <w:r>
        <w:t xml:space="preserve">los 5 interferogramas </w:t>
      </w:r>
      <w:r w:rsidR="00174836">
        <w:t>con las</w:t>
      </w:r>
      <w:r w:rsidR="009F3C40">
        <w:t xml:space="preserve"> siguientes ecuaciones: </w:t>
      </w:r>
    </w:p>
    <w:p w:rsidR="009F3C40" w:rsidRDefault="009F3C40" w:rsidP="009F3C40">
      <w:pPr>
        <w:pStyle w:val="MTDisplayEquation"/>
      </w:pPr>
      <w:r>
        <w:tab/>
      </w:r>
      <w:r w:rsidR="00174836" w:rsidRPr="00174836">
        <w:rPr>
          <w:position w:val="-104"/>
        </w:rPr>
        <w:object w:dxaOrig="2620" w:dyaOrig="2200">
          <v:shape id="_x0000_i1281" type="#_x0000_t75" style="width:131.25pt;height:110.25pt" o:ole="">
            <v:imagedata r:id="rId501" o:title=""/>
          </v:shape>
          <o:OLEObject Type="Embed" ProgID="Equation.DSMT4" ShapeID="_x0000_i1281" DrawAspect="Content" ObjectID="_1393337487" r:id="rId502"/>
        </w:object>
      </w:r>
    </w:p>
    <w:p w:rsidR="00FE2EB9" w:rsidRDefault="00FE2EB9" w:rsidP="00FE2EB9">
      <w:r>
        <w:t xml:space="preserve"> </w:t>
      </w:r>
      <w:r w:rsidR="00174836">
        <w:t xml:space="preserve">Operando estas 5 ecuaciones se puede llegar a despejar el valor de la fase arbitraria </w:t>
      </w:r>
      <w:r w:rsidR="00174836" w:rsidRPr="00174836">
        <w:rPr>
          <w:position w:val="-6"/>
        </w:rPr>
        <w:object w:dxaOrig="240" w:dyaOrig="220">
          <v:shape id="_x0000_i1282" type="#_x0000_t75" style="width:12pt;height:11.25pt" o:ole="">
            <v:imagedata r:id="rId503" o:title=""/>
          </v:shape>
          <o:OLEObject Type="Embed" ProgID="Equation.DSMT4" ShapeID="_x0000_i1282" DrawAspect="Content" ObjectID="_1393337488" r:id="rId504"/>
        </w:object>
      </w:r>
    </w:p>
    <w:p w:rsidR="00174836" w:rsidRDefault="00174836" w:rsidP="00174836">
      <w:pPr>
        <w:pStyle w:val="MTDisplayEquation"/>
      </w:pPr>
      <w:r>
        <w:tab/>
      </w:r>
      <w:r w:rsidRPr="00174836">
        <w:rPr>
          <w:position w:val="-30"/>
        </w:rPr>
        <w:object w:dxaOrig="1920" w:dyaOrig="680">
          <v:shape id="_x0000_i1283" type="#_x0000_t75" style="width:96pt;height:33.75pt" o:ole="">
            <v:imagedata r:id="rId505" o:title=""/>
          </v:shape>
          <o:OLEObject Type="Embed" ProgID="Equation.DSMT4" ShapeID="_x0000_i1283" DrawAspect="Content" ObjectID="_1393337489" r:id="rId506"/>
        </w:object>
      </w:r>
      <w:r>
        <w:tab/>
      </w:r>
      <w:r>
        <w:fldChar w:fldCharType="begin"/>
      </w:r>
      <w:r>
        <w:instrText xml:space="preserve"> MACROBUTTON MTPlaceRef \* MERGEFORMAT </w:instrText>
      </w:r>
      <w:fldSimple w:instr=" SEQ MTEqn \h \* MERGEFORMAT "/>
      <w:bookmarkStart w:id="876" w:name="ZEqnNum747269"/>
      <w:r>
        <w:instrText>(</w:instrText>
      </w:r>
      <w:fldSimple w:instr=" SEQ MTChap \c \* Arabic \* MERGEFORMAT ">
        <w:r w:rsidR="004939FD">
          <w:rPr>
            <w:noProof/>
          </w:rPr>
          <w:instrText>5</w:instrText>
        </w:r>
      </w:fldSimple>
      <w:r>
        <w:instrText>.</w:instrText>
      </w:r>
      <w:fldSimple w:instr=" SEQ MTEqn \c \* Arabic \* MERGEFORMAT ">
        <w:r w:rsidR="004939FD">
          <w:rPr>
            <w:noProof/>
          </w:rPr>
          <w:instrText>1</w:instrText>
        </w:r>
      </w:fldSimple>
      <w:r>
        <w:instrText>)</w:instrText>
      </w:r>
      <w:bookmarkEnd w:id="876"/>
      <w:r>
        <w:fldChar w:fldCharType="end"/>
      </w:r>
    </w:p>
    <w:p w:rsidR="006D0D06" w:rsidRDefault="00E61566" w:rsidP="00FE2EB9">
      <w:r>
        <w:lastRenderedPageBreak/>
        <w:t xml:space="preserve">La fase </w:t>
      </w:r>
      <w:r w:rsidRPr="00E61566">
        <w:rPr>
          <w:position w:val="-6"/>
        </w:rPr>
        <w:object w:dxaOrig="240" w:dyaOrig="220">
          <v:shape id="_x0000_i1284" type="#_x0000_t75" style="width:12pt;height:11.25pt" o:ole="">
            <v:imagedata r:id="rId507" o:title=""/>
          </v:shape>
          <o:OLEObject Type="Embed" ProgID="Equation.DSMT4" ShapeID="_x0000_i1284" DrawAspect="Content" ObjectID="_1393337490" r:id="rId508"/>
        </w:object>
      </w:r>
      <w:r>
        <w:t xml:space="preserve"> se puede relacionar con el movimiento del piezoeléctrico. Si </w:t>
      </w:r>
      <w:r w:rsidRPr="00E61566">
        <w:rPr>
          <w:position w:val="-24"/>
        </w:rPr>
        <w:object w:dxaOrig="999" w:dyaOrig="620">
          <v:shape id="_x0000_i1285" type="#_x0000_t75" style="width:50.25pt;height:30.75pt" o:ole="">
            <v:imagedata r:id="rId509" o:title=""/>
          </v:shape>
          <o:OLEObject Type="Embed" ProgID="Equation.DSMT4" ShapeID="_x0000_i1285" DrawAspect="Content" ObjectID="_1393337491" r:id="rId510"/>
        </w:object>
      </w:r>
      <w:r>
        <w:t xml:space="preserve"> entonces un desplazamiento </w:t>
      </w:r>
      <w:r w:rsidRPr="00E61566">
        <w:rPr>
          <w:position w:val="-24"/>
        </w:rPr>
        <w:object w:dxaOrig="1900" w:dyaOrig="620">
          <v:shape id="_x0000_i1286" type="#_x0000_t75" style="width:95.25pt;height:30.75pt" o:ole="">
            <v:imagedata r:id="rId511" o:title=""/>
          </v:shape>
          <o:OLEObject Type="Embed" ProgID="Equation.DSMT4" ShapeID="_x0000_i1286" DrawAspect="Content" ObjectID="_1393337492" r:id="rId512"/>
        </w:object>
      </w:r>
      <w:r w:rsidR="006D0D06">
        <w:t xml:space="preserve">, asumiendo que </w:t>
      </w:r>
      <w:r w:rsidR="006D0D06" w:rsidRPr="006D0D06">
        <w:rPr>
          <w:position w:val="-6"/>
        </w:rPr>
        <w:object w:dxaOrig="220" w:dyaOrig="279">
          <v:shape id="_x0000_i1287" type="#_x0000_t75" style="width:11.25pt;height:14.25pt" o:ole="">
            <v:imagedata r:id="rId513" o:title=""/>
          </v:shape>
          <o:OLEObject Type="Embed" ProgID="Equation.DSMT4" ShapeID="_x0000_i1287" DrawAspect="Content" ObjectID="_1393337493" r:id="rId514"/>
        </w:object>
      </w:r>
      <w:r w:rsidR="006D0D06">
        <w:t xml:space="preserve"> se mantiene constante y la longitud de onda no va a cambiar. Por lo tanto el desplazamiento </w:t>
      </w:r>
      <w:r w:rsidR="006D0D06" w:rsidRPr="006D0D06">
        <w:rPr>
          <w:position w:val="-6"/>
        </w:rPr>
        <w:object w:dxaOrig="220" w:dyaOrig="279">
          <v:shape id="_x0000_i1288" type="#_x0000_t75" style="width:11.25pt;height:14.25pt" o:ole="">
            <v:imagedata r:id="rId515" o:title=""/>
          </v:shape>
          <o:OLEObject Type="Embed" ProgID="Equation.DSMT4" ShapeID="_x0000_i1288" DrawAspect="Content" ObjectID="_1393337494" r:id="rId516"/>
        </w:object>
      </w:r>
      <w:r w:rsidR="006D0D06">
        <w:t xml:space="preserve"> del piezoeléctrico vendría dado por </w:t>
      </w:r>
    </w:p>
    <w:p w:rsidR="006D0D06" w:rsidRDefault="006D0D06" w:rsidP="006D0D06">
      <w:pPr>
        <w:pStyle w:val="MTDisplayEquation"/>
      </w:pPr>
      <w:r>
        <w:tab/>
      </w:r>
      <w:r w:rsidRPr="006D0D06">
        <w:rPr>
          <w:position w:val="-24"/>
        </w:rPr>
        <w:object w:dxaOrig="960" w:dyaOrig="620">
          <v:shape id="_x0000_i1289" type="#_x0000_t75" style="width:48pt;height:30.75pt" o:ole="">
            <v:imagedata r:id="rId517" o:title=""/>
          </v:shape>
          <o:OLEObject Type="Embed" ProgID="Equation.DSMT4" ShapeID="_x0000_i1289" DrawAspect="Content" ObjectID="_1393337495" r:id="rId518"/>
        </w:object>
      </w:r>
      <w:r>
        <w:tab/>
      </w:r>
      <w:r>
        <w:fldChar w:fldCharType="begin"/>
      </w:r>
      <w:r>
        <w:instrText xml:space="preserve"> MACROBUTTON MTPlaceRef \* MERGEFORMAT </w:instrText>
      </w:r>
      <w:fldSimple w:instr=" SEQ MTEqn \h \* MERGEFORMAT "/>
      <w:r>
        <w:instrText>(</w:instrText>
      </w:r>
      <w:fldSimple w:instr=" SEQ MTChap \c \* Arabic \* MERGEFORMAT ">
        <w:r w:rsidR="004939FD">
          <w:rPr>
            <w:noProof/>
          </w:rPr>
          <w:instrText>5</w:instrText>
        </w:r>
      </w:fldSimple>
      <w:r>
        <w:instrText>.</w:instrText>
      </w:r>
      <w:fldSimple w:instr=" SEQ MTEqn \c \* Arabic \* MERGEFORMAT ">
        <w:r w:rsidR="004939FD">
          <w:rPr>
            <w:noProof/>
          </w:rPr>
          <w:instrText>2</w:instrText>
        </w:r>
      </w:fldSimple>
      <w:r>
        <w:instrText>)</w:instrText>
      </w:r>
      <w:r>
        <w:fldChar w:fldCharType="end"/>
      </w:r>
    </w:p>
    <w:p w:rsidR="00FE2EB9" w:rsidRDefault="006E78EA" w:rsidP="00FE2EB9">
      <w:r>
        <w:t xml:space="preserve">En cada punto de la imagen se obtendrá una intensidad </w:t>
      </w:r>
      <w:r w:rsidRPr="006E78EA">
        <w:rPr>
          <w:position w:val="-14"/>
        </w:rPr>
        <w:object w:dxaOrig="760" w:dyaOrig="400">
          <v:shape id="_x0000_i1290" type="#_x0000_t75" style="width:38.25pt;height:20.25pt" o:ole="">
            <v:imagedata r:id="rId519" o:title=""/>
          </v:shape>
          <o:OLEObject Type="Embed" ProgID="Equation.DSMT4" ShapeID="_x0000_i1290" DrawAspect="Content" ObjectID="_1393337496" r:id="rId520"/>
        </w:object>
      </w:r>
      <w:r>
        <w:t xml:space="preserve"> distinta que dependerá de cada uno de los siguientes términos</w:t>
      </w:r>
      <w:proofErr w:type="gramStart"/>
      <w:r>
        <w:t>:</w:t>
      </w:r>
      <w:r w:rsidR="007E6637">
        <w:t xml:space="preserve"> </w:t>
      </w:r>
      <w:r w:rsidR="006D0D06" w:rsidRPr="006D0D06">
        <w:rPr>
          <w:position w:val="-14"/>
        </w:rPr>
        <w:object w:dxaOrig="820" w:dyaOrig="400">
          <v:shape id="_x0000_i1291" type="#_x0000_t75" style="width:41.25pt;height:20.25pt" o:ole="">
            <v:imagedata r:id="rId521" o:title=""/>
          </v:shape>
          <o:OLEObject Type="Embed" ProgID="Equation.DSMT4" ShapeID="_x0000_i1291" DrawAspect="Content" ObjectID="_1393337497" r:id="rId522"/>
        </w:object>
      </w:r>
      <w:r w:rsidR="006D0D06">
        <w:t>,</w:t>
      </w:r>
      <w:proofErr w:type="gramEnd"/>
      <w:r w:rsidR="006D0D06">
        <w:t xml:space="preserve"> </w:t>
      </w:r>
      <w:r w:rsidR="006D0D06" w:rsidRPr="006D0D06">
        <w:rPr>
          <w:position w:val="-14"/>
        </w:rPr>
        <w:object w:dxaOrig="840" w:dyaOrig="400">
          <v:shape id="_x0000_i1292" type="#_x0000_t75" style="width:42pt;height:20.25pt" o:ole="">
            <v:imagedata r:id="rId523" o:title=""/>
          </v:shape>
          <o:OLEObject Type="Embed" ProgID="Equation.DSMT4" ShapeID="_x0000_i1292" DrawAspect="Content" ObjectID="_1393337498" r:id="rId524"/>
        </w:object>
      </w:r>
      <w:r w:rsidR="006D0D06">
        <w:t xml:space="preserve"> y </w:t>
      </w:r>
      <w:r w:rsidR="006D0D06" w:rsidRPr="006D0D06">
        <w:rPr>
          <w:position w:val="-14"/>
        </w:rPr>
        <w:object w:dxaOrig="760" w:dyaOrig="400">
          <v:shape id="_x0000_i1293" type="#_x0000_t75" style="width:38.25pt;height:20.25pt" o:ole="">
            <v:imagedata r:id="rId525" o:title=""/>
          </v:shape>
          <o:OLEObject Type="Embed" ProgID="Equation.DSMT4" ShapeID="_x0000_i1293" DrawAspect="Content" ObjectID="_1393337499" r:id="rId526"/>
        </w:object>
      </w:r>
      <w:r>
        <w:t xml:space="preserve">. Por lo tanto, </w:t>
      </w:r>
      <w:r w:rsidR="006D0D06">
        <w:t xml:space="preserve">para cada punto </w:t>
      </w:r>
      <w:r w:rsidR="006D0D06" w:rsidRPr="006D0D06">
        <w:rPr>
          <w:position w:val="-14"/>
        </w:rPr>
        <w:object w:dxaOrig="600" w:dyaOrig="400">
          <v:shape id="_x0000_i1294" type="#_x0000_t75" style="width:30pt;height:20.25pt" o:ole="">
            <v:imagedata r:id="rId527" o:title=""/>
          </v:shape>
          <o:OLEObject Type="Embed" ProgID="Equation.DSMT4" ShapeID="_x0000_i1294" DrawAspect="Content" ObjectID="_1393337500" r:id="rId528"/>
        </w:object>
      </w:r>
      <w:r w:rsidR="006D0D06">
        <w:t xml:space="preserve"> de la imagen</w:t>
      </w:r>
      <w:r>
        <w:t xml:space="preserve"> se obtendrá un valor de </w:t>
      </w:r>
      <w:r w:rsidRPr="006E78EA">
        <w:rPr>
          <w:position w:val="-14"/>
        </w:rPr>
        <w:object w:dxaOrig="800" w:dyaOrig="400">
          <v:shape id="_x0000_i1295" type="#_x0000_t75" style="width:39.75pt;height:20.25pt" o:ole="">
            <v:imagedata r:id="rId529" o:title=""/>
          </v:shape>
          <o:OLEObject Type="Embed" ProgID="Equation.DSMT4" ShapeID="_x0000_i1295" DrawAspect="Content" ObjectID="_1393337501" r:id="rId530"/>
        </w:object>
      </w:r>
      <w:r>
        <w:t xml:space="preserve">. Si el piezoeléctrico se supone que se mueve en el eje perpendicular al plano de la </w:t>
      </w:r>
      <w:r w:rsidR="00553E73">
        <w:t>muestra</w:t>
      </w:r>
      <w:r>
        <w:t xml:space="preserve">, entonces se podrá realizar un análisis estadístico del conjunto de valores de </w:t>
      </w:r>
      <w:r w:rsidRPr="006E78EA">
        <w:rPr>
          <w:position w:val="-14"/>
        </w:rPr>
        <w:object w:dxaOrig="800" w:dyaOrig="400">
          <v:shape id="_x0000_i1296" type="#_x0000_t75" style="width:39.75pt;height:20.25pt" o:ole="">
            <v:imagedata r:id="rId531" o:title=""/>
          </v:shape>
          <o:OLEObject Type="Embed" ProgID="Equation.DSMT4" ShapeID="_x0000_i1296" DrawAspect="Content" ObjectID="_1393337502" r:id="rId532"/>
        </w:object>
      </w:r>
      <w:r>
        <w:t xml:space="preserve"> y obtener una estimación del desplazamiento del piezoeléctrico. </w:t>
      </w:r>
    </w:p>
    <w:p w:rsidR="00553E73" w:rsidRDefault="00553E73" w:rsidP="00FE2EB9">
      <w:r>
        <w:t xml:space="preserve">El método de sitios de red consiste en la representación gráfica en el plano de todos los puntos de la imagen, donde el eje de las ordenadas corresponderá al numerador de la ecuación </w:t>
      </w:r>
      <w:r>
        <w:fldChar w:fldCharType="begin"/>
      </w:r>
      <w:r>
        <w:instrText xml:space="preserve"> GOTOBUTTON ZEqnNum747269  \* MERGEFORMAT </w:instrText>
      </w:r>
      <w:fldSimple w:instr=" REF ZEqnNum747269 \* Charformat \! \* MERGEFORMAT ">
        <w:r w:rsidR="004939FD">
          <w:instrText>(5.1)</w:instrText>
        </w:r>
      </w:fldSimple>
      <w:r>
        <w:fldChar w:fldCharType="end"/>
      </w:r>
      <w:r>
        <w:t xml:space="preserve">, mientras que en el eje de las abscisas se colocará el denominador de la misma ecuación. </w:t>
      </w:r>
    </w:p>
    <w:p w:rsidR="000D575E" w:rsidRDefault="000D575E" w:rsidP="00FE2EB9">
      <w:r>
        <w:t xml:space="preserve">En la condición ideal para cada </w:t>
      </w:r>
      <w:r w:rsidRPr="000D575E">
        <w:rPr>
          <w:position w:val="-6"/>
        </w:rPr>
        <w:object w:dxaOrig="240" w:dyaOrig="220">
          <v:shape id="_x0000_i1297" type="#_x0000_t75" style="width:12pt;height:11.25pt" o:ole="">
            <v:imagedata r:id="rId533" o:title=""/>
          </v:shape>
          <o:OLEObject Type="Embed" ProgID="Equation.DSMT4" ShapeID="_x0000_i1297" DrawAspect="Content" ObjectID="_1393337503" r:id="rId534"/>
        </w:object>
      </w:r>
      <w:r>
        <w:t xml:space="preserve"> se obtendrán todos los puntos del gráfico distribuidos a lo largo de una recta, cuya pendiente será el </w:t>
      </w:r>
      <w:r w:rsidRPr="000D575E">
        <w:rPr>
          <w:position w:val="-14"/>
        </w:rPr>
        <w:object w:dxaOrig="760" w:dyaOrig="400">
          <v:shape id="_x0000_i1298" type="#_x0000_t75" style="width:38.25pt;height:20.25pt" o:ole="">
            <v:imagedata r:id="rId535" o:title=""/>
          </v:shape>
          <o:OLEObject Type="Embed" ProgID="Equation.DSMT4" ShapeID="_x0000_i1298" DrawAspect="Content" ObjectID="_1393337504" r:id="rId536"/>
        </w:object>
      </w:r>
      <w:r>
        <w:t xml:space="preserve">, si el comportamiento no es ideal y el movimiento del piezoeléctrico no es uniforme, o no esta en el eje, la representación de sitios de red no corresponderá a una recta. </w:t>
      </w:r>
      <w:r>
        <w:fldChar w:fldCharType="begin"/>
      </w:r>
      <w:r w:rsidR="007C66BC">
        <w:instrText xml:space="preserve"> ADDIN EN.CITE &lt;EndNote&gt;&lt;Cite&gt;&lt;Author&gt;Gutmann&lt;/Author&gt;&lt;Year&gt;1998&lt;/Year&gt;&lt;RecNum&gt;46&lt;/RecNum&gt;&lt;DisplayText&gt;[22]&lt;/DisplayText&gt;&lt;record&gt;&lt;rec-number&gt;46&lt;/rec-number&gt;&lt;foreign-keys&gt;&lt;key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fldChar w:fldCharType="separate"/>
      </w:r>
      <w:r w:rsidR="007C66BC">
        <w:rPr>
          <w:noProof/>
        </w:rPr>
        <w:t>[</w:t>
      </w:r>
      <w:hyperlink w:anchor="_ENREF_22" w:tooltip="Gutmann, 1998 #46" w:history="1">
        <w:r w:rsidR="007C66BC">
          <w:rPr>
            <w:noProof/>
          </w:rPr>
          <w:t>22</w:t>
        </w:r>
      </w:hyperlink>
      <w:r w:rsidR="007C66BC">
        <w:rPr>
          <w:noProof/>
        </w:rPr>
        <w:t>]</w:t>
      </w:r>
      <w:r>
        <w:fldChar w:fldCharType="end"/>
      </w:r>
      <w:r>
        <w:t>.</w:t>
      </w:r>
    </w:p>
    <w:p w:rsidR="007E6637" w:rsidRDefault="000D575E">
      <w:r>
        <w:t>En el trabajo doctoral de J. Gon</w:t>
      </w:r>
      <w:r w:rsidR="00F46E81">
        <w:t>zá</w:t>
      </w:r>
      <w:r>
        <w:t xml:space="preserve">lez-Laprea </w:t>
      </w:r>
      <w:r w:rsidR="00F46E81">
        <w:fldChar w:fldCharType="begin"/>
      </w:r>
      <w:r w:rsidR="007C66BC">
        <w:instrText xml:space="preserve"> ADDIN EN.CITE &lt;EndNote&gt;&lt;Cite&gt;&lt;Author&gt;González-Laprea&lt;/Author&gt;&lt;Year&gt;2011&lt;/Year&gt;&lt;RecNum&gt;48&lt;/RecNum&gt;&lt;DisplayText&gt;[23]&lt;/DisplayText&gt;&lt;record&gt;&lt;rec-number&gt;48&lt;/rec-number&gt;&lt;foreign-keys&gt;&lt;key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F46E81">
        <w:fldChar w:fldCharType="separate"/>
      </w:r>
      <w:r w:rsidR="007C66BC">
        <w:rPr>
          <w:noProof/>
        </w:rPr>
        <w:t>[</w:t>
      </w:r>
      <w:hyperlink w:anchor="_ENREF_23" w:tooltip="González-Laprea, 2011 #48" w:history="1">
        <w:r w:rsidR="007C66BC">
          <w:rPr>
            <w:noProof/>
          </w:rPr>
          <w:t>23</w:t>
        </w:r>
      </w:hyperlink>
      <w:r w:rsidR="007C66BC">
        <w:rPr>
          <w:noProof/>
        </w:rPr>
        <w:t>]</w:t>
      </w:r>
      <w:r w:rsidR="00F46E81">
        <w:fldChar w:fldCharType="end"/>
      </w:r>
      <w:r w:rsidR="00F46E81">
        <w:t xml:space="preserve"> </w:t>
      </w:r>
      <w:r>
        <w:t xml:space="preserve">se </w:t>
      </w:r>
      <w:r w:rsidR="008F0862">
        <w:t xml:space="preserve">determinó mediante el método de sitios de red </w:t>
      </w:r>
      <w:r>
        <w:t>que el piezoeléctrico utilizado en este sistema no presenta desviaciones del eje</w:t>
      </w:r>
      <w:r w:rsidR="007E6637">
        <w:t xml:space="preserve"> y su comportamiento es lineal alrededor de una fase de </w:t>
      </w:r>
      <w:r w:rsidR="007E6637" w:rsidRPr="009C78F8">
        <w:rPr>
          <w:position w:val="-18"/>
        </w:rPr>
        <w:object w:dxaOrig="400" w:dyaOrig="480">
          <v:shape id="_x0000_i1299" type="#_x0000_t75" style="width:20.25pt;height:24pt" o:ole="">
            <v:imagedata r:id="rId537" o:title=""/>
          </v:shape>
          <o:OLEObject Type="Embed" ProgID="Equation.DSMT4" ShapeID="_x0000_i1299" DrawAspect="Content" ObjectID="_1393337505" r:id="rId538"/>
        </w:object>
      </w:r>
      <w:r w:rsidR="007E6637">
        <w:t xml:space="preserve">. Sin embargo, se realizó nuevamente este estudio, esta vez en un rango mayor de desplazamientos de fase y </w:t>
      </w:r>
      <w:r w:rsidR="008B0A23">
        <w:t>para cada entrada del circuito.</w:t>
      </w:r>
    </w:p>
    <w:p w:rsidR="008B0A23" w:rsidRDefault="008B0A23">
      <w:r>
        <w:lastRenderedPageBreak/>
        <w:t xml:space="preserve">Se desarrollo un VI para automatizar el proceso de obtención de los 5 interferogramas para cada desplazamiento, este VI, permite realizar un barrido de todo el rango de frecuencias en el caso del convertidor frecuencia voltaje para generar la señal DC y todo el rango de la tarjeta de adquisición NI 6023E para generar la señal AC. </w:t>
      </w:r>
      <w:r w:rsidR="008A52FA">
        <w:t>Las imágenes de los interferogramas fueron obtenidas a través de la cámara PixeLINK PL-B766U a 10 cuadros por segundo.</w:t>
      </w:r>
    </w:p>
    <w:p w:rsidR="008B0A23" w:rsidRDefault="008B0A23" w:rsidP="009C78F8">
      <w:pPr>
        <w:pStyle w:val="Ttulo3"/>
      </w:pPr>
      <w:bookmarkStart w:id="877" w:name="_Toc319497161"/>
      <w:r>
        <w:t>Señal DC</w:t>
      </w:r>
      <w:bookmarkEnd w:id="877"/>
    </w:p>
    <w:p w:rsidR="008B0A23" w:rsidRDefault="008B0A23">
      <w:r>
        <w:t xml:space="preserve">Se programó el VI para realizar un barrido de desplazamiento desde </w:t>
      </w:r>
      <w:r w:rsidR="000326E8" w:rsidRPr="009C78F8">
        <w:rPr>
          <w:position w:val="-6"/>
        </w:rPr>
        <w:object w:dxaOrig="600" w:dyaOrig="279">
          <v:shape id="_x0000_i1300" type="#_x0000_t75" style="width:30pt;height:14.25pt" o:ole="">
            <v:imagedata r:id="rId539" o:title=""/>
          </v:shape>
          <o:OLEObject Type="Embed" ProgID="Equation.DSMT4" ShapeID="_x0000_i1300" DrawAspect="Content" ObjectID="_1393337506" r:id="rId540"/>
        </w:object>
      </w:r>
      <w:r w:rsidR="000326E8">
        <w:t xml:space="preserve"> hasta </w:t>
      </w:r>
      <w:r w:rsidR="000326E8" w:rsidRPr="009C78F8">
        <w:rPr>
          <w:position w:val="-6"/>
        </w:rPr>
        <w:object w:dxaOrig="720" w:dyaOrig="279">
          <v:shape id="_x0000_i1301" type="#_x0000_t75" style="width:36pt;height:14.25pt" o:ole="">
            <v:imagedata r:id="rId541" o:title=""/>
          </v:shape>
          <o:OLEObject Type="Embed" ProgID="Equation.DSMT4" ShapeID="_x0000_i1301" DrawAspect="Content" ObjectID="_1393337507" r:id="rId542"/>
        </w:object>
      </w:r>
      <w:r w:rsidR="000326E8">
        <w:t xml:space="preserve"> con pasos de </w:t>
      </w:r>
      <w:r w:rsidR="000326E8" w:rsidRPr="009C78F8">
        <w:rPr>
          <w:position w:val="-6"/>
        </w:rPr>
        <w:object w:dxaOrig="600" w:dyaOrig="279">
          <v:shape id="_x0000_i1302" type="#_x0000_t75" style="width:30pt;height:14.25pt" o:ole="">
            <v:imagedata r:id="rId543" o:title=""/>
          </v:shape>
          <o:OLEObject Type="Embed" ProgID="Equation.DSMT4" ShapeID="_x0000_i1302" DrawAspect="Content" ObjectID="_1393337508" r:id="rId544"/>
        </w:object>
      </w:r>
      <w:r w:rsidR="009456CB" w:rsidRPr="009456CB">
        <w:t>. Con las primeras imágenes obtenidas con una frecuencia de</w:t>
      </w:r>
      <w:r w:rsidR="009456CB">
        <w:rPr>
          <w:position w:val="-6"/>
        </w:rPr>
        <w:t xml:space="preserve"> </w:t>
      </w:r>
      <w:r w:rsidR="009456CB" w:rsidRPr="009456CB">
        <w:rPr>
          <w:position w:val="-6"/>
        </w:rPr>
        <w:object w:dxaOrig="540" w:dyaOrig="279">
          <v:shape id="_x0000_i1303" type="#_x0000_t75" style="width:27pt;height:14.25pt" o:ole="">
            <v:imagedata r:id="rId545" o:title=""/>
          </v:shape>
          <o:OLEObject Type="Embed" ProgID="Equation.DSMT4" ShapeID="_x0000_i1303" DrawAspect="Content" ObjectID="_1393337509" r:id="rId546"/>
        </w:object>
      </w:r>
      <w:r w:rsidR="009456CB" w:rsidRPr="009456CB">
        <w:t xml:space="preserve">, de modo que la última imagen del último paso corresponde a los </w:t>
      </w:r>
      <w:r w:rsidR="009456CB" w:rsidRPr="009456CB">
        <w:rPr>
          <w:position w:val="-10"/>
        </w:rPr>
        <w:object w:dxaOrig="780" w:dyaOrig="320">
          <v:shape id="_x0000_i1304" type="#_x0000_t75" style="width:39pt;height:15.75pt" o:ole="">
            <v:imagedata r:id="rId547" o:title=""/>
          </v:shape>
          <o:OLEObject Type="Embed" ProgID="Equation.DSMT4" ShapeID="_x0000_i1304" DrawAspect="Content" ObjectID="_1393337510" r:id="rId548"/>
        </w:object>
      </w:r>
      <w:r w:rsidR="000326E8">
        <w:t xml:space="preserve"> cada desplazamiento se repitió 5 veces, entre cada una de las 5 imagen para cada desplazamiento se esperan </w:t>
      </w:r>
      <w:r w:rsidR="000326E8" w:rsidRPr="009C78F8">
        <w:rPr>
          <w:position w:val="-6"/>
        </w:rPr>
        <w:object w:dxaOrig="300" w:dyaOrig="279">
          <v:shape id="_x0000_i1305" type="#_x0000_t75" style="width:15pt;height:14.25pt" o:ole="">
            <v:imagedata r:id="rId549" o:title=""/>
          </v:shape>
          <o:OLEObject Type="Embed" ProgID="Equation.DSMT4" ShapeID="_x0000_i1305" DrawAspect="Content" ObjectID="_1393337511" r:id="rId550"/>
        </w:object>
      </w:r>
      <w:r w:rsidR="000326E8">
        <w:t xml:space="preserve"> para que el sistema se estabilice.</w:t>
      </w:r>
      <w:r w:rsidR="009C78F8">
        <w:t xml:space="preserve"> Los diferentes sitios de red obtenidos se muestran en la </w:t>
      </w:r>
      <w:r w:rsidR="009C78F8">
        <w:fldChar w:fldCharType="begin"/>
      </w:r>
      <w:r w:rsidR="009C78F8">
        <w:instrText xml:space="preserve"> REF _Ref318720360 \h </w:instrText>
      </w:r>
      <w:r w:rsidR="009C78F8">
        <w:fldChar w:fldCharType="separate"/>
      </w:r>
      <w:r w:rsidR="004939FD">
        <w:t xml:space="preserve">Figura </w:t>
      </w:r>
      <w:r w:rsidR="004939FD">
        <w:rPr>
          <w:noProof/>
        </w:rPr>
        <w:t>5</w:t>
      </w:r>
      <w:r w:rsidR="004939FD">
        <w:t>.</w:t>
      </w:r>
      <w:r w:rsidR="004939FD">
        <w:rPr>
          <w:noProof/>
        </w:rPr>
        <w:t>3</w:t>
      </w:r>
      <w:r w:rsidR="009C78F8">
        <w:fldChar w:fldCharType="end"/>
      </w:r>
      <w:r w:rsidR="00663EBA">
        <w:t>. Se puede observar que l</w:t>
      </w:r>
      <w:r w:rsidR="00321B17">
        <w:t>os</w:t>
      </w:r>
      <w:r w:rsidR="00663EBA">
        <w:t xml:space="preserve"> puntos en cada un</w:t>
      </w:r>
      <w:r w:rsidR="00321B17">
        <w:t>o</w:t>
      </w:r>
      <w:r w:rsidR="00663EBA">
        <w:t xml:space="preserve"> de los </w:t>
      </w:r>
      <w:r w:rsidR="00321B17">
        <w:t>sitios</w:t>
      </w:r>
      <w:r w:rsidR="00663EBA">
        <w:t xml:space="preserve"> de red</w:t>
      </w:r>
      <w:r w:rsidR="00321B17">
        <w:t xml:space="preserve"> corresponden a una nube de puntos distribuida a lo largo de una recta, no se observan los efectos que se observarían si existiesen no linealidades en el movimiento del piezoeléctrico </w:t>
      </w:r>
      <w:r w:rsidR="00321B17">
        <w:fldChar w:fldCharType="begin"/>
      </w:r>
      <w:r w:rsidR="007C66BC">
        <w:instrText xml:space="preserve"> ADDIN EN.CITE &lt;EndNote&gt;&lt;Cite&gt;&lt;Author&gt;Gutmann&lt;/Author&gt;&lt;Year&gt;1998&lt;/Year&gt;&lt;RecNum&gt;46&lt;/RecNum&gt;&lt;DisplayText&gt;[22]&lt;/DisplayText&gt;&lt;record&gt;&lt;rec-number&gt;46&lt;/rec-number&gt;&lt;foreign-keys&gt;&lt;key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321B17">
        <w:fldChar w:fldCharType="separate"/>
      </w:r>
      <w:r w:rsidR="007C66BC">
        <w:rPr>
          <w:noProof/>
        </w:rPr>
        <w:t>[</w:t>
      </w:r>
      <w:hyperlink w:anchor="_ENREF_22" w:tooltip="Gutmann, 1998 #46" w:history="1">
        <w:r w:rsidR="007C66BC">
          <w:rPr>
            <w:noProof/>
          </w:rPr>
          <w:t>22</w:t>
        </w:r>
      </w:hyperlink>
      <w:r w:rsidR="007C66BC">
        <w:rPr>
          <w:noProof/>
        </w:rPr>
        <w:t>]</w:t>
      </w:r>
      <w:r w:rsidR="00321B17">
        <w:fldChar w:fldCharType="end"/>
      </w:r>
      <w:r w:rsidR="00321B17">
        <w:t>.</w:t>
      </w:r>
    </w:p>
    <w:p w:rsidR="00B0462A" w:rsidRDefault="004F79D7" w:rsidP="000E41E6">
      <w:r>
        <w:t xml:space="preserve">Para cada paso se obtuvo una fase, por lo tanto se puede determinar cual es la variación de la </w:t>
      </w:r>
      <w:r w:rsidR="00E34DB9">
        <w:t xml:space="preserve">fase con respecto a la entrada y establecer el movimiento del piezoeléctrico de acuerdo a la frecuencia del tono de entrada. En la </w:t>
      </w:r>
      <w:r w:rsidR="000E41E6">
        <w:fldChar w:fldCharType="begin"/>
      </w:r>
      <w:r w:rsidR="000E41E6">
        <w:instrText xml:space="preserve"> REF _Ref318725193 \h </w:instrText>
      </w:r>
      <w:r w:rsidR="000E41E6">
        <w:fldChar w:fldCharType="separate"/>
      </w:r>
      <w:r w:rsidR="004939FD">
        <w:t xml:space="preserve">Figura </w:t>
      </w:r>
      <w:r w:rsidR="004939FD">
        <w:rPr>
          <w:noProof/>
        </w:rPr>
        <w:t>5</w:t>
      </w:r>
      <w:r w:rsidR="004939FD">
        <w:t>.</w:t>
      </w:r>
      <w:r w:rsidR="004939FD">
        <w:rPr>
          <w:noProof/>
        </w:rPr>
        <w:t>4</w:t>
      </w:r>
      <w:r w:rsidR="000E41E6">
        <w:fldChar w:fldCharType="end"/>
      </w:r>
      <w:r w:rsidR="000E41E6">
        <w:t xml:space="preserve"> se muestra la gráfica de las fases obtenidas para cada paso, las barras de error corresponden a la desviación estándar de las 5 fases calculadas para cada paso. Se puede observar que hay una tendencia lineal entre la fase y la frecuencia de entrada</w:t>
      </w:r>
      <w:r w:rsidR="00B0462A">
        <w:t xml:space="preserve">. La ecuación de la recta que rige esta tendencia es la siguiente </w:t>
      </w:r>
      <w:r w:rsidR="00B0462A">
        <w:fldChar w:fldCharType="begin"/>
      </w:r>
      <w:r w:rsidR="00B0462A">
        <w:instrText xml:space="preserve"> GOTOBUTTON ZEqnNum816895  \* MERGEFORMAT </w:instrText>
      </w:r>
      <w:fldSimple w:instr=" REF ZEqnNum816895 \* Charformat \! \* MERGEFORMAT ">
        <w:r w:rsidR="004939FD">
          <w:instrText>(5.3)</w:instrText>
        </w:r>
      </w:fldSimple>
      <w:r w:rsidR="00B0462A">
        <w:fldChar w:fldCharType="end"/>
      </w:r>
      <w:r w:rsidR="00B0462A">
        <w:t>:</w:t>
      </w:r>
    </w:p>
    <w:p w:rsidR="00B0462A" w:rsidRDefault="00B0462A" w:rsidP="00B0462A">
      <w:pPr>
        <w:pStyle w:val="MTDisplayEquation"/>
      </w:pPr>
      <w:r>
        <w:tab/>
      </w:r>
      <w:r w:rsidRPr="00B0462A">
        <w:rPr>
          <w:position w:val="-12"/>
        </w:rPr>
        <w:object w:dxaOrig="3460" w:dyaOrig="360">
          <v:shape id="_x0000_i1306" type="#_x0000_t75" style="width:173.25pt;height:18pt" o:ole="">
            <v:imagedata r:id="rId551" o:title=""/>
          </v:shape>
          <o:OLEObject Type="Embed" ProgID="Equation.DSMT4" ShapeID="_x0000_i1306" DrawAspect="Content" ObjectID="_1393337512" r:id="rId552"/>
        </w:object>
      </w:r>
      <w:r>
        <w:tab/>
      </w:r>
      <w:r>
        <w:fldChar w:fldCharType="begin"/>
      </w:r>
      <w:r>
        <w:instrText xml:space="preserve"> MACROBUTTON MTPlaceRef \* MERGEFORMAT </w:instrText>
      </w:r>
      <w:fldSimple w:instr=" SEQ MTEqn \h \* MERGEFORMAT "/>
      <w:bookmarkStart w:id="878" w:name="ZEqnNum816895"/>
      <w:r>
        <w:instrText>(</w:instrText>
      </w:r>
      <w:fldSimple w:instr=" SEQ MTChap \c \* Arabic \* MERGEFORMAT ">
        <w:r w:rsidR="004939FD">
          <w:rPr>
            <w:noProof/>
          </w:rPr>
          <w:instrText>5</w:instrText>
        </w:r>
      </w:fldSimple>
      <w:r>
        <w:instrText>.</w:instrText>
      </w:r>
      <w:fldSimple w:instr=" SEQ MTEqn \c \* Arabic \* MERGEFORMAT ">
        <w:r w:rsidR="004939FD">
          <w:rPr>
            <w:noProof/>
          </w:rPr>
          <w:instrText>3</w:instrText>
        </w:r>
      </w:fldSimple>
      <w:r>
        <w:instrText>)</w:instrText>
      </w:r>
      <w:bookmarkEnd w:id="878"/>
      <w:r>
        <w:fldChar w:fldCharType="end"/>
      </w:r>
    </w:p>
    <w:p w:rsidR="000E41E6" w:rsidRDefault="00CB2C57" w:rsidP="000E41E6">
      <w:r>
        <w:t>L</w:t>
      </w:r>
      <w:r w:rsidR="000E41E6">
        <w:t xml:space="preserve">a pendiente de esta recta fue de </w:t>
      </w:r>
      <w:r w:rsidR="000E41E6" w:rsidRPr="000E41E6">
        <w:rPr>
          <w:position w:val="-10"/>
        </w:rPr>
        <w:object w:dxaOrig="1359" w:dyaOrig="340">
          <v:shape id="_x0000_i1307" type="#_x0000_t75" style="width:68.25pt;height:17.25pt" o:ole="">
            <v:imagedata r:id="rId553" o:title=""/>
          </v:shape>
          <o:OLEObject Type="Embed" ProgID="Equation.DSMT4" ShapeID="_x0000_i1307" DrawAspect="Content" ObjectID="_1393337513" r:id="rId554"/>
        </w:object>
      </w:r>
      <w:r w:rsidR="000E41E6">
        <w:t xml:space="preserve">que correspondería a un desplazamiento de </w:t>
      </w:r>
      <w:r w:rsidR="000E41E6" w:rsidRPr="000E41E6">
        <w:rPr>
          <w:position w:val="-10"/>
        </w:rPr>
        <w:object w:dxaOrig="1440" w:dyaOrig="340">
          <v:shape id="_x0000_i1308" type="#_x0000_t75" style="width:1in;height:17.25pt" o:ole="">
            <v:imagedata r:id="rId555" o:title=""/>
          </v:shape>
          <o:OLEObject Type="Embed" ProgID="Equation.DSMT4" ShapeID="_x0000_i1308" DrawAspect="Content" ObjectID="_1393337514" r:id="rId556"/>
        </w:object>
      </w:r>
      <w:r w:rsidR="000E41E6">
        <w:t xml:space="preserve"> ya que la fuente utilizada fue la fuente de filamento de tungsteno con filtro espectral </w:t>
      </w:r>
      <w:r w:rsidR="002A4975">
        <w:t xml:space="preserve">de ancho </w:t>
      </w:r>
      <w:r w:rsidR="002A4975" w:rsidRPr="002A4975">
        <w:rPr>
          <w:position w:val="-6"/>
        </w:rPr>
        <w:object w:dxaOrig="580" w:dyaOrig="279">
          <v:shape id="_x0000_i1309" type="#_x0000_t75" style="width:29.25pt;height:14.25pt" o:ole="">
            <v:imagedata r:id="rId557" o:title=""/>
          </v:shape>
          <o:OLEObject Type="Embed" ProgID="Equation.DSMT4" ShapeID="_x0000_i1309" DrawAspect="Content" ObjectID="_1393337515" r:id="rId558"/>
        </w:object>
      </w:r>
      <w:r w:rsidR="002A4975">
        <w:t xml:space="preserve"> y </w:t>
      </w:r>
      <w:r w:rsidR="000E41E6">
        <w:t xml:space="preserve">centrado en </w:t>
      </w:r>
      <w:r w:rsidR="000E41E6" w:rsidRPr="000E41E6">
        <w:rPr>
          <w:position w:val="-10"/>
        </w:rPr>
        <w:object w:dxaOrig="880" w:dyaOrig="320">
          <v:shape id="_x0000_i1310" type="#_x0000_t75" style="width:44.25pt;height:15.75pt" o:ole="">
            <v:imagedata r:id="rId559" o:title=""/>
          </v:shape>
          <o:OLEObject Type="Embed" ProgID="Equation.DSMT4" ShapeID="_x0000_i1310" DrawAspect="Content" ObjectID="_1393337516" r:id="rId560"/>
        </w:object>
      </w:r>
      <w:r w:rsidR="002A4975">
        <w:t xml:space="preserve">. Sin embargo se puede ver que mientras mas pequeño es el paso, mayor es el error, esto puede deberse a la amplitud de las vibraciones </w:t>
      </w:r>
      <w:r w:rsidR="002A4975">
        <w:lastRenderedPageBreak/>
        <w:t>mecánicas que su efecto es más evidente cuando los pasos son mas pequeños que cuando los pasos son mayores.</w:t>
      </w:r>
    </w:p>
    <w:p w:rsidR="00E34DB9" w:rsidRDefault="00E34DB9"/>
    <w:tbl>
      <w:tblPr>
        <w:tblW w:w="0" w:type="auto"/>
        <w:tblLook w:val="04A0" w:firstRow="1" w:lastRow="0" w:firstColumn="1" w:lastColumn="0" w:noHBand="0" w:noVBand="1"/>
      </w:tblPr>
      <w:tblGrid>
        <w:gridCol w:w="9337"/>
      </w:tblGrid>
      <w:tr w:rsidR="000326E8" w:rsidTr="0042651E">
        <w:tc>
          <w:tcPr>
            <w:tcW w:w="9261" w:type="dxa"/>
            <w:shd w:val="clear" w:color="auto" w:fill="auto"/>
          </w:tcPr>
          <w:p w:rsidR="009C78F8" w:rsidRDefault="006C6ED6" w:rsidP="009C78F8">
            <w:pPr>
              <w:pStyle w:val="Imagenes"/>
            </w:pPr>
            <w:r>
              <w:pict>
                <v:shape id="_x0000_i1311" type="#_x0000_t75" style="width:451.5pt;height:267.75pt">
                  <v:imagedata r:id="rId561" o:title="sitios de red DC" croptop="1956f" cropbottom="5246f" cropleft="6142f" cropright="4851f"/>
                </v:shape>
              </w:pict>
            </w:r>
            <w:r>
              <w:pict>
                <v:shape id="_x0000_i1312" type="#_x0000_t75" style="width:302.25pt;height:98.25pt">
                  <v:imagedata r:id="rId562" o:title="sitios%20de%20red%20DC2" croptop="1552f" cropbottom="42592f" cropleft="6142f" cropright="22846f"/>
                </v:shape>
              </w:pict>
            </w:r>
          </w:p>
          <w:p w:rsidR="009C78F8" w:rsidRDefault="009C78F8" w:rsidP="009C78F8">
            <w:pPr>
              <w:pStyle w:val="Epgrafe"/>
            </w:pPr>
            <w:bookmarkStart w:id="879" w:name="_Ref318720360"/>
            <w:r>
              <w:t xml:space="preserve">Figura </w:t>
            </w:r>
            <w:fldSimple w:instr=" STYLEREF 1 \s ">
              <w:r w:rsidR="004939FD">
                <w:rPr>
                  <w:noProof/>
                </w:rPr>
                <w:t>5</w:t>
              </w:r>
            </w:fldSimple>
            <w:r w:rsidR="001F202F">
              <w:t>.</w:t>
            </w:r>
            <w:fldSimple w:instr=" SEQ Figura \* ARABIC \s 1 ">
              <w:r w:rsidR="004939FD">
                <w:rPr>
                  <w:noProof/>
                </w:rPr>
                <w:t>3</w:t>
              </w:r>
            </w:fldSimple>
            <w:bookmarkEnd w:id="879"/>
            <w:r>
              <w:t>: Mapas de sitios de red para diferentes pasos de frecuencia.</w:t>
            </w:r>
          </w:p>
          <w:p w:rsidR="000326E8" w:rsidRDefault="000326E8" w:rsidP="009C78F8">
            <w:pPr>
              <w:pStyle w:val="Imagenes"/>
            </w:pPr>
          </w:p>
        </w:tc>
      </w:tr>
    </w:tbl>
    <w:p w:rsidR="000326E8" w:rsidRDefault="000326E8"/>
    <w:tbl>
      <w:tblPr>
        <w:tblW w:w="0" w:type="auto"/>
        <w:tblLook w:val="04A0" w:firstRow="1" w:lastRow="0" w:firstColumn="1" w:lastColumn="0" w:noHBand="0" w:noVBand="1"/>
      </w:tblPr>
      <w:tblGrid>
        <w:gridCol w:w="9261"/>
      </w:tblGrid>
      <w:tr w:rsidR="00E34DB9" w:rsidTr="0042651E">
        <w:tc>
          <w:tcPr>
            <w:tcW w:w="9261" w:type="dxa"/>
            <w:shd w:val="clear" w:color="auto" w:fill="auto"/>
          </w:tcPr>
          <w:p w:rsidR="00E34DB9" w:rsidRDefault="006C6ED6" w:rsidP="00E34DB9">
            <w:pPr>
              <w:pStyle w:val="Imagenes"/>
            </w:pPr>
            <w:r>
              <w:lastRenderedPageBreak/>
              <w:pict>
                <v:shape id="_x0000_i1313" type="#_x0000_t75" style="width:420pt;height:315pt">
                  <v:imagedata r:id="rId563" o:title="linealidadSitiosDC"/>
                </v:shape>
              </w:pict>
            </w:r>
          </w:p>
          <w:p w:rsidR="00E34DB9" w:rsidRDefault="00E34DB9" w:rsidP="00E34DB9">
            <w:pPr>
              <w:pStyle w:val="Epgrafe"/>
            </w:pPr>
            <w:bookmarkStart w:id="880" w:name="_Ref318725193"/>
            <w:r>
              <w:t xml:space="preserve">Figura </w:t>
            </w:r>
            <w:fldSimple w:instr=" STYLEREF 1 \s ">
              <w:r w:rsidR="004939FD">
                <w:rPr>
                  <w:noProof/>
                </w:rPr>
                <w:t>5</w:t>
              </w:r>
            </w:fldSimple>
            <w:r w:rsidR="001F202F">
              <w:t>.</w:t>
            </w:r>
            <w:fldSimple w:instr=" SEQ Figura \* ARABIC \s 1 ">
              <w:r w:rsidR="004939FD">
                <w:rPr>
                  <w:noProof/>
                </w:rPr>
                <w:t>4</w:t>
              </w:r>
            </w:fldSimple>
            <w:bookmarkEnd w:id="880"/>
            <w:r w:rsidR="000E41E6">
              <w:t>: Fase vs. Entrada de la señal DC</w:t>
            </w:r>
          </w:p>
        </w:tc>
      </w:tr>
    </w:tbl>
    <w:p w:rsidR="00E34DB9" w:rsidRDefault="00E34DB9"/>
    <w:p w:rsidR="00E34DB9" w:rsidRDefault="002A4975" w:rsidP="002A4975">
      <w:pPr>
        <w:pStyle w:val="Ttulo3"/>
      </w:pPr>
      <w:bookmarkStart w:id="881" w:name="_Toc319497162"/>
      <w:r>
        <w:t>Señal AC</w:t>
      </w:r>
      <w:bookmarkEnd w:id="881"/>
    </w:p>
    <w:p w:rsidR="002A4975" w:rsidRDefault="002A4975" w:rsidP="002A4975">
      <w:r>
        <w:t>Al igual que para la señal DC se realizó un barrido para observar los sitios de red y determinar la relación entre el voltaje aplicado en la tarjeta NI6023E y la fase óptica que se traduce en el desplazamiento del piezoeléctrico.</w:t>
      </w:r>
    </w:p>
    <w:p w:rsidR="002A4975" w:rsidRPr="002A4975" w:rsidRDefault="009456CB" w:rsidP="002A4975">
      <w:r>
        <w:t xml:space="preserve">Los pasos fueron </w:t>
      </w:r>
      <w:r w:rsidR="002A4975">
        <w:t xml:space="preserve">desde </w:t>
      </w:r>
      <w:r w:rsidR="00AF1BEB" w:rsidRPr="002A4975">
        <w:rPr>
          <w:position w:val="-10"/>
        </w:rPr>
        <w:object w:dxaOrig="520" w:dyaOrig="320">
          <v:shape id="_x0000_i1314" type="#_x0000_t75" style="width:26.25pt;height:15.75pt" o:ole="">
            <v:imagedata r:id="rId564" o:title=""/>
          </v:shape>
          <o:OLEObject Type="Embed" ProgID="Equation.DSMT4" ShapeID="_x0000_i1314" DrawAspect="Content" ObjectID="_1393337517" r:id="rId565"/>
        </w:object>
      </w:r>
      <w:r>
        <w:t xml:space="preserve">hasta </w:t>
      </w:r>
      <w:r w:rsidRPr="009456CB">
        <w:rPr>
          <w:position w:val="-6"/>
        </w:rPr>
        <w:object w:dxaOrig="340" w:dyaOrig="279">
          <v:shape id="_x0000_i1315" type="#_x0000_t75" style="width:17.25pt;height:14.25pt" o:ole="">
            <v:imagedata r:id="rId566" o:title=""/>
          </v:shape>
          <o:OLEObject Type="Embed" ProgID="Equation.DSMT4" ShapeID="_x0000_i1315" DrawAspect="Content" ObjectID="_1393337518" r:id="rId567"/>
        </w:object>
      </w:r>
      <w:r>
        <w:t xml:space="preserve"> </w:t>
      </w:r>
      <w:r w:rsidR="00997FD1">
        <w:t xml:space="preserve">con pasos de </w:t>
      </w:r>
      <w:r w:rsidR="00997FD1" w:rsidRPr="00997FD1">
        <w:rPr>
          <w:position w:val="-10"/>
        </w:rPr>
        <w:object w:dxaOrig="520" w:dyaOrig="320">
          <v:shape id="_x0000_i1316" type="#_x0000_t75" style="width:26.25pt;height:15.75pt" o:ole="">
            <v:imagedata r:id="rId568" o:title=""/>
          </v:shape>
          <o:OLEObject Type="Embed" ProgID="Equation.DSMT4" ShapeID="_x0000_i1316" DrawAspect="Content" ObjectID="_1393337519" r:id="rId569"/>
        </w:object>
      </w:r>
      <w:r>
        <w:t xml:space="preserve">comenzando a tomar las primeras imágenes desde los </w:t>
      </w:r>
      <w:r w:rsidRPr="009456CB">
        <w:rPr>
          <w:position w:val="-6"/>
        </w:rPr>
        <w:object w:dxaOrig="620" w:dyaOrig="279">
          <v:shape id="_x0000_i1317" type="#_x0000_t75" style="width:30.75pt;height:14.25pt" o:ole="">
            <v:imagedata r:id="rId570" o:title=""/>
          </v:shape>
          <o:OLEObject Type="Embed" ProgID="Equation.DSMT4" ShapeID="_x0000_i1317" DrawAspect="Content" ObjectID="_1393337520" r:id="rId571"/>
        </w:object>
      </w:r>
      <w:r>
        <w:t xml:space="preserve">, de esta forma la última imagen del último paso se tomará con un voltaje de </w:t>
      </w:r>
      <w:r w:rsidRPr="009456CB">
        <w:rPr>
          <w:position w:val="-6"/>
        </w:rPr>
        <w:object w:dxaOrig="460" w:dyaOrig="279">
          <v:shape id="_x0000_i1318" type="#_x0000_t75" style="width:23.25pt;height:14.25pt" o:ole="">
            <v:imagedata r:id="rId572" o:title=""/>
          </v:shape>
          <o:OLEObject Type="Embed" ProgID="Equation.DSMT4" ShapeID="_x0000_i1318" DrawAspect="Content" ObjectID="_1393337521" r:id="rId573"/>
        </w:object>
      </w:r>
      <w:r>
        <w:t xml:space="preserve">. Cada desplazamiento se repitió 5 veces y entre cada imagen obtenida se hacia espera de </w:t>
      </w:r>
      <w:r w:rsidRPr="009456CB">
        <w:rPr>
          <w:position w:val="-6"/>
        </w:rPr>
        <w:object w:dxaOrig="300" w:dyaOrig="279">
          <v:shape id="_x0000_i1319" type="#_x0000_t75" style="width:15pt;height:14.25pt" o:ole="">
            <v:imagedata r:id="rId574" o:title=""/>
          </v:shape>
          <o:OLEObject Type="Embed" ProgID="Equation.DSMT4" ShapeID="_x0000_i1319" DrawAspect="Content" ObjectID="_1393337522" r:id="rId575"/>
        </w:object>
      </w:r>
      <w:r>
        <w:t xml:space="preserve"> para que el circuito y el piezoeléctrico se estabilizaran. </w:t>
      </w:r>
      <w:r w:rsidR="00997FD1">
        <w:t xml:space="preserve">En la </w:t>
      </w:r>
      <w:r>
        <w:fldChar w:fldCharType="begin"/>
      </w:r>
      <w:r>
        <w:instrText xml:space="preserve"> REF _Ref318727325 \h </w:instrText>
      </w:r>
      <w:r>
        <w:fldChar w:fldCharType="separate"/>
      </w:r>
      <w:r w:rsidR="004939FD">
        <w:t xml:space="preserve">Figura </w:t>
      </w:r>
      <w:r w:rsidR="004939FD">
        <w:rPr>
          <w:noProof/>
        </w:rPr>
        <w:t>5</w:t>
      </w:r>
      <w:r w:rsidR="004939FD">
        <w:t>.</w:t>
      </w:r>
      <w:r w:rsidR="004939FD">
        <w:rPr>
          <w:noProof/>
        </w:rPr>
        <w:t>5</w:t>
      </w:r>
      <w:r>
        <w:fldChar w:fldCharType="end"/>
      </w:r>
      <w:r w:rsidR="00997FD1">
        <w:t xml:space="preserve"> se pueden observar algunos de los sitios de red obtenidos.</w:t>
      </w:r>
    </w:p>
    <w:tbl>
      <w:tblPr>
        <w:tblW w:w="0" w:type="auto"/>
        <w:tblLook w:val="04A0" w:firstRow="1" w:lastRow="0" w:firstColumn="1" w:lastColumn="0" w:noHBand="0" w:noVBand="1"/>
      </w:tblPr>
      <w:tblGrid>
        <w:gridCol w:w="9309"/>
      </w:tblGrid>
      <w:tr w:rsidR="00427E14" w:rsidTr="0042651E">
        <w:trPr>
          <w:trHeight w:val="70"/>
        </w:trPr>
        <w:tc>
          <w:tcPr>
            <w:tcW w:w="9236" w:type="dxa"/>
            <w:shd w:val="clear" w:color="auto" w:fill="auto"/>
          </w:tcPr>
          <w:p w:rsidR="00427E14" w:rsidRDefault="006C6ED6" w:rsidP="009C78F8">
            <w:pPr>
              <w:pStyle w:val="Imagenes"/>
            </w:pPr>
            <w:r>
              <w:lastRenderedPageBreak/>
              <w:pict>
                <v:shape id="_x0000_i1320" type="#_x0000_t75" style="width:454.5pt;height:278.25pt">
                  <v:imagedata r:id="rId576" o:title="sitios de red AC" cropbottom="4955f" cropleft="6038f" cropright="4542f"/>
                </v:shape>
              </w:pict>
            </w:r>
          </w:p>
          <w:p w:rsidR="009456CB" w:rsidRDefault="006C6ED6" w:rsidP="009456CB">
            <w:pPr>
              <w:pStyle w:val="Imagenes"/>
            </w:pPr>
            <w:r>
              <w:pict>
                <v:shape id="_x0000_i1321" type="#_x0000_t75" style="width:149.25pt;height:94.5pt;mso-position-vertical:absolute">
                  <v:imagedata r:id="rId577" o:title="sitios de red AC2" croptop="1366f" cropbottom="43554f" cropleft="6038f" cropright="41483f"/>
                </v:shape>
              </w:pict>
            </w:r>
          </w:p>
          <w:p w:rsidR="00427E14" w:rsidRDefault="009456CB" w:rsidP="009456CB">
            <w:pPr>
              <w:pStyle w:val="Epgrafe"/>
            </w:pPr>
            <w:bookmarkStart w:id="882" w:name="_Ref318727325"/>
            <w:r>
              <w:t xml:space="preserve">Figura </w:t>
            </w:r>
            <w:fldSimple w:instr=" STYLEREF 1 \s ">
              <w:r w:rsidR="004939FD">
                <w:rPr>
                  <w:noProof/>
                </w:rPr>
                <w:t>5</w:t>
              </w:r>
            </w:fldSimple>
            <w:r w:rsidR="001F202F">
              <w:t>.</w:t>
            </w:r>
            <w:fldSimple w:instr=" SEQ Figura \* ARABIC \s 1 ">
              <w:r w:rsidR="004939FD">
                <w:rPr>
                  <w:noProof/>
                </w:rPr>
                <w:t>5</w:t>
              </w:r>
            </w:fldSimple>
            <w:bookmarkEnd w:id="882"/>
            <w:r>
              <w:t>: Sitios de red para la señal AC</w:t>
            </w:r>
          </w:p>
        </w:tc>
      </w:tr>
    </w:tbl>
    <w:p w:rsidR="009456CB" w:rsidRDefault="009456CB" w:rsidP="00FE2EB9">
      <w:r>
        <w:t>Nuevamente se obtuvo para cada desplazamiento unos sitios de red que mantienen una distribución de punto a lo largo de una recta, no se observa la existencia de no linealidades en la forma de las distribuciones de puntos, por lo que el piezoeléctrico se puede decir que se está desplazando en el eje perpendicular al plano de la muestra</w:t>
      </w:r>
      <w:r w:rsidR="007751A9">
        <w:t xml:space="preserve"> </w:t>
      </w:r>
      <w:r w:rsidR="007751A9">
        <w:fldChar w:fldCharType="begin"/>
      </w:r>
      <w:r w:rsidR="007C66BC">
        <w:instrText xml:space="preserve"> ADDIN EN.CITE &lt;EndNote&gt;&lt;Cite&gt;&lt;Author&gt;Gutmann&lt;/Author&gt;&lt;Year&gt;1998&lt;/Year&gt;&lt;RecNum&gt;46&lt;/RecNum&gt;&lt;DisplayText&gt;[22]&lt;/DisplayText&gt;&lt;record&gt;&lt;rec-number&gt;46&lt;/rec-number&gt;&lt;foreign-keys&gt;&lt;key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7751A9">
        <w:fldChar w:fldCharType="separate"/>
      </w:r>
      <w:r w:rsidR="007C66BC">
        <w:rPr>
          <w:noProof/>
        </w:rPr>
        <w:t>[</w:t>
      </w:r>
      <w:hyperlink w:anchor="_ENREF_22" w:tooltip="Gutmann, 1998 #46" w:history="1">
        <w:r w:rsidR="007C66BC">
          <w:rPr>
            <w:noProof/>
          </w:rPr>
          <w:t>22</w:t>
        </w:r>
      </w:hyperlink>
      <w:r w:rsidR="007C66BC">
        <w:rPr>
          <w:noProof/>
        </w:rPr>
        <w:t>]</w:t>
      </w:r>
      <w:r w:rsidR="007751A9">
        <w:fldChar w:fldCharType="end"/>
      </w:r>
      <w:r>
        <w:t>.</w:t>
      </w:r>
    </w:p>
    <w:p w:rsidR="00427E14" w:rsidRDefault="007751A9" w:rsidP="00FE2EB9">
      <w:r>
        <w:t xml:space="preserve">Con las rectas obtenidas para cada sitio de red, se realizó una gráfica similar a la </w:t>
      </w:r>
      <w:r w:rsidR="009456CB">
        <w:t xml:space="preserve"> </w:t>
      </w:r>
      <w:r>
        <w:fldChar w:fldCharType="begin"/>
      </w:r>
      <w:r>
        <w:instrText xml:space="preserve"> REF _Ref318725193 \h </w:instrText>
      </w:r>
      <w:r>
        <w:fldChar w:fldCharType="separate"/>
      </w:r>
      <w:r w:rsidR="004939FD">
        <w:t xml:space="preserve">Figura </w:t>
      </w:r>
      <w:r w:rsidR="004939FD">
        <w:rPr>
          <w:noProof/>
        </w:rPr>
        <w:t>5</w:t>
      </w:r>
      <w:r w:rsidR="004939FD">
        <w:t>.</w:t>
      </w:r>
      <w:r w:rsidR="004939FD">
        <w:rPr>
          <w:noProof/>
        </w:rPr>
        <w:t>4</w:t>
      </w:r>
      <w:r>
        <w:fldChar w:fldCharType="end"/>
      </w:r>
      <w:r>
        <w:t xml:space="preserve">  donde se observa la tendencia de la fase resultante con respecto al voltaje que se inyecta a través de la tarjeta NI-6023E. La gráfica se puede ver en la </w:t>
      </w:r>
      <w:r w:rsidR="00997FD1">
        <w:fldChar w:fldCharType="begin"/>
      </w:r>
      <w:r w:rsidR="00997FD1">
        <w:instrText xml:space="preserve"> REF _Ref318730014 \h </w:instrText>
      </w:r>
      <w:r w:rsidR="00997FD1">
        <w:fldChar w:fldCharType="separate"/>
      </w:r>
      <w:r w:rsidR="004939FD">
        <w:t xml:space="preserve">Figura </w:t>
      </w:r>
      <w:r w:rsidR="004939FD">
        <w:rPr>
          <w:noProof/>
        </w:rPr>
        <w:t>5</w:t>
      </w:r>
      <w:r w:rsidR="004939FD">
        <w:t>.</w:t>
      </w:r>
      <w:r w:rsidR="004939FD">
        <w:rPr>
          <w:noProof/>
        </w:rPr>
        <w:t>6</w:t>
      </w:r>
      <w:r w:rsidR="00997FD1">
        <w:fldChar w:fldCharType="end"/>
      </w:r>
      <w:r w:rsidR="002E7367">
        <w:t>. Las barras de error corresponden a la desviación estándar de las 5 veces que se repite el proceso para cada paso.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261"/>
      </w:tblGrid>
      <w:tr w:rsidR="007751A9" w:rsidTr="0042651E">
        <w:tc>
          <w:tcPr>
            <w:tcW w:w="9261" w:type="dxa"/>
            <w:shd w:val="clear" w:color="auto" w:fill="auto"/>
          </w:tcPr>
          <w:p w:rsidR="00997FD1" w:rsidRDefault="006C6ED6" w:rsidP="00997FD1">
            <w:pPr>
              <w:pStyle w:val="Imagenes"/>
            </w:pPr>
            <w:r>
              <w:lastRenderedPageBreak/>
              <w:pict>
                <v:shape id="_x0000_i1322" type="#_x0000_t75" style="width:420pt;height:315pt">
                  <v:imagedata r:id="rId578" o:title="linealidadSitiosAC2"/>
                </v:shape>
              </w:pict>
            </w:r>
          </w:p>
          <w:p w:rsidR="007751A9" w:rsidRDefault="00997FD1" w:rsidP="002E7367">
            <w:pPr>
              <w:pStyle w:val="Epgrafe"/>
            </w:pPr>
            <w:bookmarkStart w:id="883" w:name="_Ref318730014"/>
            <w:r>
              <w:t xml:space="preserve">Figura </w:t>
            </w:r>
            <w:fldSimple w:instr=" STYLEREF 1 \s ">
              <w:r w:rsidR="004939FD">
                <w:rPr>
                  <w:noProof/>
                </w:rPr>
                <w:t>5</w:t>
              </w:r>
            </w:fldSimple>
            <w:r w:rsidR="001F202F">
              <w:t>.</w:t>
            </w:r>
            <w:fldSimple w:instr=" SEQ Figura \* ARABIC \s 1 ">
              <w:r w:rsidR="004939FD">
                <w:rPr>
                  <w:noProof/>
                </w:rPr>
                <w:t>6</w:t>
              </w:r>
            </w:fldSimple>
            <w:bookmarkEnd w:id="883"/>
            <w:r w:rsidR="002E7367">
              <w:t>: Fase vs. Entrada de la señal AC</w:t>
            </w:r>
          </w:p>
        </w:tc>
      </w:tr>
    </w:tbl>
    <w:p w:rsidR="00CB2C57" w:rsidRDefault="002E7367" w:rsidP="002E7367">
      <w:r>
        <w:t xml:space="preserve">En esta gráfica se observa una clara tendencia a partir de </w:t>
      </w:r>
      <w:r w:rsidRPr="002E7367">
        <w:rPr>
          <w:position w:val="-6"/>
        </w:rPr>
        <w:object w:dxaOrig="320" w:dyaOrig="279">
          <v:shape id="_x0000_i1323" type="#_x0000_t75" style="width:15.75pt;height:14.25pt" o:ole="">
            <v:imagedata r:id="rId579" o:title=""/>
          </v:shape>
          <o:OLEObject Type="Embed" ProgID="Equation.DSMT4" ShapeID="_x0000_i1323" DrawAspect="Content" ObjectID="_1393337523" r:id="rId580"/>
        </w:object>
      </w:r>
      <w:r>
        <w:t xml:space="preserve"> hasta aproximadamente </w:t>
      </w:r>
      <w:r w:rsidRPr="002E7367">
        <w:rPr>
          <w:position w:val="-10"/>
        </w:rPr>
        <w:object w:dxaOrig="560" w:dyaOrig="320">
          <v:shape id="_x0000_i1324" type="#_x0000_t75" style="width:27.75pt;height:15.75pt" o:ole="">
            <v:imagedata r:id="rId581" o:title=""/>
          </v:shape>
          <o:OLEObject Type="Embed" ProgID="Equation.DSMT4" ShapeID="_x0000_i1324" DrawAspect="Content" ObjectID="_1393337524" r:id="rId582"/>
        </w:object>
      </w:r>
      <w:r>
        <w:t xml:space="preserve"> cuya línea de tendencia</w:t>
      </w:r>
      <w:r w:rsidR="00CB2C57">
        <w:t xml:space="preserve"> corresponde a una recta con la ecuación</w:t>
      </w:r>
      <w:r w:rsidR="00C3484B">
        <w:t xml:space="preserve"> </w:t>
      </w:r>
      <w:r w:rsidR="00C3484B">
        <w:fldChar w:fldCharType="begin"/>
      </w:r>
      <w:r w:rsidR="00C3484B">
        <w:instrText xml:space="preserve"> GOTOBUTTON ZEqnNum234149  \* MERGEFORMAT </w:instrText>
      </w:r>
      <w:fldSimple w:instr=" REF ZEqnNum234149 \* Charformat \! \* MERGEFORMAT ">
        <w:r w:rsidR="004939FD">
          <w:instrText>(5.4)</w:instrText>
        </w:r>
      </w:fldSimple>
      <w:r w:rsidR="00C3484B">
        <w:fldChar w:fldCharType="end"/>
      </w:r>
      <w:r w:rsidR="00CB2C57">
        <w:t>:</w:t>
      </w:r>
    </w:p>
    <w:p w:rsidR="00CB2C57" w:rsidRDefault="00CB2C57" w:rsidP="00CB2C57">
      <w:pPr>
        <w:pStyle w:val="MTDisplayEquation"/>
      </w:pPr>
      <w:r>
        <w:tab/>
      </w:r>
      <w:r w:rsidR="00C3484B" w:rsidRPr="00C3484B">
        <w:rPr>
          <w:position w:val="-12"/>
        </w:rPr>
        <w:object w:dxaOrig="3100" w:dyaOrig="360">
          <v:shape id="_x0000_i1325" type="#_x0000_t75" style="width:155.25pt;height:18pt" o:ole="">
            <v:imagedata r:id="rId583" o:title=""/>
          </v:shape>
          <o:OLEObject Type="Embed" ProgID="Equation.DSMT4" ShapeID="_x0000_i1325" DrawAspect="Content" ObjectID="_1393337525" r:id="rId584"/>
        </w:object>
      </w:r>
      <w:r>
        <w:tab/>
      </w:r>
      <w:r>
        <w:fldChar w:fldCharType="begin"/>
      </w:r>
      <w:r>
        <w:instrText xml:space="preserve"> MACROBUTTON MTPlaceRef \* MERGEFORMAT </w:instrText>
      </w:r>
      <w:fldSimple w:instr=" SEQ MTEqn \h \* MERGEFORMAT "/>
      <w:bookmarkStart w:id="884" w:name="ZEqnNum234149"/>
      <w:r>
        <w:instrText>(</w:instrText>
      </w:r>
      <w:fldSimple w:instr=" SEQ MTChap \c \* Arabic \* MERGEFORMAT ">
        <w:r w:rsidR="004939FD">
          <w:rPr>
            <w:noProof/>
          </w:rPr>
          <w:instrText>5</w:instrText>
        </w:r>
      </w:fldSimple>
      <w:r>
        <w:instrText>.</w:instrText>
      </w:r>
      <w:fldSimple w:instr=" SEQ MTEqn \c \* Arabic \* MERGEFORMAT ">
        <w:r w:rsidR="004939FD">
          <w:rPr>
            <w:noProof/>
          </w:rPr>
          <w:instrText>4</w:instrText>
        </w:r>
      </w:fldSimple>
      <w:r>
        <w:instrText>)</w:instrText>
      </w:r>
      <w:bookmarkEnd w:id="884"/>
      <w:r>
        <w:fldChar w:fldCharType="end"/>
      </w:r>
    </w:p>
    <w:p w:rsidR="002E7367" w:rsidRDefault="00C3484B" w:rsidP="002E7367">
      <w:r>
        <w:t>La recta</w:t>
      </w:r>
      <w:r w:rsidR="002E7367">
        <w:t xml:space="preserve"> tiene una pendiente de </w:t>
      </w:r>
      <w:r w:rsidR="002E7367" w:rsidRPr="002E7367">
        <w:rPr>
          <w:position w:val="-10"/>
        </w:rPr>
        <w:object w:dxaOrig="1219" w:dyaOrig="340">
          <v:shape id="_x0000_i1326" type="#_x0000_t75" style="width:60.75pt;height:17.25pt" o:ole="">
            <v:imagedata r:id="rId585" o:title=""/>
          </v:shape>
          <o:OLEObject Type="Embed" ProgID="Equation.DSMT4" ShapeID="_x0000_i1326" DrawAspect="Content" ObjectID="_1393337526" r:id="rId586"/>
        </w:object>
      </w:r>
      <w:r w:rsidR="002E7367">
        <w:t xml:space="preserve"> lo que equivale a </w:t>
      </w:r>
      <w:r w:rsidR="002E7367" w:rsidRPr="002E7367">
        <w:rPr>
          <w:position w:val="-10"/>
        </w:rPr>
        <w:object w:dxaOrig="1320" w:dyaOrig="340">
          <v:shape id="_x0000_i1327" type="#_x0000_t75" style="width:66pt;height:17.25pt" o:ole="">
            <v:imagedata r:id="rId587" o:title=""/>
          </v:shape>
          <o:OLEObject Type="Embed" ProgID="Equation.DSMT4" ShapeID="_x0000_i1327" DrawAspect="Content" ObjectID="_1393337527" r:id="rId588"/>
        </w:object>
      </w:r>
      <w:r w:rsidR="002E7367">
        <w:t xml:space="preserve">con un offset de </w:t>
      </w:r>
      <w:r w:rsidR="002E7367" w:rsidRPr="002E7367">
        <w:rPr>
          <w:position w:val="-10"/>
        </w:rPr>
        <w:object w:dxaOrig="780" w:dyaOrig="320">
          <v:shape id="_x0000_i1328" type="#_x0000_t75" style="width:39pt;height:15.75pt" o:ole="">
            <v:imagedata r:id="rId589" o:title=""/>
          </v:shape>
          <o:OLEObject Type="Embed" ProgID="Equation.DSMT4" ShapeID="_x0000_i1328" DrawAspect="Content" ObjectID="_1393337528" r:id="rId590"/>
        </w:object>
      </w:r>
      <w:r w:rsidR="002E7367">
        <w:t xml:space="preserve"> que equivale a </w:t>
      </w:r>
      <w:r w:rsidR="002E7367" w:rsidRPr="002E7367">
        <w:rPr>
          <w:position w:val="-10"/>
        </w:rPr>
        <w:object w:dxaOrig="940" w:dyaOrig="320">
          <v:shape id="_x0000_i1329" type="#_x0000_t75" style="width:47.25pt;height:15.75pt" o:ole="">
            <v:imagedata r:id="rId591" o:title=""/>
          </v:shape>
          <o:OLEObject Type="Embed" ProgID="Equation.DSMT4" ShapeID="_x0000_i1329" DrawAspect="Content" ObjectID="_1393337529" r:id="rId592"/>
        </w:object>
      </w:r>
      <w:r w:rsidR="002E7367">
        <w:t xml:space="preserve"> en desplazamiento del piezoeléctrico. A menor voltaje de entrada se hace más evidente la desviación de la línea de tendencia, esto como se mencionó para el análisis del comportamiento de la etapa que genera la señal DC puede deberse a las vibraciones mecánicas que mientras mas pequeño es el paso, mayor es el efecto que producen en un análisis como este. </w:t>
      </w:r>
    </w:p>
    <w:p w:rsidR="002E7367" w:rsidRDefault="002E7367" w:rsidP="002E7367">
      <w:r>
        <w:t>Se utilizó el simulador para determinar si era posible replicar las desviaciones de la línea de tendencia</w:t>
      </w:r>
      <w:r w:rsidR="00F46D6A">
        <w:t xml:space="preserve"> cuando el paso es muy pequeño, </w:t>
      </w:r>
      <w:r>
        <w:t xml:space="preserve">variando </w:t>
      </w:r>
      <w:r w:rsidR="00855D7E">
        <w:t>únicamente</w:t>
      </w:r>
      <w:r>
        <w:t xml:space="preserve"> la amplitud del ruido introducido. </w:t>
      </w:r>
      <w:r w:rsidR="00F46D6A">
        <w:t xml:space="preserve">La simulación consistió en realizar un barrido desde una fase de </w:t>
      </w:r>
      <w:r w:rsidR="00F46D6A" w:rsidRPr="00F46D6A">
        <w:rPr>
          <w:position w:val="-6"/>
        </w:rPr>
        <w:object w:dxaOrig="279" w:dyaOrig="279">
          <v:shape id="_x0000_i1330" type="#_x0000_t75" style="width:14.25pt;height:14.25pt" o:ole="">
            <v:imagedata r:id="rId593" o:title=""/>
          </v:shape>
          <o:OLEObject Type="Embed" ProgID="Equation.DSMT4" ShapeID="_x0000_i1330" DrawAspect="Content" ObjectID="_1393337530" r:id="rId594"/>
        </w:object>
      </w:r>
      <w:r w:rsidR="00F46D6A">
        <w:t xml:space="preserve">hasta una fase </w:t>
      </w:r>
      <w:r w:rsidR="00F46D6A">
        <w:lastRenderedPageBreak/>
        <w:t xml:space="preserve">de </w:t>
      </w:r>
      <w:r w:rsidR="00F46D6A" w:rsidRPr="00F46D6A">
        <w:rPr>
          <w:position w:val="-6"/>
        </w:rPr>
        <w:object w:dxaOrig="499" w:dyaOrig="279">
          <v:shape id="_x0000_i1331" type="#_x0000_t75" style="width:24.75pt;height:14.25pt" o:ole="">
            <v:imagedata r:id="rId595" o:title=""/>
          </v:shape>
          <o:OLEObject Type="Embed" ProgID="Equation.DSMT4" ShapeID="_x0000_i1331" DrawAspect="Content" ObjectID="_1393337531" r:id="rId596"/>
        </w:object>
      </w:r>
      <w:r w:rsidR="00F46D6A">
        <w:t xml:space="preserve"> con pasos de </w:t>
      </w:r>
      <w:r w:rsidR="00F46D6A" w:rsidRPr="00F46D6A">
        <w:rPr>
          <w:position w:val="-6"/>
        </w:rPr>
        <w:object w:dxaOrig="279" w:dyaOrig="279">
          <v:shape id="_x0000_i1332" type="#_x0000_t75" style="width:14.25pt;height:14.25pt" o:ole="">
            <v:imagedata r:id="rId597" o:title=""/>
          </v:shape>
          <o:OLEObject Type="Embed" ProgID="Equation.DSMT4" ShapeID="_x0000_i1332" DrawAspect="Content" ObjectID="_1393337532" r:id="rId598"/>
        </w:object>
      </w:r>
      <w:r w:rsidR="00F46D6A">
        <w:t xml:space="preserve">, repitiendo 10 veces el proceso para cada paso. La fuente utilizada fue una fuente gaussiana centrada en </w:t>
      </w:r>
      <w:r w:rsidR="00F46D6A" w:rsidRPr="00F46D6A">
        <w:rPr>
          <w:position w:val="-10"/>
        </w:rPr>
        <w:object w:dxaOrig="880" w:dyaOrig="320">
          <v:shape id="_x0000_i1333" type="#_x0000_t75" style="width:44.25pt;height:15.75pt" o:ole="">
            <v:imagedata r:id="rId599" o:title=""/>
          </v:shape>
          <o:OLEObject Type="Embed" ProgID="Equation.DSMT4" ShapeID="_x0000_i1333" DrawAspect="Content" ObjectID="_1393337533" r:id="rId600"/>
        </w:object>
      </w:r>
      <w:r w:rsidR="00F46D6A">
        <w:t xml:space="preserve"> y con ancho espectral de </w:t>
      </w:r>
      <w:r w:rsidR="00F46D6A" w:rsidRPr="00F46D6A">
        <w:rPr>
          <w:position w:val="-6"/>
        </w:rPr>
        <w:object w:dxaOrig="580" w:dyaOrig="279">
          <v:shape id="_x0000_i1334" type="#_x0000_t75" style="width:29.25pt;height:14.25pt" o:ole="">
            <v:imagedata r:id="rId601" o:title=""/>
          </v:shape>
          <o:OLEObject Type="Embed" ProgID="Equation.DSMT4" ShapeID="_x0000_i1334" DrawAspect="Content" ObjectID="_1393337534" r:id="rId602"/>
        </w:object>
      </w:r>
      <w:r w:rsidR="00F46D6A">
        <w:t xml:space="preserve">, los espectros de absorción de la cámara corresponden a una cámara Canon 10D de la </w:t>
      </w:r>
      <w:r w:rsidR="00F46D6A">
        <w:fldChar w:fldCharType="begin"/>
      </w:r>
      <w:r w:rsidR="00F46D6A">
        <w:instrText xml:space="preserve"> REF _Ref316483073 \h </w:instrText>
      </w:r>
      <w:r w:rsidR="00F46D6A">
        <w:fldChar w:fldCharType="separate"/>
      </w:r>
      <w:r w:rsidR="004939FD">
        <w:t xml:space="preserve">Figura </w:t>
      </w:r>
      <w:r w:rsidR="004939FD">
        <w:rPr>
          <w:noProof/>
        </w:rPr>
        <w:t>2</w:t>
      </w:r>
      <w:r w:rsidR="004939FD">
        <w:t>.</w:t>
      </w:r>
      <w:r w:rsidR="004939FD">
        <w:rPr>
          <w:noProof/>
        </w:rPr>
        <w:t>1</w:t>
      </w:r>
      <w:r w:rsidR="00F46D6A">
        <w:fldChar w:fldCharType="end"/>
      </w:r>
      <w:r w:rsidR="00F46D6A">
        <w:t>.</w:t>
      </w:r>
      <w:r w:rsidR="008A52FA">
        <w:t xml:space="preserve"> La cantidad de cuadros por segundo corresponde a 10 cuadros por segundo.</w:t>
      </w:r>
    </w:p>
    <w:p w:rsidR="002E7367" w:rsidRDefault="00F46D6A" w:rsidP="00FE2EB9">
      <w:r>
        <w:t xml:space="preserve">Primero se hizo el barrido sin introducir ninguna componente de ruido, la gráfica obtenida se muestra a continuación en la </w:t>
      </w:r>
      <w:r>
        <w:fldChar w:fldCharType="begin"/>
      </w:r>
      <w:r>
        <w:instrText xml:space="preserve"> REF _Ref318736263 \h </w:instrText>
      </w:r>
      <w:r>
        <w:fldChar w:fldCharType="separate"/>
      </w:r>
      <w:r w:rsidR="004939FD">
        <w:t xml:space="preserve">Figura </w:t>
      </w:r>
      <w:r w:rsidR="004939FD">
        <w:rPr>
          <w:noProof/>
        </w:rPr>
        <w:t>5</w:t>
      </w:r>
      <w:r w:rsidR="004939FD">
        <w:t>.</w:t>
      </w:r>
      <w:r w:rsidR="004939FD">
        <w:rPr>
          <w:noProof/>
        </w:rPr>
        <w:t>7</w:t>
      </w:r>
      <w:r>
        <w:fldChar w:fldCharType="end"/>
      </w:r>
    </w:p>
    <w:tbl>
      <w:tblPr>
        <w:tblW w:w="0" w:type="auto"/>
        <w:tblLook w:val="04A0" w:firstRow="1" w:lastRow="0" w:firstColumn="1" w:lastColumn="0" w:noHBand="0" w:noVBand="1"/>
      </w:tblPr>
      <w:tblGrid>
        <w:gridCol w:w="9261"/>
      </w:tblGrid>
      <w:tr w:rsidR="00F46D6A" w:rsidTr="0042651E">
        <w:tc>
          <w:tcPr>
            <w:tcW w:w="9261" w:type="dxa"/>
            <w:shd w:val="clear" w:color="auto" w:fill="auto"/>
          </w:tcPr>
          <w:p w:rsidR="00F46D6A" w:rsidRDefault="006C6ED6" w:rsidP="00F46D6A">
            <w:pPr>
              <w:pStyle w:val="Imagenes"/>
            </w:pPr>
            <w:r>
              <w:pict>
                <v:shape id="_x0000_i1335" type="#_x0000_t75" style="width:420pt;height:315pt">
                  <v:imagedata r:id="rId603" o:title="simnoruido1"/>
                </v:shape>
              </w:pict>
            </w:r>
          </w:p>
          <w:p w:rsidR="00F46D6A" w:rsidRDefault="00F46D6A" w:rsidP="00F46D6A">
            <w:pPr>
              <w:pStyle w:val="Epgrafe"/>
            </w:pPr>
            <w:bookmarkStart w:id="885" w:name="_Ref318736263"/>
            <w:r>
              <w:t xml:space="preserve">Figura </w:t>
            </w:r>
            <w:fldSimple w:instr=" STYLEREF 1 \s ">
              <w:r w:rsidR="004939FD">
                <w:rPr>
                  <w:noProof/>
                </w:rPr>
                <w:t>5</w:t>
              </w:r>
            </w:fldSimple>
            <w:r w:rsidR="001F202F">
              <w:t>.</w:t>
            </w:r>
            <w:fldSimple w:instr=" SEQ Figura \* ARABIC \s 1 ">
              <w:r w:rsidR="004939FD">
                <w:rPr>
                  <w:noProof/>
                </w:rPr>
                <w:t>7</w:t>
              </w:r>
            </w:fldSimple>
            <w:bookmarkEnd w:id="885"/>
            <w:r>
              <w:t>: Simulación de sitios de red sin ruido</w:t>
            </w:r>
          </w:p>
        </w:tc>
      </w:tr>
    </w:tbl>
    <w:p w:rsidR="00F46D6A" w:rsidRDefault="00F46D6A" w:rsidP="00FE2EB9">
      <w:r>
        <w:t xml:space="preserve">En esta gráfica se observa que la tendencia es recta, las barras de errores </w:t>
      </w:r>
      <w:r w:rsidR="00855D7E">
        <w:t>están</w:t>
      </w:r>
      <w:r>
        <w:t xml:space="preserve"> colapsadas porque no existe desviación alguna.</w:t>
      </w:r>
    </w:p>
    <w:p w:rsidR="008A52FA" w:rsidRDefault="008A52FA" w:rsidP="00FE2EB9">
      <w:r>
        <w:t xml:space="preserve">Luego se generó una simulación introduciendo un ruido uniformemente distribuido en amplitud que corresponde a una fase entre </w:t>
      </w:r>
      <w:r w:rsidRPr="008A52FA">
        <w:rPr>
          <w:position w:val="-6"/>
        </w:rPr>
        <w:object w:dxaOrig="540" w:dyaOrig="279">
          <v:shape id="_x0000_i1336" type="#_x0000_t75" style="width:27pt;height:14.25pt" o:ole="">
            <v:imagedata r:id="rId604" o:title=""/>
          </v:shape>
          <o:OLEObject Type="Embed" ProgID="Equation.DSMT4" ShapeID="_x0000_i1336" DrawAspect="Content" ObjectID="_1393337535" r:id="rId605"/>
        </w:object>
      </w:r>
      <w:r>
        <w:t xml:space="preserve"> y </w:t>
      </w:r>
      <w:r w:rsidRPr="008A52FA">
        <w:rPr>
          <w:position w:val="-6"/>
        </w:rPr>
        <w:object w:dxaOrig="540" w:dyaOrig="279">
          <v:shape id="_x0000_i1337" type="#_x0000_t75" style="width:27pt;height:14.25pt" o:ole="">
            <v:imagedata r:id="rId606" o:title=""/>
          </v:shape>
          <o:OLEObject Type="Embed" ProgID="Equation.DSMT4" ShapeID="_x0000_i1337" DrawAspect="Content" ObjectID="_1393337536" r:id="rId607"/>
        </w:object>
      </w:r>
      <w:r>
        <w:t>. Este ruido se introdujo en cada intervalo de integración de la cámara, el resultado obtenido fue el siguiente:</w:t>
      </w:r>
    </w:p>
    <w:tbl>
      <w:tblPr>
        <w:tblW w:w="0" w:type="auto"/>
        <w:tblLook w:val="04A0" w:firstRow="1" w:lastRow="0" w:firstColumn="1" w:lastColumn="0" w:noHBand="0" w:noVBand="1"/>
      </w:tblPr>
      <w:tblGrid>
        <w:gridCol w:w="9261"/>
      </w:tblGrid>
      <w:tr w:rsidR="008A52FA" w:rsidTr="0042651E">
        <w:tc>
          <w:tcPr>
            <w:tcW w:w="9261" w:type="dxa"/>
            <w:shd w:val="clear" w:color="auto" w:fill="auto"/>
          </w:tcPr>
          <w:p w:rsidR="008A52FA" w:rsidRDefault="006C6ED6" w:rsidP="008A52FA">
            <w:pPr>
              <w:pStyle w:val="Imagenes"/>
            </w:pPr>
            <w:r>
              <w:lastRenderedPageBreak/>
              <w:pict>
                <v:shape id="_x0000_i1338" type="#_x0000_t75" style="width:420pt;height:315pt">
                  <v:imagedata r:id="rId608" o:title="simruido30"/>
                </v:shape>
              </w:pict>
            </w:r>
          </w:p>
          <w:p w:rsidR="008A52FA" w:rsidRDefault="008A52FA" w:rsidP="008A52FA">
            <w:pPr>
              <w:pStyle w:val="Epgrafe"/>
            </w:pPr>
            <w:bookmarkStart w:id="886" w:name="_Ref318736750"/>
            <w:r>
              <w:t xml:space="preserve">Figura </w:t>
            </w:r>
            <w:fldSimple w:instr=" STYLEREF 1 \s ">
              <w:r w:rsidR="004939FD">
                <w:rPr>
                  <w:noProof/>
                </w:rPr>
                <w:t>5</w:t>
              </w:r>
            </w:fldSimple>
            <w:r w:rsidR="001F202F">
              <w:t>.</w:t>
            </w:r>
            <w:fldSimple w:instr=" SEQ Figura \* ARABIC \s 1 ">
              <w:r w:rsidR="004939FD">
                <w:rPr>
                  <w:noProof/>
                </w:rPr>
                <w:t>8</w:t>
              </w:r>
            </w:fldSimple>
            <w:bookmarkEnd w:id="886"/>
            <w:r>
              <w:t>: Simulación de los sitios de red con un ruido uniformemente distribuido con amplitudes equivalente a una fase entre -30° y 30°</w:t>
            </w:r>
          </w:p>
        </w:tc>
      </w:tr>
    </w:tbl>
    <w:p w:rsidR="008A52FA" w:rsidRDefault="008A52FA" w:rsidP="00FE2EB9">
      <w:r>
        <w:t xml:space="preserve">Se puede observar en la </w:t>
      </w:r>
      <w:r>
        <w:fldChar w:fldCharType="begin"/>
      </w:r>
      <w:r>
        <w:instrText xml:space="preserve"> REF _Ref318736750 \h </w:instrText>
      </w:r>
      <w:r>
        <w:fldChar w:fldCharType="separate"/>
      </w:r>
      <w:r w:rsidR="004939FD">
        <w:t xml:space="preserve">Figura </w:t>
      </w:r>
      <w:r w:rsidR="004939FD">
        <w:rPr>
          <w:noProof/>
        </w:rPr>
        <w:t>5</w:t>
      </w:r>
      <w:r w:rsidR="004939FD">
        <w:t>.</w:t>
      </w:r>
      <w:r w:rsidR="004939FD">
        <w:rPr>
          <w:noProof/>
        </w:rPr>
        <w:t>8</w:t>
      </w:r>
      <w:r>
        <w:fldChar w:fldCharType="end"/>
      </w:r>
      <w:r>
        <w:t xml:space="preserve"> que existe una desviación importante tanto en la región cercana a la fase de 0° como en la región cercana a los 180°. Las barras de error comienzan a aumentar aproximadamente a los 30° de fase. </w:t>
      </w:r>
    </w:p>
    <w:p w:rsidR="008A52FA" w:rsidRDefault="008A52FA" w:rsidP="00FE2EB9">
      <w:r>
        <w:t xml:space="preserve">También se realizó una simulación aumentando la amplitud del ruido, esta vez utilizando un ruido uniformemente distribuido cuya amplitud equivale a una fase de entre </w:t>
      </w:r>
      <w:r w:rsidRPr="008A52FA">
        <w:rPr>
          <w:position w:val="-6"/>
        </w:rPr>
        <w:object w:dxaOrig="540" w:dyaOrig="279">
          <v:shape id="_x0000_i1339" type="#_x0000_t75" style="width:27pt;height:14.25pt" o:ole="">
            <v:imagedata r:id="rId609" o:title=""/>
          </v:shape>
          <o:OLEObject Type="Embed" ProgID="Equation.DSMT4" ShapeID="_x0000_i1339" DrawAspect="Content" ObjectID="_1393337537" r:id="rId610"/>
        </w:object>
      </w:r>
      <w:r>
        <w:t xml:space="preserve"> y </w:t>
      </w:r>
      <w:r w:rsidRPr="008A52FA">
        <w:rPr>
          <w:position w:val="-6"/>
        </w:rPr>
        <w:object w:dxaOrig="540" w:dyaOrig="279">
          <v:shape id="_x0000_i1340" type="#_x0000_t75" style="width:27pt;height:14.25pt" o:ole="">
            <v:imagedata r:id="rId611" o:title=""/>
          </v:shape>
          <o:OLEObject Type="Embed" ProgID="Equation.DSMT4" ShapeID="_x0000_i1340" DrawAspect="Content" ObjectID="_1393337538" r:id="rId612"/>
        </w:object>
      </w:r>
      <w:r>
        <w:t xml:space="preserve">. La gráfica obtenida se muestra en la </w:t>
      </w:r>
      <w:r>
        <w:fldChar w:fldCharType="begin"/>
      </w:r>
      <w:r>
        <w:instrText xml:space="preserve"> REF _Ref318737037 \h </w:instrText>
      </w:r>
      <w:r>
        <w:fldChar w:fldCharType="separate"/>
      </w:r>
      <w:r w:rsidR="004939FD">
        <w:t xml:space="preserve">Figura </w:t>
      </w:r>
      <w:r w:rsidR="004939FD">
        <w:rPr>
          <w:noProof/>
        </w:rPr>
        <w:t>5</w:t>
      </w:r>
      <w:r w:rsidR="004939FD">
        <w:t>.</w:t>
      </w:r>
      <w:r w:rsidR="004939FD">
        <w:rPr>
          <w:noProof/>
        </w:rPr>
        <w:t>9</w:t>
      </w:r>
      <w:r>
        <w:fldChar w:fldCharType="end"/>
      </w:r>
      <w:r>
        <w:t>.</w:t>
      </w:r>
    </w:p>
    <w:tbl>
      <w:tblPr>
        <w:tblW w:w="0" w:type="auto"/>
        <w:tblLook w:val="04A0" w:firstRow="1" w:lastRow="0" w:firstColumn="1" w:lastColumn="0" w:noHBand="0" w:noVBand="1"/>
      </w:tblPr>
      <w:tblGrid>
        <w:gridCol w:w="9261"/>
      </w:tblGrid>
      <w:tr w:rsidR="008A52FA" w:rsidTr="0042651E">
        <w:tc>
          <w:tcPr>
            <w:tcW w:w="9261" w:type="dxa"/>
            <w:shd w:val="clear" w:color="auto" w:fill="auto"/>
          </w:tcPr>
          <w:p w:rsidR="008A52FA" w:rsidRDefault="006C6ED6" w:rsidP="008A52FA">
            <w:pPr>
              <w:pStyle w:val="Imagenes"/>
            </w:pPr>
            <w:r>
              <w:lastRenderedPageBreak/>
              <w:pict>
                <v:shape id="_x0000_i1341" type="#_x0000_t75" style="width:420pt;height:315pt">
                  <v:imagedata r:id="rId613" o:title="simruido60"/>
                </v:shape>
              </w:pict>
            </w:r>
          </w:p>
          <w:p w:rsidR="008A52FA" w:rsidRDefault="008A52FA" w:rsidP="008A52FA">
            <w:pPr>
              <w:pStyle w:val="Epgrafe"/>
            </w:pPr>
            <w:bookmarkStart w:id="887" w:name="_Ref318737037"/>
            <w:r>
              <w:t xml:space="preserve">Figura </w:t>
            </w:r>
            <w:fldSimple w:instr=" STYLEREF 1 \s ">
              <w:r w:rsidR="004939FD">
                <w:rPr>
                  <w:noProof/>
                </w:rPr>
                <w:t>5</w:t>
              </w:r>
            </w:fldSimple>
            <w:r w:rsidR="001F202F">
              <w:t>.</w:t>
            </w:r>
            <w:fldSimple w:instr=" SEQ Figura \* ARABIC \s 1 ">
              <w:r w:rsidR="004939FD">
                <w:rPr>
                  <w:noProof/>
                </w:rPr>
                <w:t>9</w:t>
              </w:r>
            </w:fldSimple>
            <w:bookmarkEnd w:id="887"/>
            <w:r>
              <w:t>: Simulación de los sitios de red con un ruido uniformemente distribuido de amplitud equivalente a una fase entre -60° y +60°</w:t>
            </w:r>
          </w:p>
        </w:tc>
      </w:tr>
    </w:tbl>
    <w:p w:rsidR="008A52FA" w:rsidRDefault="008A52FA" w:rsidP="00FE2EB9">
      <w:r>
        <w:t>En este caso, al igual</w:t>
      </w:r>
      <w:r w:rsidR="00A62AA1">
        <w:t xml:space="preserve"> que en el anterior se nota una desviación similar a lo obtenido experimentalmente, sin embargo las barras de error comienzan a aumentar aproximadamente a los 35° de fase introducida.</w:t>
      </w:r>
    </w:p>
    <w:p w:rsidR="0062084E" w:rsidRDefault="00A62AA1" w:rsidP="00FE2EB9">
      <w:r>
        <w:t xml:space="preserve">Se realizaron simulaciones similares introduciendo ruidos con amplitudes entre los 10° y los 60° cada 10°. Sin embargo no se observa ninguna tendencia que pueda relacionar la amplitud del ruido con la gráfica obtenida. Los resultados de la simulación permiten pensar que las desviaciones obtenidas con el sistema real pueden deberse al ruido introducido por las vibraciones mecánicas, esté ruido introducido hace que las imágenes obtenidas tengan variaciones leves de contraste y posición de las franjas lo que introduce errores cuando se trabajan con las 5 imágenes para obtener el coseno de la fase. </w:t>
      </w:r>
    </w:p>
    <w:p w:rsidR="008A52FA" w:rsidRDefault="0062084E" w:rsidP="009D4D97">
      <w:pPr>
        <w:pStyle w:val="Ttulo2"/>
      </w:pPr>
      <w:r>
        <w:br w:type="page"/>
      </w:r>
      <w:bookmarkStart w:id="888" w:name="_Toc319497163"/>
      <w:r w:rsidR="00742507">
        <w:lastRenderedPageBreak/>
        <w:t>Prueba funcional del sistema de control</w:t>
      </w:r>
      <w:bookmarkEnd w:id="888"/>
    </w:p>
    <w:p w:rsidR="00F34A05" w:rsidRDefault="0062084E" w:rsidP="009D4D97">
      <w:r>
        <w:t xml:space="preserve">Utilizando el VI desarrollado para ejecutar el algoritmo de control se realizaron </w:t>
      </w:r>
      <w:r w:rsidR="00855D7E">
        <w:t>múltiples</w:t>
      </w:r>
      <w:r>
        <w:t xml:space="preserve"> pruebas funcionales en el sistema real. </w:t>
      </w:r>
      <w:r w:rsidR="00F34A05">
        <w:t xml:space="preserve">Casi en su totalidad las pruebas no obtuvieron mejoras en el contraste, como el algoritmo no tiene un tiempo de convergencia fijo, sino que depende de la evolución de señales </w:t>
      </w:r>
      <w:r w:rsidR="00F83CDF">
        <w:t>aleatorias</w:t>
      </w:r>
      <w:r w:rsidR="00F34A05">
        <w:t xml:space="preserve">, las pruebas abarcaron desde minutos hasta horas de funcionamiento esperando que se consiguiesen señales que mejoraran el contraste. </w:t>
      </w:r>
    </w:p>
    <w:p w:rsidR="00F34A05" w:rsidRDefault="00F34A05" w:rsidP="00F34A05">
      <w:r>
        <w:t xml:space="preserve">Solo una prueba logró una mejora muy leve del contraste, las condiciones de esta prueba fueron las siguientes: </w:t>
      </w:r>
    </w:p>
    <w:p w:rsidR="00F34A05" w:rsidRDefault="00F34A05" w:rsidP="00F34A05">
      <w:pPr>
        <w:numPr>
          <w:ilvl w:val="0"/>
          <w:numId w:val="54"/>
        </w:numPr>
      </w:pPr>
      <w:r>
        <w:t>E</w:t>
      </w:r>
      <w:r w:rsidR="0062084E">
        <w:t xml:space="preserve">l piezoeléctrico se llevó a su región lineal como en todas las pruebas anteriores colocando la fuente PI E-662 en un offset de </w:t>
      </w:r>
      <w:r w:rsidR="0062084E" w:rsidRPr="009D4D97">
        <w:rPr>
          <w:position w:val="-10"/>
        </w:rPr>
        <w:object w:dxaOrig="680" w:dyaOrig="320">
          <v:shape id="_x0000_i1342" type="#_x0000_t75" style="width:33.75pt;height:15.75pt" o:ole="">
            <v:imagedata r:id="rId614" o:title=""/>
          </v:shape>
          <o:OLEObject Type="Embed" ProgID="Equation.DSMT4" ShapeID="_x0000_i1342" DrawAspect="Content" ObjectID="_1393337539" r:id="rId615"/>
        </w:object>
      </w:r>
      <w:r>
        <w:t xml:space="preserve">. Y se ajusta con el microscopio hasta que la imagen presente franjas visibles, es decir, se trata de ubicar el </w:t>
      </w:r>
      <w:r w:rsidR="00F83CDF">
        <w:t>interferómetro de Mirau en una posición donde la diferencia de camino óptico esté lo mas cerca posible a cero.</w:t>
      </w:r>
    </w:p>
    <w:p w:rsidR="00F83CDF" w:rsidRDefault="00F83CDF" w:rsidP="00F34A05">
      <w:pPr>
        <w:numPr>
          <w:ilvl w:val="0"/>
          <w:numId w:val="54"/>
        </w:numPr>
      </w:pPr>
      <w:r>
        <w:t>El método para obtener el contraste fue a través de la selección de una línea en la imagen.</w:t>
      </w:r>
    </w:p>
    <w:p w:rsidR="00F34A05" w:rsidRDefault="0062084E" w:rsidP="00F34A05">
      <w:pPr>
        <w:numPr>
          <w:ilvl w:val="0"/>
          <w:numId w:val="54"/>
        </w:numPr>
      </w:pPr>
      <w:r>
        <w:t>El control de intensidad de la lámpara se coloc</w:t>
      </w:r>
      <w:r w:rsidR="00F34A05">
        <w:t>ó en 8</w:t>
      </w:r>
      <w:r w:rsidR="00F83CDF">
        <w:t xml:space="preserve"> de un máximo de 12.</w:t>
      </w:r>
    </w:p>
    <w:p w:rsidR="00F34A05" w:rsidRDefault="00F34A05" w:rsidP="00F34A05">
      <w:pPr>
        <w:numPr>
          <w:ilvl w:val="0"/>
          <w:numId w:val="54"/>
        </w:numPr>
      </w:pPr>
      <w:r>
        <w:t>L</w:t>
      </w:r>
      <w:r w:rsidR="0062084E">
        <w:t>a cámara se configuró a una tasa de 10 cuadros por segundo y una ganancia de 20dB</w:t>
      </w:r>
      <w:r w:rsidR="00F83CDF">
        <w:t>, El tamaño de la imagen en 640x480 pixeles para obtener un campo relativamente amplio de la imagen.</w:t>
      </w:r>
    </w:p>
    <w:p w:rsidR="00742507" w:rsidRDefault="00F34A05" w:rsidP="00F34A05">
      <w:r>
        <w:t>Ésta configuración de intensidad</w:t>
      </w:r>
      <w:r w:rsidR="00F83CDF">
        <w:t xml:space="preserve"> de la lámpara</w:t>
      </w:r>
      <w:r>
        <w:t>, ganancia y velocidad de la cámara permite</w:t>
      </w:r>
      <w:r w:rsidR="0062084E">
        <w:t xml:space="preserve"> obtener un interferograma </w:t>
      </w:r>
      <w:r>
        <w:t>donde se distingan las franjas claras de las franjas oscuras.</w:t>
      </w:r>
      <w:ins w:id="889" w:author="veloz" w:date="2012-03-14T19:37:00Z">
        <w:r w:rsidR="00C17FDC">
          <w:t xml:space="preserve"> </w:t>
        </w:r>
      </w:ins>
      <w:del w:id="890" w:author="veloz" w:date="2012-03-14T19:48:00Z">
        <w:r w:rsidDel="00953E1E">
          <w:delText xml:space="preserve"> </w:delText>
        </w:r>
      </w:del>
      <w:r>
        <w:t>Una velocidad de adquisición mayor o una ganancia menor hacen que el interferograma quede muy oscuro, y se tendría que aumentar la intensidad de la lámpara corriendo el riesgo de que el filamento se rompa por la temperatura, adicionalmente una velocidad mayor comienza a presentar problemas en el tiempo de procesamiento de LabV</w:t>
      </w:r>
      <w:r w:rsidR="00F83CDF">
        <w:t>IEW</w:t>
      </w:r>
      <w:r>
        <w:t xml:space="preserve">, lo máximo que se puede obtener son 40 cuadros por segundos que equivalen a </w:t>
      </w:r>
      <w:r w:rsidRPr="00F34A05">
        <w:rPr>
          <w:position w:val="-6"/>
        </w:rPr>
        <w:object w:dxaOrig="580" w:dyaOrig="279">
          <v:shape id="_x0000_i1343" type="#_x0000_t75" style="width:29.25pt;height:14.25pt" o:ole="">
            <v:imagedata r:id="rId616" o:title=""/>
          </v:shape>
          <o:OLEObject Type="Embed" ProgID="Equation.DSMT4" ShapeID="_x0000_i1343" DrawAspect="Content" ObjectID="_1393337540" r:id="rId617"/>
        </w:object>
      </w:r>
      <w:r>
        <w:t xml:space="preserve">, tiempo mínimo que requiere el </w:t>
      </w:r>
      <w:r>
        <w:lastRenderedPageBreak/>
        <w:t>VI para procesar toda la informaci</w:t>
      </w:r>
      <w:r w:rsidR="00F83CDF">
        <w:t>ón de la</w:t>
      </w:r>
      <w:r>
        <w:t xml:space="preserve"> </w:t>
      </w:r>
      <w:r w:rsidR="00F83CDF">
        <w:t>imagen, calcular el contraste y determinar el flujo</w:t>
      </w:r>
      <w:r>
        <w:t xml:space="preserve"> de control del algoritmo antes de la siguiente adquisición de la cámara. </w:t>
      </w:r>
    </w:p>
    <w:p w:rsidR="00F83CDF" w:rsidRDefault="00F83CDF" w:rsidP="00F34A05">
      <w:r>
        <w:t xml:space="preserve">La prueba se realizó durante un tiempo de </w:t>
      </w:r>
      <w:r w:rsidRPr="00F83CDF">
        <w:rPr>
          <w:position w:val="-6"/>
        </w:rPr>
        <w:object w:dxaOrig="540" w:dyaOrig="279">
          <v:shape id="_x0000_i1344" type="#_x0000_t75" style="width:27pt;height:14.25pt" o:ole="">
            <v:imagedata r:id="rId618" o:title=""/>
          </v:shape>
          <o:OLEObject Type="Embed" ProgID="Equation.DSMT4" ShapeID="_x0000_i1344" DrawAspect="Content" ObjectID="_1393337541" r:id="rId619"/>
        </w:object>
      </w:r>
      <w:r>
        <w:t xml:space="preserve"> lo que equivale a 5220 imágenes adquiridas, de las cuales 165 imágenes fueron tomadas inicialmente sin encender el control para obtener una medida del contraste sin el control, luego se encendió el control durante 497,4s, tiempo durante el cual el algoritmo intentaría ajustar una señal de control para lograr un aumento del contraste, el tiempo restante se utilizó manteniendo la señal de control obtenida para medir el contraste nuevo logrado.</w:t>
      </w:r>
      <w:r w:rsidR="009D4D97">
        <w:t xml:space="preserve"> En la </w:t>
      </w:r>
      <w:r w:rsidR="009D4D97">
        <w:fldChar w:fldCharType="begin"/>
      </w:r>
      <w:r w:rsidR="009D4D97">
        <w:instrText xml:space="preserve"> REF _Ref318818747 \h </w:instrText>
      </w:r>
      <w:r w:rsidR="009D4D97">
        <w:fldChar w:fldCharType="separate"/>
      </w:r>
      <w:r w:rsidR="004939FD">
        <w:t xml:space="preserve">Figura </w:t>
      </w:r>
      <w:r w:rsidR="004939FD">
        <w:rPr>
          <w:noProof/>
        </w:rPr>
        <w:t>5</w:t>
      </w:r>
      <w:r w:rsidR="004939FD">
        <w:t>.</w:t>
      </w:r>
      <w:r w:rsidR="004939FD">
        <w:rPr>
          <w:noProof/>
        </w:rPr>
        <w:t>10</w:t>
      </w:r>
      <w:r w:rsidR="009D4D97">
        <w:fldChar w:fldCharType="end"/>
      </w:r>
      <w:r w:rsidR="009D4D97">
        <w:t xml:space="preserve"> se muestra la gráfica del contraste y su evolución durante el proceso de ajuste.</w:t>
      </w:r>
    </w:p>
    <w:tbl>
      <w:tblPr>
        <w:tblW w:w="0" w:type="auto"/>
        <w:tblLook w:val="04A0" w:firstRow="1" w:lastRow="0" w:firstColumn="1" w:lastColumn="0" w:noHBand="0" w:noVBand="1"/>
      </w:tblPr>
      <w:tblGrid>
        <w:gridCol w:w="9261"/>
      </w:tblGrid>
      <w:tr w:rsidR="00DD6E78" w:rsidTr="00DD6E78">
        <w:tc>
          <w:tcPr>
            <w:tcW w:w="9261" w:type="dxa"/>
            <w:shd w:val="clear" w:color="auto" w:fill="auto"/>
          </w:tcPr>
          <w:p w:rsidR="009D4D97" w:rsidRDefault="006C6ED6" w:rsidP="009D4D97">
            <w:pPr>
              <w:pStyle w:val="Imagenes"/>
            </w:pPr>
            <w:r>
              <w:pict>
                <v:shape id="_x0000_i1345" type="#_x0000_t75" style="width:449.25pt;height:202.5pt">
                  <v:imagedata r:id="rId620" o:title="evolucion contraste" cropleft="5821f" cropright="5713f"/>
                </v:shape>
              </w:pict>
            </w:r>
          </w:p>
          <w:p w:rsidR="009D4D97" w:rsidRDefault="009D4D97" w:rsidP="00DD6E78">
            <w:pPr>
              <w:pStyle w:val="Epgrafe"/>
            </w:pPr>
            <w:bookmarkStart w:id="891" w:name="_Ref318818747"/>
            <w:r>
              <w:t xml:space="preserve">Figura </w:t>
            </w:r>
            <w:fldSimple w:instr=" STYLEREF 1 \s ">
              <w:r w:rsidR="004939FD">
                <w:rPr>
                  <w:noProof/>
                </w:rPr>
                <w:t>5</w:t>
              </w:r>
            </w:fldSimple>
            <w:r w:rsidR="001F202F">
              <w:t>.</w:t>
            </w:r>
            <w:fldSimple w:instr=" SEQ Figura \* ARABIC \s 1 ">
              <w:r w:rsidR="004939FD">
                <w:rPr>
                  <w:noProof/>
                </w:rPr>
                <w:t>10</w:t>
              </w:r>
            </w:fldSimple>
            <w:bookmarkEnd w:id="891"/>
            <w:r>
              <w:rPr>
                <w:noProof/>
              </w:rPr>
              <w:t>: Evolución del contraste en el tiempo</w:t>
            </w:r>
          </w:p>
        </w:tc>
      </w:tr>
    </w:tbl>
    <w:p w:rsidR="009D4D97" w:rsidRDefault="00E15F83" w:rsidP="00F34A05">
      <w:r>
        <w:t xml:space="preserve">El contraste inicial medido fue de </w:t>
      </w:r>
      <w:r w:rsidRPr="00E15F83">
        <w:rPr>
          <w:position w:val="-10"/>
        </w:rPr>
        <w:object w:dxaOrig="1719" w:dyaOrig="320">
          <v:shape id="_x0000_i1346" type="#_x0000_t75" style="width:86.25pt;height:15.75pt" o:ole="">
            <v:imagedata r:id="rId621" o:title=""/>
          </v:shape>
          <o:OLEObject Type="Embed" ProgID="Equation.DSMT4" ShapeID="_x0000_i1346" DrawAspect="Content" ObjectID="_1393337542" r:id="rId622"/>
        </w:object>
      </w:r>
      <w:r>
        <w:t>, y s</w:t>
      </w:r>
      <w:r w:rsidR="001111A7">
        <w:t xml:space="preserve">e puede observar que luego de casi 500 segundos, se logra obtener </w:t>
      </w:r>
      <w:r>
        <w:t xml:space="preserve">una mejora de aproximadamente </w:t>
      </w:r>
      <w:r w:rsidRPr="00E15F83">
        <w:rPr>
          <w:position w:val="-10"/>
        </w:rPr>
        <w:object w:dxaOrig="800" w:dyaOrig="320">
          <v:shape id="_x0000_i1347" type="#_x0000_t75" style="width:39.75pt;height:15.75pt" o:ole="">
            <v:imagedata r:id="rId623" o:title=""/>
          </v:shape>
          <o:OLEObject Type="Embed" ProgID="Equation.DSMT4" ShapeID="_x0000_i1347" DrawAspect="Content" ObjectID="_1393337543" r:id="rId624"/>
        </w:object>
      </w:r>
      <w:r>
        <w:t xml:space="preserve"> al obtener un contraste promedio de </w:t>
      </w:r>
      <w:r w:rsidRPr="00E15F83">
        <w:rPr>
          <w:position w:val="-10"/>
        </w:rPr>
        <w:object w:dxaOrig="1600" w:dyaOrig="320">
          <v:shape id="_x0000_i1348" type="#_x0000_t75" style="width:80.25pt;height:15.75pt" o:ole="">
            <v:imagedata r:id="rId625" o:title=""/>
          </v:shape>
          <o:OLEObject Type="Embed" ProgID="Equation.DSMT4" ShapeID="_x0000_i1348" DrawAspect="Content" ObjectID="_1393337544" r:id="rId626"/>
        </w:object>
      </w:r>
      <w:r>
        <w:t xml:space="preserve">. </w:t>
      </w:r>
      <w:ins w:id="892" w:author="veloz" w:date="2012-03-14T19:48:00Z">
        <w:r w:rsidR="00953E1E">
          <w:t xml:space="preserve">Cabe destacar que el contraste medido es sobre </w:t>
        </w:r>
      </w:ins>
      <w:ins w:id="893" w:author="veloz" w:date="2012-03-14T19:56:00Z">
        <w:r w:rsidR="00953E1E">
          <w:t>la imagen convertida a escala de gri</w:t>
        </w:r>
      </w:ins>
      <w:ins w:id="894" w:author="veloz" w:date="2012-03-14T19:57:00Z">
        <w:r w:rsidR="00953E1E">
          <w:t>s</w:t>
        </w:r>
      </w:ins>
      <w:ins w:id="895" w:author="veloz" w:date="2012-03-14T19:56:00Z">
        <w:r w:rsidR="00953E1E">
          <w:t>es</w:t>
        </w:r>
      </w:ins>
      <w:ins w:id="896" w:author="veloz" w:date="2012-03-14T20:27:00Z">
        <w:r w:rsidR="00DA4FAE">
          <w:t>, por lo tanto, debido a que la imagen es principalmente verde, si se utilizara solo el canal verde para realizar la medida de contraste</w:t>
        </w:r>
      </w:ins>
      <w:ins w:id="897" w:author="veloz" w:date="2012-03-14T21:05:00Z">
        <w:r w:rsidR="006522A0">
          <w:t xml:space="preserve"> sería 3 veces </w:t>
        </w:r>
      </w:ins>
      <w:ins w:id="898" w:author="veloz" w:date="2012-03-14T21:06:00Z">
        <w:r w:rsidR="006522A0">
          <w:t xml:space="preserve">el </w:t>
        </w:r>
      </w:ins>
      <w:ins w:id="899" w:author="veloz" w:date="2012-03-14T21:05:00Z">
        <w:r w:rsidR="006522A0">
          <w:t>reportado</w:t>
        </w:r>
      </w:ins>
      <w:ins w:id="900" w:author="veloz" w:date="2012-03-14T20:27:00Z">
        <w:r w:rsidR="00DA4FAE">
          <w:t>,</w:t>
        </w:r>
      </w:ins>
      <w:ins w:id="901" w:author="veloz" w:date="2012-03-14T21:06:00Z">
        <w:r w:rsidR="006522A0">
          <w:t xml:space="preserve"> por lo que un aumento del </w:t>
        </w:r>
      </w:ins>
      <w:ins w:id="902" w:author="veloz" w:date="2012-03-14T21:07:00Z">
        <w:r w:rsidR="006522A0" w:rsidRPr="006522A0">
          <w:rPr>
            <w:position w:val="-10"/>
            <w:rPrChange w:id="903" w:author="veloz" w:date="2012-03-14T21:07:00Z">
              <w:rPr>
                <w:position w:val="-10"/>
              </w:rPr>
            </w:rPrChange>
          </w:rPr>
          <w:object w:dxaOrig="800" w:dyaOrig="320">
            <v:shape id="_x0000_i1349" type="#_x0000_t75" style="width:39.75pt;height:15.75pt" o:ole="">
              <v:imagedata r:id="rId627" o:title=""/>
            </v:shape>
            <o:OLEObject Type="Embed" ProgID="Equation.DSMT4" ShapeID="_x0000_i1349" DrawAspect="Content" ObjectID="_1393337545" r:id="rId628"/>
          </w:object>
        </w:r>
      </w:ins>
      <w:ins w:id="904" w:author="veloz" w:date="2012-03-14T21:07:00Z">
        <w:r w:rsidR="006522A0">
          <w:t xml:space="preserve"> correspondería a aproximadamente de </w:t>
        </w:r>
      </w:ins>
      <w:ins w:id="905" w:author="veloz" w:date="2012-03-14T21:07:00Z">
        <w:r w:rsidR="006522A0" w:rsidRPr="006522A0">
          <w:rPr>
            <w:position w:val="-6"/>
            <w:rPrChange w:id="906" w:author="veloz" w:date="2012-03-14T21:07:00Z">
              <w:rPr>
                <w:position w:val="-6"/>
              </w:rPr>
            </w:rPrChange>
          </w:rPr>
          <w:object w:dxaOrig="279" w:dyaOrig="279">
            <v:shape id="_x0000_i1350" type="#_x0000_t75" style="width:14.25pt;height:14.25pt" o:ole="">
              <v:imagedata r:id="rId629" o:title=""/>
            </v:shape>
            <o:OLEObject Type="Embed" ProgID="Equation.DSMT4" ShapeID="_x0000_i1350" DrawAspect="Content" ObjectID="_1393337546" r:id="rId630"/>
          </w:object>
        </w:r>
      </w:ins>
      <w:ins w:id="907" w:author="veloz" w:date="2012-03-14T21:09:00Z">
        <w:r w:rsidR="006522A0">
          <w:t xml:space="preserve"> niveles de intensidad.</w:t>
        </w:r>
      </w:ins>
      <w:ins w:id="908" w:author="veloz" w:date="2012-03-14T19:48:00Z">
        <w:r w:rsidR="00953E1E">
          <w:t xml:space="preserve"> </w:t>
        </w:r>
      </w:ins>
      <w:r>
        <w:t xml:space="preserve">La señal </w:t>
      </w:r>
      <w:r w:rsidR="009D4D97">
        <w:t xml:space="preserve">introducida que se logró obtener al final del proceso de ajuste se muestra en la </w:t>
      </w:r>
      <w:r w:rsidR="009D4D97">
        <w:fldChar w:fldCharType="begin"/>
      </w:r>
      <w:r w:rsidR="009D4D97">
        <w:instrText xml:space="preserve"> REF _Ref318818960 \h </w:instrText>
      </w:r>
      <w:r w:rsidR="009D4D97">
        <w:fldChar w:fldCharType="separate"/>
      </w:r>
      <w:r w:rsidR="004939FD">
        <w:t xml:space="preserve">Figura </w:t>
      </w:r>
      <w:r w:rsidR="004939FD">
        <w:rPr>
          <w:noProof/>
        </w:rPr>
        <w:t>5</w:t>
      </w:r>
      <w:r w:rsidR="004939FD">
        <w:t>.</w:t>
      </w:r>
      <w:r w:rsidR="004939FD">
        <w:rPr>
          <w:noProof/>
        </w:rPr>
        <w:t>11</w:t>
      </w:r>
      <w:r w:rsidR="009D4D97">
        <w:fldChar w:fldCharType="end"/>
      </w:r>
    </w:p>
    <w:tbl>
      <w:tblPr>
        <w:tblW w:w="0" w:type="auto"/>
        <w:tblLook w:val="04A0" w:firstRow="1" w:lastRow="0" w:firstColumn="1" w:lastColumn="0" w:noHBand="0" w:noVBand="1"/>
      </w:tblPr>
      <w:tblGrid>
        <w:gridCol w:w="9261"/>
      </w:tblGrid>
      <w:tr w:rsidR="009D4D97" w:rsidTr="00DD6E78">
        <w:tc>
          <w:tcPr>
            <w:tcW w:w="9261" w:type="dxa"/>
            <w:shd w:val="clear" w:color="auto" w:fill="auto"/>
          </w:tcPr>
          <w:p w:rsidR="009D4D97" w:rsidRDefault="006C6ED6" w:rsidP="009D4D97">
            <w:pPr>
              <w:pStyle w:val="Imagenes"/>
            </w:pPr>
            <w:r>
              <w:lastRenderedPageBreak/>
              <w:pict>
                <v:shape id="_x0000_i1351" type="#_x0000_t75" style="width:233.25pt;height:189pt">
                  <v:imagedata r:id="rId631" o:title="señal"/>
                </v:shape>
              </w:pict>
            </w:r>
          </w:p>
          <w:p w:rsidR="009D4D97" w:rsidRDefault="009D4D97" w:rsidP="00DD6E78">
            <w:pPr>
              <w:pStyle w:val="Epgrafe"/>
            </w:pPr>
            <w:bookmarkStart w:id="909" w:name="_Ref318818960"/>
            <w:r>
              <w:t xml:space="preserve">Figura </w:t>
            </w:r>
            <w:fldSimple w:instr=" STYLEREF 1 \s ">
              <w:r w:rsidR="004939FD">
                <w:rPr>
                  <w:noProof/>
                </w:rPr>
                <w:t>5</w:t>
              </w:r>
            </w:fldSimple>
            <w:r w:rsidR="001F202F">
              <w:t>.</w:t>
            </w:r>
            <w:fldSimple w:instr=" SEQ Figura \* ARABIC \s 1 ">
              <w:r w:rsidR="004939FD">
                <w:rPr>
                  <w:noProof/>
                </w:rPr>
                <w:t>11</w:t>
              </w:r>
            </w:fldSimple>
            <w:bookmarkEnd w:id="909"/>
            <w:r>
              <w:t>: Señal de control introducida al finalizar el proceso de ajuste</w:t>
            </w:r>
          </w:p>
        </w:tc>
      </w:tr>
    </w:tbl>
    <w:p w:rsidR="001111A7" w:rsidRDefault="00B0462A" w:rsidP="00F34A05">
      <w:r>
        <w:t xml:space="preserve">Utilizando la ecuación </w:t>
      </w:r>
      <w:r w:rsidR="00C3484B">
        <w:fldChar w:fldCharType="begin"/>
      </w:r>
      <w:r w:rsidR="00C3484B">
        <w:instrText xml:space="preserve"> GOTOBUTTON ZEqnNum234149  \* MERGEFORMAT </w:instrText>
      </w:r>
      <w:fldSimple w:instr=" REF ZEqnNum234149 \* Charformat \! \* MERGEFORMAT ">
        <w:r w:rsidR="004939FD">
          <w:instrText>(5.4)</w:instrText>
        </w:r>
      </w:fldSimple>
      <w:r w:rsidR="00C3484B">
        <w:fldChar w:fldCharType="end"/>
      </w:r>
      <w:r w:rsidR="00C3484B">
        <w:t xml:space="preserve"> se puede transformar esta señal en la fase que se le está introduciendo al interferograma. El resultado se muestra en la </w:t>
      </w:r>
      <w:r w:rsidR="00C3484B">
        <w:fldChar w:fldCharType="begin"/>
      </w:r>
      <w:r w:rsidR="00C3484B">
        <w:instrText xml:space="preserve"> REF _Ref318972189 \h </w:instrText>
      </w:r>
      <w:r w:rsidR="00C3484B">
        <w:fldChar w:fldCharType="separate"/>
      </w:r>
      <w:r w:rsidR="004939FD">
        <w:t xml:space="preserve">Figura </w:t>
      </w:r>
      <w:r w:rsidR="004939FD">
        <w:rPr>
          <w:noProof/>
        </w:rPr>
        <w:t>5</w:t>
      </w:r>
      <w:r w:rsidR="004939FD">
        <w:t>.</w:t>
      </w:r>
      <w:r w:rsidR="004939FD">
        <w:rPr>
          <w:noProof/>
        </w:rPr>
        <w:t>12</w:t>
      </w:r>
      <w:r w:rsidR="00C3484B">
        <w:fldChar w:fldCharType="end"/>
      </w:r>
      <w:r w:rsidR="00C3484B">
        <w:t xml:space="preserve"> </w:t>
      </w:r>
      <w:r w:rsidR="00AC1E64">
        <w:t xml:space="preserve">, la media de la señal es de </w:t>
      </w:r>
      <w:r w:rsidR="00AC1E64" w:rsidRPr="00AC1E64">
        <w:rPr>
          <w:position w:val="-10"/>
        </w:rPr>
        <w:object w:dxaOrig="820" w:dyaOrig="320">
          <v:shape id="_x0000_i1352" type="#_x0000_t75" style="width:41.25pt;height:15.75pt" o:ole="">
            <v:imagedata r:id="rId632" o:title=""/>
          </v:shape>
          <o:OLEObject Type="Embed" ProgID="Equation.DSMT4" ShapeID="_x0000_i1352" DrawAspect="Content" ObjectID="_1393337547" r:id="rId633"/>
        </w:object>
      </w:r>
      <w:r w:rsidR="00AC1E64">
        <w:t xml:space="preserve"> y se o</w:t>
      </w:r>
      <w:r w:rsidR="00C3484B">
        <w:t xml:space="preserve">bserva que en gran parte del intervalo, la fase es superior a los </w:t>
      </w:r>
      <w:r w:rsidR="00C3484B" w:rsidRPr="00C3484B">
        <w:rPr>
          <w:position w:val="-6"/>
        </w:rPr>
        <w:object w:dxaOrig="499" w:dyaOrig="279">
          <v:shape id="_x0000_i1353" type="#_x0000_t75" style="width:24.75pt;height:14.25pt" o:ole="">
            <v:imagedata r:id="rId634" o:title=""/>
          </v:shape>
          <o:OLEObject Type="Embed" ProgID="Equation.DSMT4" ShapeID="_x0000_i1353" DrawAspect="Content" ObjectID="_1393337548" r:id="rId635"/>
        </w:object>
      </w:r>
      <w:r w:rsidR="00C3484B">
        <w:t>,</w:t>
      </w:r>
      <w:r w:rsidR="00700B7F">
        <w:t xml:space="preserve"> lo que sería equivalente a que la fase se devolviera.</w:t>
      </w:r>
      <w:r w:rsidR="00AC1E64">
        <w:t xml:space="preserve"> </w:t>
      </w:r>
    </w:p>
    <w:tbl>
      <w:tblPr>
        <w:tblW w:w="0" w:type="auto"/>
        <w:tblLook w:val="04A0" w:firstRow="1" w:lastRow="0" w:firstColumn="1" w:lastColumn="0" w:noHBand="0" w:noVBand="1"/>
      </w:tblPr>
      <w:tblGrid>
        <w:gridCol w:w="9261"/>
      </w:tblGrid>
      <w:tr w:rsidR="00C3484B" w:rsidTr="00630A57">
        <w:tc>
          <w:tcPr>
            <w:tcW w:w="9261" w:type="dxa"/>
            <w:shd w:val="clear" w:color="auto" w:fill="auto"/>
          </w:tcPr>
          <w:p w:rsidR="00C3484B" w:rsidRDefault="006C6ED6" w:rsidP="00C3484B">
            <w:pPr>
              <w:pStyle w:val="Imagenes"/>
            </w:pPr>
            <w:r>
              <w:pict>
                <v:shape id="_x0000_i1354" type="#_x0000_t75" style="width:299.25pt;height:257.25pt">
                  <v:imagedata r:id="rId636" o:title="fasecontrol" cropleft="3522f" cropright="5518f"/>
                </v:shape>
              </w:pict>
            </w:r>
          </w:p>
          <w:p w:rsidR="00C3484B" w:rsidRDefault="00C3484B" w:rsidP="00C3484B">
            <w:pPr>
              <w:pStyle w:val="Epgrafe"/>
            </w:pPr>
            <w:bookmarkStart w:id="910" w:name="_Ref318972189"/>
            <w:r>
              <w:t xml:space="preserve">Figura </w:t>
            </w:r>
            <w:fldSimple w:instr=" STYLEREF 1 \s ">
              <w:r w:rsidR="004939FD">
                <w:rPr>
                  <w:noProof/>
                </w:rPr>
                <w:t>5</w:t>
              </w:r>
            </w:fldSimple>
            <w:r w:rsidR="001F202F">
              <w:t>.</w:t>
            </w:r>
            <w:fldSimple w:instr=" SEQ Figura \* ARABIC \s 1 ">
              <w:r w:rsidR="004939FD">
                <w:rPr>
                  <w:noProof/>
                </w:rPr>
                <w:t>12</w:t>
              </w:r>
            </w:fldSimple>
            <w:bookmarkEnd w:id="910"/>
            <w:r>
              <w:t>: Fase introducida al interferograma a través de la señal de control</w:t>
            </w:r>
          </w:p>
          <w:p w:rsidR="00C3484B" w:rsidRDefault="00C3484B" w:rsidP="00C3484B">
            <w:pPr>
              <w:pStyle w:val="Imagenes"/>
            </w:pPr>
          </w:p>
        </w:tc>
      </w:tr>
    </w:tbl>
    <w:p w:rsidR="00700B7F" w:rsidRDefault="00700B7F" w:rsidP="00F34A05"/>
    <w:p w:rsidR="00C3484B" w:rsidRDefault="00700B7F" w:rsidP="00F34A05">
      <w:r>
        <w:lastRenderedPageBreak/>
        <w:t xml:space="preserve">Sin embargo, como en el sistema real, la lámpara no tiene un espectro puntual, sino que tiene un ancho espectral de </w:t>
      </w:r>
      <w:r w:rsidRPr="00700B7F">
        <w:rPr>
          <w:position w:val="-6"/>
        </w:rPr>
        <w:object w:dxaOrig="580" w:dyaOrig="279">
          <v:shape id="_x0000_i1355" type="#_x0000_t75" style="width:29.25pt;height:14.25pt" o:ole="">
            <v:imagedata r:id="rId637" o:title=""/>
          </v:shape>
          <o:OLEObject Type="Embed" ProgID="Equation.DSMT4" ShapeID="_x0000_i1355" DrawAspect="Content" ObjectID="_1393337549" r:id="rId638"/>
        </w:object>
      </w:r>
      <w:r>
        <w:t>, el patrón de interferencia no sería un cose</w:t>
      </w:r>
      <w:r w:rsidR="0016022A">
        <w:t xml:space="preserve">no perfecto sino que es el resultado de la autocorrelación del espectro de la fuente, lo que hace que a medida que se aleja del cero, la amplitud va decayendo, el patrón de interferencia teórico de la lámpara utilizada se observa en la </w:t>
      </w:r>
      <w:r w:rsidR="0016022A">
        <w:fldChar w:fldCharType="begin"/>
      </w:r>
      <w:r w:rsidR="0016022A">
        <w:instrText xml:space="preserve"> REF _Ref318986252 \h </w:instrText>
      </w:r>
      <w:r w:rsidR="0016022A">
        <w:fldChar w:fldCharType="separate"/>
      </w:r>
      <w:r w:rsidR="004939FD">
        <w:t xml:space="preserve">Figura </w:t>
      </w:r>
      <w:r w:rsidR="004939FD">
        <w:rPr>
          <w:noProof/>
        </w:rPr>
        <w:t>5</w:t>
      </w:r>
      <w:r w:rsidR="004939FD">
        <w:t>.</w:t>
      </w:r>
      <w:r w:rsidR="004939FD">
        <w:rPr>
          <w:noProof/>
        </w:rPr>
        <w:t>13</w:t>
      </w:r>
      <w:r w:rsidR="0016022A">
        <w:fldChar w:fldCharType="end"/>
      </w:r>
      <w:r w:rsidR="00EF7841">
        <w:t>.</w:t>
      </w:r>
    </w:p>
    <w:tbl>
      <w:tblPr>
        <w:tblW w:w="0" w:type="auto"/>
        <w:tblLook w:val="04A0" w:firstRow="1" w:lastRow="0" w:firstColumn="1" w:lastColumn="0" w:noHBand="0" w:noVBand="1"/>
      </w:tblPr>
      <w:tblGrid>
        <w:gridCol w:w="9337"/>
      </w:tblGrid>
      <w:tr w:rsidR="00700B7F" w:rsidTr="00630A57">
        <w:tc>
          <w:tcPr>
            <w:tcW w:w="9261" w:type="dxa"/>
            <w:shd w:val="clear" w:color="auto" w:fill="auto"/>
          </w:tcPr>
          <w:p w:rsidR="00700B7F" w:rsidRDefault="006C6ED6" w:rsidP="00700B7F">
            <w:pPr>
              <w:pStyle w:val="Imagenes"/>
            </w:pPr>
            <w:r>
              <w:pict>
                <v:shape id="_x0000_i1356" type="#_x0000_t75" style="width:459.75pt;height:283.5pt">
                  <v:imagedata r:id="rId639" o:title="patroninterf" croptop="2139f" cropbottom="3306f" cropleft="5615f" cropright="5713f"/>
                </v:shape>
              </w:pict>
            </w:r>
          </w:p>
          <w:p w:rsidR="00700B7F" w:rsidRDefault="00700B7F" w:rsidP="00700B7F">
            <w:pPr>
              <w:pStyle w:val="Epgrafe"/>
            </w:pPr>
            <w:bookmarkStart w:id="911" w:name="_Ref318986252"/>
            <w:r>
              <w:t xml:space="preserve">Figura </w:t>
            </w:r>
            <w:fldSimple w:instr=" STYLEREF 1 \s ">
              <w:r w:rsidR="004939FD">
                <w:rPr>
                  <w:noProof/>
                </w:rPr>
                <w:t>5</w:t>
              </w:r>
            </w:fldSimple>
            <w:r w:rsidR="001F202F">
              <w:t>.</w:t>
            </w:r>
            <w:fldSimple w:instr=" SEQ Figura \* ARABIC \s 1 ">
              <w:r w:rsidR="004939FD">
                <w:rPr>
                  <w:noProof/>
                </w:rPr>
                <w:t>13</w:t>
              </w:r>
            </w:fldSimple>
            <w:bookmarkEnd w:id="911"/>
            <w:r>
              <w:t>: Patrón de interferencia de una lámpara con línea central de 546,1nm con ancho espectral de 10nm</w:t>
            </w:r>
          </w:p>
        </w:tc>
      </w:tr>
    </w:tbl>
    <w:p w:rsidR="00AC1E64" w:rsidRDefault="00E15F83" w:rsidP="00F34A05">
      <w:r>
        <w:t xml:space="preserve">Teniendo un patrón de interferencia de esta forma, si el sistema no se enfoca inicialmente en el punto donde el contraste sea máximo (la diferencia de camino óptico es cero), es posible aumentar el contraste al introducir una señal que disminuya el módulo de la diferencia de camino óptico </w:t>
      </w:r>
      <w:r w:rsidR="009C1B89">
        <w:t>sin</w:t>
      </w:r>
      <w:r>
        <w:t xml:space="preserve"> estar reduciendo el efecto de las vibraciones mecánicas. </w:t>
      </w:r>
    </w:p>
    <w:p w:rsidR="00700B7F" w:rsidRDefault="00AC1E64" w:rsidP="00F34A05">
      <w:r>
        <w:t xml:space="preserve">Para verificar si la mejora del contraste obtenida es debido a un enfoque del sistema o si realmente </w:t>
      </w:r>
      <w:r w:rsidR="00175853">
        <w:t xml:space="preserve">está reduciendo el efecto de las vibraciones mecánicas, se puede </w:t>
      </w:r>
      <w:r w:rsidR="009C1B89">
        <w:t xml:space="preserve">estimar la posición en el patrón de interferencia que al desplazarlo </w:t>
      </w:r>
      <w:r w:rsidR="009C1B89" w:rsidRPr="009C1B89">
        <w:rPr>
          <w:position w:val="-6"/>
        </w:rPr>
        <w:object w:dxaOrig="499" w:dyaOrig="279">
          <v:shape id="_x0000_i1357" type="#_x0000_t75" style="width:24.75pt;height:14.25pt" o:ole="">
            <v:imagedata r:id="rId640" o:title=""/>
          </v:shape>
          <o:OLEObject Type="Embed" ProgID="Equation.DSMT4" ShapeID="_x0000_i1357" DrawAspect="Content" ObjectID="_1393337550" r:id="rId641"/>
        </w:object>
      </w:r>
      <w:r w:rsidR="009C1B89">
        <w:t xml:space="preserve"> obtenga una mejora del </w:t>
      </w:r>
      <w:r w:rsidR="009C1B89" w:rsidRPr="009C1B89">
        <w:rPr>
          <w:position w:val="-6"/>
        </w:rPr>
        <w:object w:dxaOrig="499" w:dyaOrig="279">
          <v:shape id="_x0000_i1358" type="#_x0000_t75" style="width:24.75pt;height:14.25pt" o:ole="">
            <v:imagedata r:id="rId642" o:title=""/>
          </v:shape>
          <o:OLEObject Type="Embed" ProgID="Equation.DSMT4" ShapeID="_x0000_i1358" DrawAspect="Content" ObjectID="_1393337551" r:id="rId643"/>
        </w:object>
      </w:r>
      <w:r w:rsidR="009C1B89">
        <w:t xml:space="preserve"> en el contraste.</w:t>
      </w:r>
    </w:p>
    <w:p w:rsidR="0051491A" w:rsidRDefault="0051491A" w:rsidP="00F34A05">
      <w:r>
        <w:lastRenderedPageBreak/>
        <w:t>Tomando en cuenta el patrón de interferencia, el contraste se puede obtener como la diferencia entre un máximo y el mínimo adyacente. Si se está ubicado del lado positivo (</w:t>
      </w:r>
      <w:r w:rsidRPr="0051491A">
        <w:rPr>
          <w:position w:val="-6"/>
        </w:rPr>
        <w:object w:dxaOrig="560" w:dyaOrig="279">
          <v:shape id="_x0000_i1359" type="#_x0000_t75" style="width:27.75pt;height:14.25pt" o:ole="">
            <v:imagedata r:id="rId644" o:title=""/>
          </v:shape>
          <o:OLEObject Type="Embed" ProgID="Equation.DSMT4" ShapeID="_x0000_i1359" DrawAspect="Content" ObjectID="_1393337552" r:id="rId645"/>
        </w:object>
      </w:r>
      <w:r>
        <w:t xml:space="preserve">) del patrón de interferencia entonces el contraste será el primer máximo o primer mínimo menos el mínimo o máximo a la derecha según sea el caso. Si se desplaza 180° hacia la izquierda, entonces el nuevo contraste será igual al primer máximo o mínimo anterior restado al mínimo o máximo a la izquierda. De esta forma se puede obtener una gráfica de contraste respecto a la posición </w:t>
      </w:r>
      <w:r w:rsidR="008F5C1D">
        <w:t>(</w:t>
      </w:r>
      <w:r w:rsidR="008F5C1D">
        <w:fldChar w:fldCharType="begin"/>
      </w:r>
      <w:r w:rsidR="008F5C1D">
        <w:instrText xml:space="preserve"> REF _Ref318996389 \h </w:instrText>
      </w:r>
      <w:r w:rsidR="008F5C1D">
        <w:fldChar w:fldCharType="separate"/>
      </w:r>
      <w:r w:rsidR="004939FD">
        <w:t xml:space="preserve">Figura </w:t>
      </w:r>
      <w:r w:rsidR="004939FD">
        <w:rPr>
          <w:noProof/>
        </w:rPr>
        <w:t>5</w:t>
      </w:r>
      <w:r w:rsidR="004939FD">
        <w:t>.</w:t>
      </w:r>
      <w:r w:rsidR="004939FD">
        <w:rPr>
          <w:noProof/>
        </w:rPr>
        <w:t>14</w:t>
      </w:r>
      <w:r w:rsidR="008F5C1D">
        <w:fldChar w:fldCharType="end"/>
      </w:r>
      <w:r w:rsidR="008F5C1D">
        <w:t>)</w:t>
      </w:r>
    </w:p>
    <w:tbl>
      <w:tblPr>
        <w:tblW w:w="0" w:type="auto"/>
        <w:tblLook w:val="04A0" w:firstRow="1" w:lastRow="0" w:firstColumn="1" w:lastColumn="0" w:noHBand="0" w:noVBand="1"/>
      </w:tblPr>
      <w:tblGrid>
        <w:gridCol w:w="9261"/>
      </w:tblGrid>
      <w:tr w:rsidR="0051491A" w:rsidTr="00630A57">
        <w:tc>
          <w:tcPr>
            <w:tcW w:w="9261" w:type="dxa"/>
            <w:shd w:val="clear" w:color="auto" w:fill="auto"/>
          </w:tcPr>
          <w:p w:rsidR="008F5C1D" w:rsidRDefault="006C6ED6" w:rsidP="008F5C1D">
            <w:pPr>
              <w:pStyle w:val="Imagenes"/>
            </w:pPr>
            <w:r>
              <w:pict>
                <v:shape id="_x0000_i1360" type="#_x0000_t75" style="width:321pt;height:271.5pt">
                  <v:imagedata r:id="rId646" o:title="contraste vs posicion" cropleft="2224f" cropright="5149f"/>
                </v:shape>
              </w:pict>
            </w:r>
          </w:p>
          <w:p w:rsidR="0051491A" w:rsidRDefault="008F5C1D" w:rsidP="008F5C1D">
            <w:pPr>
              <w:pStyle w:val="Epgrafe"/>
            </w:pPr>
            <w:bookmarkStart w:id="912" w:name="_Ref318996389"/>
            <w:r>
              <w:t xml:space="preserve">Figura </w:t>
            </w:r>
            <w:fldSimple w:instr=" STYLEREF 1 \s ">
              <w:r w:rsidR="004939FD">
                <w:rPr>
                  <w:noProof/>
                </w:rPr>
                <w:t>5</w:t>
              </w:r>
            </w:fldSimple>
            <w:r w:rsidR="001F202F">
              <w:t>.</w:t>
            </w:r>
            <w:fldSimple w:instr=" SEQ Figura \* ARABIC \s 1 ">
              <w:r w:rsidR="004939FD">
                <w:rPr>
                  <w:noProof/>
                </w:rPr>
                <w:t>14</w:t>
              </w:r>
            </w:fldSimple>
            <w:bookmarkEnd w:id="912"/>
            <w:r>
              <w:t>: Contraste respecto a la posición del piezoeléctrico</w:t>
            </w:r>
          </w:p>
        </w:tc>
      </w:tr>
    </w:tbl>
    <w:p w:rsidR="0051491A" w:rsidRDefault="008F5C1D" w:rsidP="00F34A05">
      <w:r>
        <w:t>Si se considera que el desplazamiento de 180° ocurre en dirección al 0, entonces la mejora se puede calcular dividiendo el contraste en la nueva posición entre el contraste en la posición anterior. De esta forma se obtiene la gráfica de la mejora del contraste con respecto a la posición en que ocurrió el desplazamiento de 180° (</w:t>
      </w:r>
      <w:r>
        <w:fldChar w:fldCharType="begin"/>
      </w:r>
      <w:r>
        <w:instrText xml:space="preserve"> REF _Ref318996568 \h </w:instrText>
      </w:r>
      <w:r>
        <w:fldChar w:fldCharType="separate"/>
      </w:r>
      <w:r w:rsidR="004939FD">
        <w:t xml:space="preserve">Figura </w:t>
      </w:r>
      <w:r w:rsidR="004939FD">
        <w:rPr>
          <w:noProof/>
        </w:rPr>
        <w:t>5</w:t>
      </w:r>
      <w:r w:rsidR="004939FD">
        <w:t>.</w:t>
      </w:r>
      <w:r w:rsidR="004939FD">
        <w:rPr>
          <w:noProof/>
        </w:rPr>
        <w:t>15</w:t>
      </w:r>
      <w:r>
        <w:fldChar w:fldCharType="end"/>
      </w:r>
      <w:r>
        <w:t>)</w:t>
      </w:r>
    </w:p>
    <w:p w:rsidR="00574B07" w:rsidRDefault="00574B07" w:rsidP="00574B07">
      <w:r>
        <w:t xml:space="preserve">Como el patrón de interferencia es simétrico con respecto al eje y, la gráfica del contraste </w:t>
      </w:r>
      <w:r w:rsidR="00855D7E">
        <w:t>respecto a la</w:t>
      </w:r>
      <w:r>
        <w:t xml:space="preserve"> posición y la gráfica de la mejora </w:t>
      </w:r>
      <w:r w:rsidR="00855D7E">
        <w:t>del contraste respecto a la</w:t>
      </w:r>
      <w:r>
        <w:t xml:space="preserve"> posición son simétricas también.</w:t>
      </w:r>
    </w:p>
    <w:p w:rsidR="00574B07" w:rsidRDefault="00574B07" w:rsidP="00F34A05"/>
    <w:tbl>
      <w:tblPr>
        <w:tblW w:w="0" w:type="auto"/>
        <w:tblLook w:val="04A0" w:firstRow="1" w:lastRow="0" w:firstColumn="1" w:lastColumn="0" w:noHBand="0" w:noVBand="1"/>
      </w:tblPr>
      <w:tblGrid>
        <w:gridCol w:w="9333"/>
      </w:tblGrid>
      <w:tr w:rsidR="008F5C1D" w:rsidTr="00630A57">
        <w:tc>
          <w:tcPr>
            <w:tcW w:w="9261" w:type="dxa"/>
            <w:shd w:val="clear" w:color="auto" w:fill="auto"/>
          </w:tcPr>
          <w:p w:rsidR="008F5C1D" w:rsidRDefault="006C6ED6" w:rsidP="008F5C1D">
            <w:pPr>
              <w:pStyle w:val="Imagenes"/>
            </w:pPr>
            <w:r>
              <w:lastRenderedPageBreak/>
              <w:pict>
                <v:shape id="_x0000_i1361" type="#_x0000_t75" style="width:456pt;height:257.25pt">
                  <v:imagedata r:id="rId647" o:title="mejora vs posicion"/>
                </v:shape>
              </w:pict>
            </w:r>
          </w:p>
          <w:p w:rsidR="008F5C1D" w:rsidRDefault="008F5C1D" w:rsidP="008F5C1D">
            <w:pPr>
              <w:pStyle w:val="Epgrafe"/>
            </w:pPr>
            <w:bookmarkStart w:id="913" w:name="_Ref318996568"/>
            <w:r>
              <w:t xml:space="preserve">Figura </w:t>
            </w:r>
            <w:fldSimple w:instr=" STYLEREF 1 \s ">
              <w:r w:rsidR="004939FD">
                <w:rPr>
                  <w:noProof/>
                </w:rPr>
                <w:t>5</w:t>
              </w:r>
            </w:fldSimple>
            <w:r w:rsidR="001F202F">
              <w:t>.</w:t>
            </w:r>
            <w:fldSimple w:instr=" SEQ Figura \* ARABIC \s 1 ">
              <w:r w:rsidR="004939FD">
                <w:rPr>
                  <w:noProof/>
                </w:rPr>
                <w:t>15</w:t>
              </w:r>
            </w:fldSimple>
            <w:bookmarkEnd w:id="913"/>
            <w:r>
              <w:t>: Mejora del contraste cuando ocurre un desplazamiento de 180° en dirección al cero</w:t>
            </w:r>
          </w:p>
        </w:tc>
      </w:tr>
    </w:tbl>
    <w:p w:rsidR="001D714B" w:rsidRDefault="008E2656" w:rsidP="00F34A05">
      <w:r>
        <w:t xml:space="preserve">Como se observa en la </w:t>
      </w:r>
      <w:r>
        <w:fldChar w:fldCharType="begin"/>
      </w:r>
      <w:r>
        <w:instrText xml:space="preserve"> REF _Ref318996568 \h </w:instrText>
      </w:r>
      <w:r>
        <w:fldChar w:fldCharType="separate"/>
      </w:r>
      <w:r w:rsidR="004939FD">
        <w:t xml:space="preserve">Figura </w:t>
      </w:r>
      <w:r w:rsidR="004939FD">
        <w:rPr>
          <w:noProof/>
        </w:rPr>
        <w:t>5</w:t>
      </w:r>
      <w:r w:rsidR="004939FD">
        <w:t>.</w:t>
      </w:r>
      <w:r w:rsidR="004939FD">
        <w:rPr>
          <w:noProof/>
        </w:rPr>
        <w:t>15</w:t>
      </w:r>
      <w:r>
        <w:fldChar w:fldCharType="end"/>
      </w:r>
      <w:r>
        <w:t xml:space="preserve">, la posición del piezoeléctrico que permitiría una mejora del 12% esta casi en los </w:t>
      </w:r>
      <w:r w:rsidRPr="008E2656">
        <w:rPr>
          <w:position w:val="-10"/>
        </w:rPr>
        <w:object w:dxaOrig="520" w:dyaOrig="320">
          <v:shape id="_x0000_i1362" type="#_x0000_t75" style="width:26.25pt;height:15.75pt" o:ole="">
            <v:imagedata r:id="rId648" o:title=""/>
          </v:shape>
          <o:OLEObject Type="Embed" ProgID="Equation.DSMT4" ShapeID="_x0000_i1362" DrawAspect="Content" ObjectID="_1393337553" r:id="rId649"/>
        </w:object>
      </w:r>
      <w:r>
        <w:t xml:space="preserve">, específicamente una mejora del </w:t>
      </w:r>
      <w:r w:rsidRPr="008E2656">
        <w:rPr>
          <w:position w:val="-10"/>
        </w:rPr>
        <w:object w:dxaOrig="820" w:dyaOrig="320">
          <v:shape id="_x0000_i1363" type="#_x0000_t75" style="width:41.25pt;height:15.75pt" o:ole="">
            <v:imagedata r:id="rId650" o:title=""/>
          </v:shape>
          <o:OLEObject Type="Embed" ProgID="Equation.DSMT4" ShapeID="_x0000_i1363" DrawAspect="Content" ObjectID="_1393337554" r:id="rId651"/>
        </w:object>
      </w:r>
      <w:r>
        <w:t xml:space="preserve"> corresponde a </w:t>
      </w:r>
      <w:r w:rsidRPr="008E2656">
        <w:rPr>
          <w:position w:val="-10"/>
        </w:rPr>
        <w:object w:dxaOrig="980" w:dyaOrig="320">
          <v:shape id="_x0000_i1364" type="#_x0000_t75" style="width:48.75pt;height:15.75pt" o:ole="">
            <v:imagedata r:id="rId652" o:title=""/>
          </v:shape>
          <o:OLEObject Type="Embed" ProgID="Equation.DSMT4" ShapeID="_x0000_i1364" DrawAspect="Content" ObjectID="_1393337555" r:id="rId653"/>
        </w:object>
      </w:r>
      <w:r>
        <w:t xml:space="preserve">, en esta posición se nota claramente una reducción de la intensidad máxima de las franjas, si bien antes de comenzar el experimento se ajustó manualmente el microscopio de tal modo que el 0 del piezoeléctrico </w:t>
      </w:r>
      <w:r w:rsidR="00855D7E">
        <w:t>correspondiera</w:t>
      </w:r>
      <w:r w:rsidR="001D714B">
        <w:t xml:space="preserve"> al máximo contraste observado por el ojo, es posible que no se encontrara justamente en el pico de intensidad, sin embargo es muy poco probable que se encontrara cerca de </w:t>
      </w:r>
      <w:r w:rsidR="001D714B" w:rsidRPr="001D714B">
        <w:rPr>
          <w:position w:val="-10"/>
        </w:rPr>
        <w:object w:dxaOrig="520" w:dyaOrig="320">
          <v:shape id="_x0000_i1365" type="#_x0000_t75" style="width:26.25pt;height:15.75pt" o:ole="">
            <v:imagedata r:id="rId654" o:title=""/>
          </v:shape>
          <o:OLEObject Type="Embed" ProgID="Equation.DSMT4" ShapeID="_x0000_i1365" DrawAspect="Content" ObjectID="_1393337556" r:id="rId655"/>
        </w:object>
      </w:r>
      <w:r w:rsidR="001D714B">
        <w:t xml:space="preserve"> ya que se realiza un barrido tratando de ubicar el máximo y a </w:t>
      </w:r>
      <w:r w:rsidR="007A440F" w:rsidRPr="001D714B">
        <w:rPr>
          <w:position w:val="-10"/>
        </w:rPr>
        <w:object w:dxaOrig="520" w:dyaOrig="320">
          <v:shape id="_x0000_i1366" type="#_x0000_t75" style="width:26.25pt;height:15.75pt" o:ole="">
            <v:imagedata r:id="rId656" o:title=""/>
          </v:shape>
          <o:OLEObject Type="Embed" ProgID="Equation.DSMT4" ShapeID="_x0000_i1366" DrawAspect="Content" ObjectID="_1393337557" r:id="rId657"/>
        </w:object>
      </w:r>
      <w:r w:rsidR="001D714B">
        <w:t xml:space="preserve"> la intensidad cae prácticamente a</w:t>
      </w:r>
      <w:r w:rsidR="007A440F">
        <w:t>l 12</w:t>
      </w:r>
      <w:r w:rsidR="001D714B">
        <w:t>% de la intensidad máxima.</w:t>
      </w:r>
      <w:r w:rsidR="00571214">
        <w:t xml:space="preserve"> Por otra parte la cámara nunca llega a saturar de modo que no puede ser que no se detectara el máximo correctamente.</w:t>
      </w:r>
      <w:r w:rsidR="001D714B">
        <w:t xml:space="preserve"> Por lo tanto la mejora del contraste obtenida tiene muy pocas probabilidades de haber sido producto de un enfoque d</w:t>
      </w:r>
      <w:r w:rsidR="00C55E3A">
        <w:t>ebido al desplazamiento de 180°, es probable que haya contribuido un poco con el aumento del contraste, sin embargo no es el único responsable.</w:t>
      </w:r>
    </w:p>
    <w:p w:rsidR="00C55E3A" w:rsidRDefault="00C55E3A" w:rsidP="00F34A05"/>
    <w:tbl>
      <w:tblPr>
        <w:tblW w:w="0" w:type="auto"/>
        <w:tblLook w:val="04A0" w:firstRow="1" w:lastRow="0" w:firstColumn="1" w:lastColumn="0" w:noHBand="0" w:noVBand="1"/>
      </w:tblPr>
      <w:tblGrid>
        <w:gridCol w:w="9261"/>
      </w:tblGrid>
      <w:tr w:rsidR="00C55E3A" w:rsidTr="00630A57">
        <w:tc>
          <w:tcPr>
            <w:tcW w:w="9261" w:type="dxa"/>
            <w:shd w:val="clear" w:color="auto" w:fill="auto"/>
          </w:tcPr>
          <w:p w:rsidR="00C55E3A" w:rsidRDefault="006C6ED6" w:rsidP="00C55E3A">
            <w:pPr>
              <w:pStyle w:val="Imagenes"/>
            </w:pPr>
            <w:r>
              <w:lastRenderedPageBreak/>
              <w:pict>
                <v:shape id="_x0000_i1367" type="#_x0000_t75" style="width:375.75pt;height:282pt">
                  <v:imagedata r:id="rId658" o:title="espectro control"/>
                </v:shape>
              </w:pict>
            </w:r>
          </w:p>
          <w:p w:rsidR="00C55E3A" w:rsidRDefault="00C55E3A" w:rsidP="00C55E3A">
            <w:pPr>
              <w:pStyle w:val="Epgrafe"/>
            </w:pPr>
            <w:bookmarkStart w:id="914" w:name="_Ref318998461"/>
            <w:r>
              <w:t xml:space="preserve">Figura </w:t>
            </w:r>
            <w:fldSimple w:instr=" STYLEREF 1 \s ">
              <w:r w:rsidR="004939FD">
                <w:rPr>
                  <w:noProof/>
                </w:rPr>
                <w:t>5</w:t>
              </w:r>
            </w:fldSimple>
            <w:r w:rsidR="001F202F">
              <w:t>.</w:t>
            </w:r>
            <w:fldSimple w:instr=" SEQ Figura \* ARABIC \s 1 ">
              <w:r w:rsidR="004939FD">
                <w:rPr>
                  <w:noProof/>
                </w:rPr>
                <w:t>16</w:t>
              </w:r>
            </w:fldSimple>
            <w:bookmarkEnd w:id="914"/>
            <w:r>
              <w:t>: Espectro de la señal de control introducida</w:t>
            </w:r>
          </w:p>
        </w:tc>
      </w:tr>
    </w:tbl>
    <w:p w:rsidR="00265CC6" w:rsidRDefault="00C55E3A" w:rsidP="00F34A05">
      <w:r>
        <w:t>Por otra parte, si se analiza el e</w:t>
      </w:r>
      <w:r w:rsidR="00265CC6">
        <w:t xml:space="preserve">spectro de la señal introducida que se muestra en la </w:t>
      </w:r>
      <w:r w:rsidR="00265CC6">
        <w:fldChar w:fldCharType="begin"/>
      </w:r>
      <w:r w:rsidR="00265CC6">
        <w:instrText xml:space="preserve"> REF _Ref318998461 \h </w:instrText>
      </w:r>
      <w:r w:rsidR="00265CC6">
        <w:fldChar w:fldCharType="separate"/>
      </w:r>
      <w:r w:rsidR="004939FD">
        <w:t xml:space="preserve">Figura </w:t>
      </w:r>
      <w:r w:rsidR="004939FD">
        <w:rPr>
          <w:noProof/>
        </w:rPr>
        <w:t>5</w:t>
      </w:r>
      <w:r w:rsidR="004939FD">
        <w:t>.</w:t>
      </w:r>
      <w:r w:rsidR="004939FD">
        <w:rPr>
          <w:noProof/>
        </w:rPr>
        <w:t>16</w:t>
      </w:r>
      <w:r w:rsidR="00265CC6">
        <w:fldChar w:fldCharType="end"/>
      </w:r>
      <w:r w:rsidR="00265CC6">
        <w:t xml:space="preserve"> se observa un pico a los </w:t>
      </w:r>
      <w:r w:rsidR="00265CC6" w:rsidRPr="00265CC6">
        <w:rPr>
          <w:position w:val="-6"/>
        </w:rPr>
        <w:object w:dxaOrig="580" w:dyaOrig="279">
          <v:shape id="_x0000_i1368" type="#_x0000_t75" style="width:29.25pt;height:14.25pt" o:ole="">
            <v:imagedata r:id="rId659" o:title=""/>
          </v:shape>
          <o:OLEObject Type="Embed" ProgID="Equation.DSMT4" ShapeID="_x0000_i1368" DrawAspect="Content" ObjectID="_1393337558" r:id="rId660"/>
        </w:object>
      </w:r>
      <w:r w:rsidR="00265CC6">
        <w:t xml:space="preserve"> que es de esperarse porque la frecuencia de repetición de la señal es precisamente </w:t>
      </w:r>
      <w:r w:rsidR="00265CC6" w:rsidRPr="00265CC6">
        <w:rPr>
          <w:position w:val="-6"/>
        </w:rPr>
        <w:object w:dxaOrig="580" w:dyaOrig="279">
          <v:shape id="_x0000_i1369" type="#_x0000_t75" style="width:29.25pt;height:14.25pt" o:ole="">
            <v:imagedata r:id="rId661" o:title=""/>
          </v:shape>
          <o:OLEObject Type="Embed" ProgID="Equation.DSMT4" ShapeID="_x0000_i1369" DrawAspect="Content" ObjectID="_1393337559" r:id="rId662"/>
        </w:object>
      </w:r>
      <w:r w:rsidR="00265CC6">
        <w:t xml:space="preserve"> y se observan múltiplos de esta frecuencia. Sin embargo, ésta señal no es exactamente la que está actuando sobre el sistema, sería la señal equivalente ya que la original supera los </w:t>
      </w:r>
      <w:r w:rsidR="00265CC6" w:rsidRPr="00265CC6">
        <w:rPr>
          <w:position w:val="-6"/>
        </w:rPr>
        <w:object w:dxaOrig="499" w:dyaOrig="279">
          <v:shape id="_x0000_i1370" type="#_x0000_t75" style="width:24.75pt;height:14.25pt" o:ole="">
            <v:imagedata r:id="rId663" o:title=""/>
          </v:shape>
          <o:OLEObject Type="Embed" ProgID="Equation.DSMT4" ShapeID="_x0000_i1370" DrawAspect="Content" ObjectID="_1393337560" r:id="rId664"/>
        </w:object>
      </w:r>
      <w:r w:rsidR="00265CC6">
        <w:t xml:space="preserve">. </w:t>
      </w:r>
    </w:p>
    <w:p w:rsidR="00C55E3A" w:rsidRDefault="00265CC6" w:rsidP="00F34A05">
      <w:r>
        <w:t xml:space="preserve">El espectro de la señal equivalente se observa en la </w:t>
      </w:r>
      <w:r>
        <w:fldChar w:fldCharType="begin"/>
      </w:r>
      <w:r>
        <w:instrText xml:space="preserve"> REF _Ref318998662 \h </w:instrText>
      </w:r>
      <w:r>
        <w:fldChar w:fldCharType="separate"/>
      </w:r>
      <w:r w:rsidR="004939FD">
        <w:t xml:space="preserve">Figura </w:t>
      </w:r>
      <w:r w:rsidR="004939FD">
        <w:rPr>
          <w:noProof/>
        </w:rPr>
        <w:t>5</w:t>
      </w:r>
      <w:r w:rsidR="004939FD">
        <w:t>.</w:t>
      </w:r>
      <w:r w:rsidR="004939FD">
        <w:rPr>
          <w:noProof/>
        </w:rPr>
        <w:t>17</w:t>
      </w:r>
      <w:r>
        <w:fldChar w:fldCharType="end"/>
      </w:r>
      <w:r>
        <w:t xml:space="preserve"> donde se vuelven a observar componentes a </w:t>
      </w:r>
      <w:r w:rsidRPr="00265CC6">
        <w:rPr>
          <w:position w:val="-6"/>
        </w:rPr>
        <w:object w:dxaOrig="580" w:dyaOrig="279">
          <v:shape id="_x0000_i1371" type="#_x0000_t75" style="width:29.25pt;height:14.25pt" o:ole="">
            <v:imagedata r:id="rId665" o:title=""/>
          </v:shape>
          <o:OLEObject Type="Embed" ProgID="Equation.DSMT4" ShapeID="_x0000_i1371" DrawAspect="Content" ObjectID="_1393337561" r:id="rId666"/>
        </w:object>
      </w:r>
      <w:r>
        <w:t xml:space="preserve"> y sus múltiplos, sin embargo, ya los múltiplos a </w:t>
      </w:r>
      <w:r w:rsidRPr="00265CC6">
        <w:rPr>
          <w:position w:val="-6"/>
        </w:rPr>
        <w:object w:dxaOrig="600" w:dyaOrig="279">
          <v:shape id="_x0000_i1372" type="#_x0000_t75" style="width:30pt;height:14.25pt" o:ole="">
            <v:imagedata r:id="rId667" o:title=""/>
          </v:shape>
          <o:OLEObject Type="Embed" ProgID="Equation.DSMT4" ShapeID="_x0000_i1372" DrawAspect="Content" ObjectID="_1393337562" r:id="rId668"/>
        </w:object>
      </w:r>
      <w:r>
        <w:t xml:space="preserve"> y </w:t>
      </w:r>
      <w:r w:rsidRPr="00265CC6">
        <w:rPr>
          <w:position w:val="-6"/>
        </w:rPr>
        <w:object w:dxaOrig="600" w:dyaOrig="279">
          <v:shape id="_x0000_i1373" type="#_x0000_t75" style="width:30pt;height:14.25pt" o:ole="">
            <v:imagedata r:id="rId669" o:title=""/>
          </v:shape>
          <o:OLEObject Type="Embed" ProgID="Equation.DSMT4" ShapeID="_x0000_i1373" DrawAspect="Content" ObjectID="_1393337563" r:id="rId670"/>
        </w:object>
      </w:r>
      <w:r>
        <w:t xml:space="preserve"> no disminuyen como se espera, por lo tanto, se puede pensar que esta señal tiene componentes frecuenciales importantes a esas frecuencias que ayuden a compensar las componentes que se observaron en la medición de las vibraciones que se mostraron en la </w:t>
      </w:r>
      <w:r>
        <w:fldChar w:fldCharType="begin"/>
      </w:r>
      <w:r>
        <w:instrText xml:space="preserve"> REF _Ref316483714 \h </w:instrText>
      </w:r>
      <w:r>
        <w:fldChar w:fldCharType="separate"/>
      </w:r>
      <w:r w:rsidR="004939FD">
        <w:t xml:space="preserve">Figura </w:t>
      </w:r>
      <w:r w:rsidR="004939FD">
        <w:rPr>
          <w:noProof/>
        </w:rPr>
        <w:t>3</w:t>
      </w:r>
      <w:r w:rsidR="004939FD">
        <w:t>.</w:t>
      </w:r>
      <w:r w:rsidR="004939FD">
        <w:rPr>
          <w:noProof/>
        </w:rPr>
        <w:t>1</w:t>
      </w:r>
      <w:r>
        <w:fldChar w:fldCharType="end"/>
      </w:r>
      <w:r>
        <w:t>.</w:t>
      </w:r>
    </w:p>
    <w:p w:rsidR="00265CC6" w:rsidRDefault="00265CC6" w:rsidP="00F34A05">
      <w:r>
        <w:t>Por esta razón se puede presumir que la mejora del contraste se debe a una compensación efectiva del algoritmo de control sobre las vibraciones que afectan al sistema.</w:t>
      </w:r>
    </w:p>
    <w:tbl>
      <w:tblPr>
        <w:tblW w:w="0" w:type="auto"/>
        <w:tblLook w:val="04A0" w:firstRow="1" w:lastRow="0" w:firstColumn="1" w:lastColumn="0" w:noHBand="0" w:noVBand="1"/>
      </w:tblPr>
      <w:tblGrid>
        <w:gridCol w:w="9261"/>
      </w:tblGrid>
      <w:tr w:rsidR="00265CC6" w:rsidTr="00630A57">
        <w:tc>
          <w:tcPr>
            <w:tcW w:w="9261" w:type="dxa"/>
            <w:shd w:val="clear" w:color="auto" w:fill="auto"/>
          </w:tcPr>
          <w:p w:rsidR="00265CC6" w:rsidRDefault="006C6ED6" w:rsidP="00265CC6">
            <w:pPr>
              <w:pStyle w:val="Imagenes"/>
            </w:pPr>
            <w:r>
              <w:lastRenderedPageBreak/>
              <w:pict>
                <v:shape id="_x0000_i1374" type="#_x0000_t75" style="width:348.75pt;height:261.75pt">
                  <v:imagedata r:id="rId671" o:title="espectro control equivalente"/>
                </v:shape>
              </w:pict>
            </w:r>
          </w:p>
          <w:p w:rsidR="00265CC6" w:rsidRDefault="00265CC6" w:rsidP="00265CC6">
            <w:pPr>
              <w:pStyle w:val="Epgrafe"/>
            </w:pPr>
            <w:bookmarkStart w:id="915" w:name="_Ref318998662"/>
            <w:r>
              <w:t xml:space="preserve">Figura </w:t>
            </w:r>
            <w:fldSimple w:instr=" STYLEREF 1 \s ">
              <w:r w:rsidR="004939FD">
                <w:rPr>
                  <w:noProof/>
                </w:rPr>
                <w:t>5</w:t>
              </w:r>
            </w:fldSimple>
            <w:r w:rsidR="001F202F">
              <w:t>.</w:t>
            </w:r>
            <w:fldSimple w:instr=" SEQ Figura \* ARABIC \s 1 ">
              <w:r w:rsidR="004939FD">
                <w:rPr>
                  <w:noProof/>
                </w:rPr>
                <w:t>17</w:t>
              </w:r>
            </w:fldSimple>
            <w:bookmarkEnd w:id="915"/>
            <w:r>
              <w:t>: Espectro de la señal de control equivalente</w:t>
            </w:r>
          </w:p>
        </w:tc>
      </w:tr>
    </w:tbl>
    <w:p w:rsidR="00265CC6" w:rsidRDefault="009C1D32" w:rsidP="009C1D32">
      <w:pPr>
        <w:pStyle w:val="Ttulo2"/>
      </w:pPr>
      <w:bookmarkStart w:id="916" w:name="_Toc319497164"/>
      <w:r>
        <w:t>Conclusiones</w:t>
      </w:r>
      <w:bookmarkEnd w:id="916"/>
    </w:p>
    <w:p w:rsidR="009C1D32" w:rsidRDefault="00B23C79" w:rsidP="00F34A05">
      <w:r>
        <w:t>Las pruebas y caracterizaciones de cada etapa del sistema demostraron que funcionaban como se esperaba y poseen una alta linealidad en los rangos de operación.</w:t>
      </w:r>
    </w:p>
    <w:p w:rsidR="00B23C79" w:rsidRDefault="00B23C79" w:rsidP="00F34A05">
      <w:r>
        <w:t>Se ratificó que el movimiento del piezoeléctrico no presenta desviaciones del eje y que es lineal entre los rangos medidos. Se obtuvieron pequeñas desviaciones cuando los pasos son muy pequeños que se pueden deber a que las vibraciones afectan al método con que se calcularon las amplitudes de movimiento.</w:t>
      </w:r>
    </w:p>
    <w:p w:rsidR="00B23C79" w:rsidRDefault="00B23C79" w:rsidP="00F34A05">
      <w:r>
        <w:t>Se desarrollaron múltiples programas que permiten obtener de una manera automatizada todos los datos mostrados en el presente capítulo.</w:t>
      </w:r>
    </w:p>
    <w:p w:rsidR="00B23C79" w:rsidRDefault="00B23C79" w:rsidP="00F34A05">
      <w:r>
        <w:t>Se analizó en detalle la única prueba exitosa del sistema funcionando en su totalidad, se pudo demostrar que la mejora de contraste obtenida es principalmente debido a la señal de control conseguida y no a una mejora del enfoque de las franjas por un desplazamiento del piezoeléctrico.</w:t>
      </w:r>
    </w:p>
    <w:p w:rsidR="00DE5FFB" w:rsidRPr="00734014" w:rsidRDefault="00B23C79" w:rsidP="00734014">
      <w:r>
        <w:t xml:space="preserve"> </w:t>
      </w:r>
    </w:p>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734014" w:rsidRPr="008D2941" w:rsidRDefault="00734014"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825AF9" w:rsidRDefault="000F4F41" w:rsidP="003C2ECC">
      <w:pPr>
        <w:pStyle w:val="Ttulo1"/>
      </w:pPr>
      <w:bookmarkStart w:id="917" w:name="_Toc319497165"/>
      <w:r w:rsidRPr="003C2ECC">
        <w:t xml:space="preserve">CAPITULO </w:t>
      </w:r>
      <w:r w:rsidR="003C2ECC">
        <w:t>VI</w:t>
      </w:r>
      <w:r w:rsidRPr="003C2ECC">
        <w:br/>
      </w:r>
      <w:r w:rsidR="00825AF9" w:rsidRPr="003C2ECC">
        <w:br/>
        <w:t>Conclusiones y recomendaciones</w:t>
      </w:r>
      <w:bookmarkEnd w:id="917"/>
    </w:p>
    <w:p w:rsidR="003B38BC" w:rsidRDefault="003B38BC" w:rsidP="003C2ECC"/>
    <w:p w:rsidR="003C2ECC" w:rsidRDefault="003C2ECC" w:rsidP="003C2ECC">
      <w:r>
        <w:t>En este trabajo se desarrolló un algoritmo de control que permite compensar el efecto de las vibraciones mecánicas en un sistema de interferometr</w:t>
      </w:r>
      <w:r w:rsidR="00507DDC">
        <w:t xml:space="preserve">ía, en específico se trata de compensar la disminución del contraste en un interferograma debido a las vibraciones mecánicas que puedan perturbar la diferencia de camino óptico de los haces en el interferómetro. El planteamiento del problema exigía que la compensación se </w:t>
      </w:r>
      <w:r w:rsidR="00E64DAE">
        <w:t>logre</w:t>
      </w:r>
      <w:r w:rsidR="00507DDC">
        <w:t xml:space="preserve"> utilizando como único sensor la misma cámara que se utiliza para obtener los interferogramas.</w:t>
      </w:r>
    </w:p>
    <w:p w:rsidR="00E64DAE" w:rsidRDefault="00507DDC" w:rsidP="003C2ECC">
      <w:r>
        <w:t xml:space="preserve">Para el cumplimiento de los objetivos planteados se desarrollaron una serie de software y hardware para el análisis del sistema y la implementación del algoritmo de control. </w:t>
      </w:r>
    </w:p>
    <w:p w:rsidR="00E64DAE" w:rsidRDefault="00507DDC" w:rsidP="00E64DAE">
      <w:r>
        <w:t xml:space="preserve">Para </w:t>
      </w:r>
      <w:r w:rsidR="00E64DAE">
        <w:t>analiza</w:t>
      </w:r>
      <w:r>
        <w:t>r y realizar pruebas teóricas de</w:t>
      </w:r>
      <w:r w:rsidR="00E64DAE">
        <w:t>l</w:t>
      </w:r>
      <w:r w:rsidR="005E27CC">
        <w:t xml:space="preserve"> comportamiento del sistema e</w:t>
      </w:r>
      <w:r w:rsidR="00E64DAE">
        <w:t xml:space="preserve"> implementar </w:t>
      </w:r>
      <w:r>
        <w:t xml:space="preserve">posibles algoritmos de control se desarrolló un simulador de interferometría en lenguaje C++ que permite de una manera modular y configurable </w:t>
      </w:r>
      <w:r w:rsidR="00E64DAE">
        <w:t xml:space="preserve">realizar simulaciones de interferogramas generados a partir de fuentes de iluminación de espectro arbitrario y tomando en cuenta los </w:t>
      </w:r>
      <w:r w:rsidR="003B38BC">
        <w:t xml:space="preserve">espectros de absorción, los </w:t>
      </w:r>
      <w:r w:rsidR="00E64DAE">
        <w:t>tiempos de exposici</w:t>
      </w:r>
      <w:r w:rsidR="003B38BC">
        <w:t xml:space="preserve">ón y de procesamiento de las cámaras </w:t>
      </w:r>
      <w:r w:rsidR="00E64DAE">
        <w:t xml:space="preserve">para obtener la imagen. </w:t>
      </w:r>
    </w:p>
    <w:p w:rsidR="005E27CC" w:rsidRDefault="005E27CC" w:rsidP="00E64DAE">
      <w:r>
        <w:t xml:space="preserve">En base a observaciones iniciales del comportamiento del sistema y de mediciones del espectro de las vibraciones registrado, se diseño un algoritmo de control en el cual se busca que la señal de control compense las componentes principales de las vibraciones. Ésta señal de control se genera de manera </w:t>
      </w:r>
      <w:proofErr w:type="spellStart"/>
      <w:r>
        <w:t>eurística</w:t>
      </w:r>
      <w:proofErr w:type="spellEnd"/>
      <w:r>
        <w:t xml:space="preserve">, inicialmente se prueban señales </w:t>
      </w:r>
      <w:proofErr w:type="spellStart"/>
      <w:r>
        <w:t>aleatoreas</w:t>
      </w:r>
      <w:proofErr w:type="spellEnd"/>
      <w:r>
        <w:t xml:space="preserve"> y de acuerdo a la respuesta que estas obtengan en el contraste, se van modificando hasta obtener una señal que mejore el contraste de las imágenes. Utilizando el </w:t>
      </w:r>
      <w:proofErr w:type="spellStart"/>
      <w:r>
        <w:t>siumlador</w:t>
      </w:r>
      <w:proofErr w:type="spellEnd"/>
      <w:r>
        <w:t xml:space="preserve"> desarrollado se implementó </w:t>
      </w:r>
      <w:r>
        <w:lastRenderedPageBreak/>
        <w:t>el algoritmo de control y se obtuvieron resultados positivos lo que permitieron la implementación del algoritmo en el sistema real.</w:t>
      </w:r>
    </w:p>
    <w:p w:rsidR="005E27CC" w:rsidRDefault="005E27CC" w:rsidP="00E64DAE">
      <w:r>
        <w:t xml:space="preserve">Para la implementación del algoritmo en el sistema real se desarrollaron diversos circuitos para filtrar y ajustar las señales de control generadas a partir de una tarjeta de adquisición de National Instrument </w:t>
      </w:r>
      <w:r w:rsidR="003C4DFB">
        <w:t xml:space="preserve">(NI-6023E) </w:t>
      </w:r>
      <w:r>
        <w:t>que son inyectadas al amplificador de alto voltaje</w:t>
      </w:r>
      <w:r w:rsidR="003C4DFB">
        <w:t xml:space="preserve"> (PI E-662)</w:t>
      </w:r>
      <w:r>
        <w:t xml:space="preserve"> del piezoeléctrico</w:t>
      </w:r>
      <w:r w:rsidR="003C4DFB">
        <w:t xml:space="preserve"> de </w:t>
      </w:r>
      <w:proofErr w:type="spellStart"/>
      <w:r w:rsidR="003C4DFB">
        <w:t>Physics</w:t>
      </w:r>
      <w:proofErr w:type="spellEnd"/>
      <w:r w:rsidR="003C4DFB">
        <w:t xml:space="preserve"> Instrument (PIFOC PI-720)</w:t>
      </w:r>
      <w:r>
        <w:t>. Adicionalmente se incluy</w:t>
      </w:r>
      <w:r w:rsidR="005B66E7">
        <w:t>ó en el diseño de los circuitos un con</w:t>
      </w:r>
      <w:r w:rsidR="003C4DFB">
        <w:t xml:space="preserve">vertidor frecuencia-voltaje que </w:t>
      </w:r>
      <w:r w:rsidR="005B66E7">
        <w:t>si bien no se utilizó en el desarrollo de este trabajo, permitiría el ajuste fino de la fase del interferograma sin interrumpir el sistema de control de vibraciones.</w:t>
      </w:r>
      <w:r w:rsidR="003C4DFB">
        <w:t xml:space="preserve"> Este convertidor frecuencia-voltaje fue implementado originalmente en </w:t>
      </w:r>
      <w:r w:rsidR="003C4DFB">
        <w:fldChar w:fldCharType="begin"/>
      </w:r>
      <w:r w:rsidR="002D3620">
        <w:instrText xml:space="preserve"> ADDIN EN.CITE &lt;EndNote&gt;&lt;Cite&gt;&lt;Author&gt;González-Laprea&lt;/Author&gt;&lt;Year&gt;2011&lt;/Year&gt;&lt;RecNum&gt;37&lt;/RecNum&gt;&lt;DisplayText&gt;[13]&lt;/DisplayText&gt;&lt;record&gt;&lt;rec-number&gt;37&lt;/rec-number&gt;&lt;foreign-keys&gt;&lt;key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3C4DFB">
        <w:fldChar w:fldCharType="separate"/>
      </w:r>
      <w:r w:rsidR="002D3620">
        <w:rPr>
          <w:noProof/>
        </w:rPr>
        <w:t>[</w:t>
      </w:r>
      <w:hyperlink w:anchor="_ENREF_13" w:tooltip="González-Laprea, 2011 #37" w:history="1">
        <w:r w:rsidR="007C66BC">
          <w:rPr>
            <w:noProof/>
          </w:rPr>
          <w:t>13</w:t>
        </w:r>
      </w:hyperlink>
      <w:r w:rsidR="002D3620">
        <w:rPr>
          <w:noProof/>
        </w:rPr>
        <w:t>]</w:t>
      </w:r>
      <w:r w:rsidR="003C4DFB">
        <w:fldChar w:fldCharType="end"/>
      </w:r>
      <w:r w:rsidR="003C4DFB">
        <w:t>, en donde a través de un tono generado por la tarjeta de sonido se obtenía un voltaje DC para controlar la fase del interferómetro. En el presente trabajo, se realizó un rediseño del circuito para aumentar el rango de la frecuencia de entrada, así como la integración en la misma tarjeta con los filtros y amplificadores del circuito de la señal de control y una fuente DC lineal para generar los voltajes de alimentación sin necesidad de ocupar otra fuente del laboratorio.</w:t>
      </w:r>
    </w:p>
    <w:p w:rsidR="005A2E1C" w:rsidRDefault="003C4DFB" w:rsidP="005A2E1C">
      <w:r>
        <w:t>El algoritmo de control fue implementado en LabVi</w:t>
      </w:r>
      <w:r w:rsidR="005A2E1C">
        <w:t>ew, para lo cual se generaron má</w:t>
      </w:r>
      <w:r>
        <w:t xml:space="preserve">s de 60 VIs o subVIs que conforman una librería integral para el control de la cámara, la tarjeta de sonido, </w:t>
      </w:r>
      <w:r w:rsidR="005A2E1C">
        <w:t>la tarjeta de adquisición y funciones generales con las cuales se pueden realizar pruebas y calibraciones a los elementos del sistema de una forma independiente adicional a la interfaz del algoritmo de control que integra todos estos elementos.</w:t>
      </w:r>
    </w:p>
    <w:p w:rsidR="005A2E1C" w:rsidRDefault="005A2E1C" w:rsidP="005A2E1C">
      <w:r>
        <w:t xml:space="preserve">Luego de probar y caracterizar los circuitos y los programas realizados se realizaron </w:t>
      </w:r>
      <w:proofErr w:type="spellStart"/>
      <w:r>
        <w:t>multiples</w:t>
      </w:r>
      <w:proofErr w:type="spellEnd"/>
      <w:r>
        <w:t xml:space="preserve"> pruebas del algoritmo de control, casi todas sin resultados positivos, sin embargo se logró obtener de una prueba un resultado satisfactorio en el cual el contraste de las franjas aumentó. Estos resultados fueron analizados en detalle y se determinó que la mejora en el contraste de </w:t>
      </w:r>
      <w:r w:rsidRPr="005A2E1C">
        <w:rPr>
          <w:position w:val="-6"/>
        </w:rPr>
        <w:object w:dxaOrig="499" w:dyaOrig="279">
          <v:shape id="_x0000_i1375" type="#_x0000_t75" style="width:24.75pt;height:14.25pt" o:ole="">
            <v:imagedata r:id="rId672" o:title=""/>
          </v:shape>
          <o:OLEObject Type="Embed" ProgID="Equation.DSMT4" ShapeID="_x0000_i1375" DrawAspect="Content" ObjectID="_1393337564" r:id="rId673"/>
        </w:object>
      </w:r>
      <w:r>
        <w:t xml:space="preserve"> con respecto al contraste sin el control activado, fue producto de dos contribuciones. La primera contribución se debe a un mejor enfoque del sistema al obtener una señal de control con un promedio de aproximadamente </w:t>
      </w:r>
      <w:r w:rsidRPr="005A2E1C">
        <w:rPr>
          <w:position w:val="-6"/>
        </w:rPr>
        <w:object w:dxaOrig="499" w:dyaOrig="279">
          <v:shape id="_x0000_i1376" type="#_x0000_t75" style="width:24.75pt;height:14.25pt" o:ole="">
            <v:imagedata r:id="rId674" o:title=""/>
          </v:shape>
          <o:OLEObject Type="Embed" ProgID="Equation.DSMT4" ShapeID="_x0000_i1376" DrawAspect="Content" ObjectID="_1393337565" r:id="rId675"/>
        </w:object>
      </w:r>
      <w:r>
        <w:t xml:space="preserve">de fase que es introducido en el interferograma, sin embargo, se demostró que no es posible que con este enfoque se obtenga una mejora del </w:t>
      </w:r>
      <w:r w:rsidRPr="005A2E1C">
        <w:rPr>
          <w:position w:val="-6"/>
        </w:rPr>
        <w:object w:dxaOrig="499" w:dyaOrig="279">
          <v:shape id="_x0000_i1377" type="#_x0000_t75" style="width:24.75pt;height:14.25pt" o:ole="">
            <v:imagedata r:id="rId676" o:title=""/>
          </v:shape>
          <o:OLEObject Type="Embed" ProgID="Equation.DSMT4" ShapeID="_x0000_i1377" DrawAspect="Content" ObjectID="_1393337566" r:id="rId677"/>
        </w:object>
      </w:r>
      <w:r>
        <w:t xml:space="preserve">. La otra contribución es debido a que la señal de control obtenida posee </w:t>
      </w:r>
      <w:r>
        <w:lastRenderedPageBreak/>
        <w:t>componentes frecuenciales que compensan componentes de las vibraciones mecánicas logrando una reducción de las perturbaciones introducidas al camino óptico</w:t>
      </w:r>
      <w:r w:rsidR="00BC7961">
        <w:t xml:space="preserve"> lo que se traduce en una mejora del contraste.</w:t>
      </w:r>
    </w:p>
    <w:p w:rsidR="00BC7961" w:rsidRDefault="00BC7961" w:rsidP="005A2E1C">
      <w:r>
        <w:t>Cabe destacar que a pesar de que el algoritmo de control obtuvo un resultado positivo, el tiempo de convergencia del algoritmo es indeterminado, ya que se trata de evolución de señales aleatorias, por lo cual no siempre se puede tener la certeza que el algoritmo de control obtenga una mejora en un tiempo razonable. Por esta razón no se recomienda el uso de este algoritmo para aplicaciones reales.</w:t>
      </w:r>
    </w:p>
    <w:p w:rsidR="00E64DAE" w:rsidRDefault="00BC7961" w:rsidP="00E64DAE">
      <w:pPr>
        <w:rPr>
          <w:position w:val="-24"/>
        </w:rPr>
      </w:pPr>
      <w:r>
        <w:rPr>
          <w:position w:val="-24"/>
        </w:rPr>
        <w:t xml:space="preserve">Para obtener mejores resultados </w:t>
      </w:r>
      <w:r w:rsidR="008443C4">
        <w:rPr>
          <w:position w:val="-24"/>
        </w:rPr>
        <w:t>basándose</w:t>
      </w:r>
      <w:r>
        <w:rPr>
          <w:position w:val="-24"/>
        </w:rPr>
        <w:t xml:space="preserve"> la premisa de que sólo se utilice la misma cámara que obtiene las imágenes de los interferogramas como sensor en el esquema de control, se piensa que sería mejor el uso de una cámara a mayor velocidad y una fuente de iluminación mas intensa que permita obtener imágenes de las franjas</w:t>
      </w:r>
      <w:r w:rsidR="008443C4">
        <w:rPr>
          <w:position w:val="-24"/>
        </w:rPr>
        <w:t xml:space="preserve"> mas claras </w:t>
      </w:r>
      <w:r>
        <w:rPr>
          <w:position w:val="-24"/>
        </w:rPr>
        <w:t>a una frecuencia mas alta</w:t>
      </w:r>
      <w:r w:rsidR="008443C4">
        <w:rPr>
          <w:position w:val="-24"/>
        </w:rPr>
        <w:t>. Con este sistema ya el problema no sería la reducción del contraste sino el movimiento de las franjas, sin embargo, se podría real</w:t>
      </w:r>
      <w:r>
        <w:rPr>
          <w:position w:val="-24"/>
        </w:rPr>
        <w:t>izar un seguimiento de las franjas</w:t>
      </w:r>
      <w:r w:rsidR="008443C4">
        <w:rPr>
          <w:position w:val="-24"/>
        </w:rPr>
        <w:t xml:space="preserve"> y luego estimar el valor de la perturbación en el tiempo</w:t>
      </w:r>
      <w:r>
        <w:rPr>
          <w:position w:val="-24"/>
        </w:rPr>
        <w:t>. Con esta información se podría alimentar un predictor el cual estimar</w:t>
      </w:r>
      <w:r w:rsidR="008443C4">
        <w:rPr>
          <w:position w:val="-24"/>
        </w:rPr>
        <w:t>ía el posible nuevo valor de la perturbación y a través de un sistema de control clásico inyectar una señal al piezoeléctrico que compense esta perturbación.</w:t>
      </w:r>
    </w:p>
    <w:p w:rsidR="008443C4" w:rsidRPr="0091532D" w:rsidRDefault="008443C4" w:rsidP="008443C4">
      <w:pPr>
        <w:ind w:firstLine="0"/>
        <w:rPr>
          <w:position w:val="-24"/>
        </w:rPr>
      </w:pPr>
    </w:p>
    <w:p w:rsidR="00E64DAE" w:rsidRDefault="00E64DAE" w:rsidP="003C2ECC"/>
    <w:p w:rsidR="00E64DAE" w:rsidRDefault="00E64DAE" w:rsidP="003C2ECC"/>
    <w:p w:rsidR="003C2ECC" w:rsidRPr="003C2ECC" w:rsidRDefault="003C2ECC" w:rsidP="003C2ECC"/>
    <w:p w:rsidR="00825AF9" w:rsidRPr="008D2941" w:rsidRDefault="00825AF9" w:rsidP="0091587C">
      <w:pPr>
        <w:pStyle w:val="Normalsininterlineado"/>
        <w:sectPr w:rsidR="00825AF9" w:rsidRPr="008D2941" w:rsidSect="0091587C">
          <w:pgSz w:w="12240" w:h="15840" w:code="1"/>
          <w:pgMar w:top="1418" w:right="1418" w:bottom="1418" w:left="1701" w:header="709" w:footer="709" w:gutter="0"/>
          <w:pgNumType w:start="1"/>
          <w:cols w:space="708"/>
          <w:docGrid w:linePitch="360"/>
        </w:sectPr>
      </w:pPr>
    </w:p>
    <w:p w:rsidR="0091587C" w:rsidRPr="008D2941" w:rsidRDefault="0091587C" w:rsidP="0091587C">
      <w:pPr>
        <w:pStyle w:val="Normalsininterlineado"/>
      </w:pPr>
    </w:p>
    <w:p w:rsidR="0091587C" w:rsidRPr="008D2941" w:rsidRDefault="0091587C" w:rsidP="0091587C">
      <w:pPr>
        <w:pStyle w:val="Normalsininterlineado"/>
      </w:pPr>
      <w:bookmarkStart w:id="918" w:name="_Toc276051295"/>
    </w:p>
    <w:p w:rsidR="0091587C" w:rsidRPr="008D2941" w:rsidRDefault="0091587C" w:rsidP="0091587C">
      <w:pPr>
        <w:pStyle w:val="Normalsininterlineado"/>
      </w:pPr>
    </w:p>
    <w:p w:rsidR="0091587C" w:rsidRPr="008D2941" w:rsidRDefault="0091587C" w:rsidP="0091587C">
      <w:pPr>
        <w:pStyle w:val="Normalsininterlineado"/>
      </w:pPr>
    </w:p>
    <w:p w:rsidR="0091587C" w:rsidRPr="00B65729" w:rsidRDefault="0091587C" w:rsidP="0091587C">
      <w:pPr>
        <w:pStyle w:val="Ttulo1"/>
        <w:numPr>
          <w:ilvl w:val="0"/>
          <w:numId w:val="0"/>
        </w:numPr>
        <w:rPr>
          <w:lang w:val="en-US"/>
          <w:rPrChange w:id="919" w:author="veloz" w:date="2012-03-14T12:35:00Z">
            <w:rPr/>
          </w:rPrChange>
        </w:rPr>
      </w:pPr>
      <w:bookmarkStart w:id="920" w:name="_Toc282134887"/>
      <w:bookmarkStart w:id="921" w:name="_Toc319497166"/>
      <w:r w:rsidRPr="00B65729">
        <w:rPr>
          <w:lang w:val="en-US"/>
          <w:rPrChange w:id="922" w:author="veloz" w:date="2012-03-14T12:35:00Z">
            <w:rPr/>
          </w:rPrChange>
        </w:rPr>
        <w:t>Referencias</w:t>
      </w:r>
      <w:bookmarkEnd w:id="920"/>
      <w:bookmarkEnd w:id="921"/>
      <w:r w:rsidRPr="00B65729">
        <w:rPr>
          <w:lang w:val="en-US"/>
          <w:rPrChange w:id="923" w:author="veloz" w:date="2012-03-14T12:35:00Z">
            <w:rPr/>
          </w:rPrChange>
        </w:rPr>
        <w:t xml:space="preserve"> </w:t>
      </w:r>
      <w:bookmarkEnd w:id="918"/>
    </w:p>
    <w:p w:rsidR="007C66BC" w:rsidRPr="007C66BC" w:rsidRDefault="007F7092" w:rsidP="007C66BC">
      <w:pPr>
        <w:spacing w:after="0" w:line="240" w:lineRule="auto"/>
        <w:ind w:left="720" w:hanging="720"/>
        <w:jc w:val="left"/>
        <w:rPr>
          <w:rFonts w:ascii="Calibri" w:hAnsi="Calibri" w:cs="Calibri"/>
          <w:noProof/>
          <w:sz w:val="22"/>
          <w:lang w:val="en-US"/>
        </w:rPr>
      </w:pPr>
      <w:r w:rsidRPr="008D2941">
        <w:fldChar w:fldCharType="begin"/>
      </w:r>
      <w:r w:rsidR="000735E9" w:rsidRPr="00B65729">
        <w:rPr>
          <w:lang w:val="en-US"/>
          <w:rPrChange w:id="924" w:author="veloz" w:date="2012-03-14T12:35:00Z">
            <w:rPr/>
          </w:rPrChange>
        </w:rPr>
        <w:instrText xml:space="preserve"> ADDIN EN.REFLIST </w:instrText>
      </w:r>
      <w:r w:rsidRPr="008D2941">
        <w:fldChar w:fldCharType="separate"/>
      </w:r>
      <w:bookmarkStart w:id="925" w:name="_ENREF_1"/>
      <w:r w:rsidR="007C66BC" w:rsidRPr="007C66BC">
        <w:rPr>
          <w:rFonts w:ascii="Calibri" w:hAnsi="Calibri" w:cs="Calibri"/>
          <w:noProof/>
          <w:sz w:val="22"/>
          <w:lang w:val="en-US"/>
        </w:rPr>
        <w:t>1.</w:t>
      </w:r>
      <w:r w:rsidR="007C66BC" w:rsidRPr="007C66BC">
        <w:rPr>
          <w:rFonts w:ascii="Calibri" w:hAnsi="Calibri" w:cs="Calibri"/>
          <w:noProof/>
          <w:sz w:val="22"/>
          <w:lang w:val="en-US"/>
        </w:rPr>
        <w:tab/>
        <w:t xml:space="preserve">Hariharan, P., </w:t>
      </w:r>
      <w:r w:rsidR="007C66BC" w:rsidRPr="007C66BC">
        <w:rPr>
          <w:rFonts w:ascii="Calibri" w:hAnsi="Calibri" w:cs="Calibri"/>
          <w:i/>
          <w:noProof/>
          <w:sz w:val="22"/>
          <w:lang w:val="en-US"/>
        </w:rPr>
        <w:t>Basics of interferometry</w:t>
      </w:r>
      <w:r w:rsidR="007C66BC" w:rsidRPr="007C66BC">
        <w:rPr>
          <w:rFonts w:ascii="Calibri" w:hAnsi="Calibri" w:cs="Calibri"/>
          <w:noProof/>
          <w:sz w:val="22"/>
          <w:lang w:val="en-US"/>
        </w:rPr>
        <w:t>. 2007: Elsevier Academic Press.</w:t>
      </w:r>
      <w:bookmarkEnd w:id="925"/>
    </w:p>
    <w:p w:rsidR="007C66BC" w:rsidRPr="007C66BC" w:rsidRDefault="007C66BC" w:rsidP="007C66BC">
      <w:pPr>
        <w:spacing w:after="0" w:line="240" w:lineRule="auto"/>
        <w:ind w:left="720" w:hanging="720"/>
        <w:jc w:val="left"/>
        <w:rPr>
          <w:rFonts w:ascii="Calibri" w:hAnsi="Calibri" w:cs="Calibri"/>
          <w:noProof/>
          <w:sz w:val="22"/>
          <w:lang w:val="en-US"/>
        </w:rPr>
      </w:pPr>
      <w:bookmarkStart w:id="926" w:name="_ENREF_2"/>
      <w:r w:rsidRPr="007C66BC">
        <w:rPr>
          <w:rFonts w:ascii="Calibri" w:hAnsi="Calibri" w:cs="Calibri"/>
          <w:noProof/>
          <w:sz w:val="22"/>
          <w:lang w:val="en-US"/>
        </w:rPr>
        <w:t>2.</w:t>
      </w:r>
      <w:r w:rsidRPr="007C66BC">
        <w:rPr>
          <w:rFonts w:ascii="Calibri" w:hAnsi="Calibri" w:cs="Calibri"/>
          <w:noProof/>
          <w:sz w:val="22"/>
          <w:lang w:val="en-US"/>
        </w:rPr>
        <w:tab/>
        <w:t xml:space="preserve">Jenkins, F.A. and H.E. White, </w:t>
      </w:r>
      <w:r w:rsidRPr="007C66BC">
        <w:rPr>
          <w:rFonts w:ascii="Calibri" w:hAnsi="Calibri" w:cs="Calibri"/>
          <w:i/>
          <w:noProof/>
          <w:sz w:val="22"/>
          <w:lang w:val="en-US"/>
        </w:rPr>
        <w:t>Fundamentals of Optics</w:t>
      </w:r>
      <w:r w:rsidRPr="007C66BC">
        <w:rPr>
          <w:rFonts w:ascii="Calibri" w:hAnsi="Calibri" w:cs="Calibri"/>
          <w:noProof/>
          <w:sz w:val="22"/>
          <w:lang w:val="en-US"/>
        </w:rPr>
        <w:t>. 2001: McGraw-Hill.</w:t>
      </w:r>
      <w:bookmarkEnd w:id="926"/>
    </w:p>
    <w:p w:rsidR="007C66BC" w:rsidRPr="007C66BC" w:rsidRDefault="007C66BC" w:rsidP="007C66BC">
      <w:pPr>
        <w:spacing w:after="0" w:line="240" w:lineRule="auto"/>
        <w:ind w:left="720" w:hanging="720"/>
        <w:jc w:val="left"/>
        <w:rPr>
          <w:rFonts w:ascii="Calibri" w:hAnsi="Calibri" w:cs="Calibri"/>
          <w:noProof/>
          <w:sz w:val="22"/>
          <w:lang w:val="en-US"/>
        </w:rPr>
      </w:pPr>
      <w:bookmarkStart w:id="927" w:name="_ENREF_3"/>
      <w:r w:rsidRPr="007C66BC">
        <w:rPr>
          <w:rFonts w:ascii="Calibri" w:hAnsi="Calibri" w:cs="Calibri"/>
          <w:noProof/>
          <w:sz w:val="22"/>
          <w:lang w:val="en-US"/>
        </w:rPr>
        <w:t>3.</w:t>
      </w:r>
      <w:r w:rsidRPr="007C66BC">
        <w:rPr>
          <w:rFonts w:ascii="Calibri" w:hAnsi="Calibri" w:cs="Calibri"/>
          <w:noProof/>
          <w:sz w:val="22"/>
          <w:lang w:val="en-US"/>
        </w:rPr>
        <w:tab/>
        <w:t xml:space="preserve">Gåsvik, K.J., </w:t>
      </w:r>
      <w:r w:rsidRPr="007C66BC">
        <w:rPr>
          <w:rFonts w:ascii="Calibri" w:hAnsi="Calibri" w:cs="Calibri"/>
          <w:i/>
          <w:noProof/>
          <w:sz w:val="22"/>
          <w:lang w:val="en-US"/>
        </w:rPr>
        <w:t>Optical metrology</w:t>
      </w:r>
      <w:r w:rsidRPr="007C66BC">
        <w:rPr>
          <w:rFonts w:ascii="Calibri" w:hAnsi="Calibri" w:cs="Calibri"/>
          <w:noProof/>
          <w:sz w:val="22"/>
          <w:lang w:val="en-US"/>
        </w:rPr>
        <w:t>. 2002: J. Wiley &amp; Sons.</w:t>
      </w:r>
      <w:bookmarkEnd w:id="927"/>
    </w:p>
    <w:p w:rsidR="007C66BC" w:rsidRPr="007C66BC" w:rsidRDefault="007C66BC" w:rsidP="007C66BC">
      <w:pPr>
        <w:spacing w:after="0" w:line="240" w:lineRule="auto"/>
        <w:ind w:left="720" w:hanging="720"/>
        <w:jc w:val="left"/>
        <w:rPr>
          <w:rFonts w:ascii="Calibri" w:hAnsi="Calibri" w:cs="Calibri"/>
          <w:noProof/>
          <w:sz w:val="22"/>
          <w:lang w:val="en-US"/>
        </w:rPr>
      </w:pPr>
      <w:bookmarkStart w:id="928" w:name="_ENREF_4"/>
      <w:r w:rsidRPr="007C66BC">
        <w:rPr>
          <w:rFonts w:ascii="Calibri" w:hAnsi="Calibri" w:cs="Calibri"/>
          <w:noProof/>
          <w:sz w:val="22"/>
          <w:lang w:val="en-US"/>
        </w:rPr>
        <w:t>4.</w:t>
      </w:r>
      <w:r w:rsidRPr="007C66BC">
        <w:rPr>
          <w:rFonts w:ascii="Calibri" w:hAnsi="Calibri" w:cs="Calibri"/>
          <w:noProof/>
          <w:sz w:val="22"/>
          <w:lang w:val="en-US"/>
        </w:rPr>
        <w:tab/>
        <w:t xml:space="preserve">Tkalčič, M., </w:t>
      </w:r>
      <w:r w:rsidRPr="007C66BC">
        <w:rPr>
          <w:rFonts w:ascii="Calibri" w:hAnsi="Calibri" w:cs="Calibri"/>
          <w:i/>
          <w:noProof/>
          <w:sz w:val="22"/>
          <w:lang w:val="en-US"/>
        </w:rPr>
        <w:t>Colour spaces - perceptual, historical and applicational background</w:t>
      </w:r>
      <w:r w:rsidRPr="007C66BC">
        <w:rPr>
          <w:rFonts w:ascii="Calibri" w:hAnsi="Calibri" w:cs="Calibri"/>
          <w:noProof/>
          <w:sz w:val="22"/>
          <w:lang w:val="en-US"/>
        </w:rPr>
        <w:t xml:space="preserve">, in </w:t>
      </w:r>
      <w:r w:rsidRPr="007C66BC">
        <w:rPr>
          <w:rFonts w:ascii="Calibri" w:hAnsi="Calibri" w:cs="Calibri"/>
          <w:i/>
          <w:noProof/>
          <w:sz w:val="22"/>
          <w:lang w:val="en-US"/>
        </w:rPr>
        <w:t>Faculty of electrical engineering</w:t>
      </w:r>
      <w:r w:rsidRPr="007C66BC">
        <w:rPr>
          <w:rFonts w:ascii="Calibri" w:hAnsi="Calibri" w:cs="Calibri"/>
          <w:noProof/>
          <w:sz w:val="22"/>
          <w:lang w:val="en-US"/>
        </w:rPr>
        <w:t>. 2003, University of Ljubljana: Ljubljana, Slovenia.</w:t>
      </w:r>
      <w:bookmarkEnd w:id="928"/>
    </w:p>
    <w:p w:rsidR="007C66BC" w:rsidRPr="007C66BC" w:rsidRDefault="007C66BC" w:rsidP="007C66BC">
      <w:pPr>
        <w:spacing w:after="0" w:line="240" w:lineRule="auto"/>
        <w:ind w:left="720" w:hanging="720"/>
        <w:jc w:val="left"/>
        <w:rPr>
          <w:rFonts w:ascii="Calibri" w:hAnsi="Calibri" w:cs="Calibri"/>
          <w:noProof/>
          <w:sz w:val="22"/>
          <w:lang w:val="en-US"/>
        </w:rPr>
      </w:pPr>
      <w:bookmarkStart w:id="929" w:name="_ENREF_5"/>
      <w:r w:rsidRPr="007C66BC">
        <w:rPr>
          <w:rFonts w:ascii="Calibri" w:hAnsi="Calibri" w:cs="Calibri"/>
          <w:noProof/>
          <w:sz w:val="22"/>
          <w:lang w:val="en-US"/>
        </w:rPr>
        <w:t>5.</w:t>
      </w:r>
      <w:r w:rsidRPr="007C66BC">
        <w:rPr>
          <w:rFonts w:ascii="Calibri" w:hAnsi="Calibri" w:cs="Calibri"/>
          <w:noProof/>
          <w:sz w:val="22"/>
          <w:lang w:val="en-US"/>
        </w:rPr>
        <w:tab/>
        <w:t xml:space="preserve">Svaetichin, G., </w:t>
      </w:r>
      <w:r w:rsidRPr="007C66BC">
        <w:rPr>
          <w:rFonts w:ascii="Calibri" w:hAnsi="Calibri" w:cs="Calibri"/>
          <w:i/>
          <w:noProof/>
          <w:sz w:val="22"/>
          <w:lang w:val="en-US"/>
        </w:rPr>
        <w:t>Spectral response curves from single cones</w:t>
      </w:r>
      <w:r w:rsidRPr="007C66BC">
        <w:rPr>
          <w:rFonts w:ascii="Calibri" w:hAnsi="Calibri" w:cs="Calibri"/>
          <w:noProof/>
          <w:sz w:val="22"/>
          <w:lang w:val="en-US"/>
        </w:rPr>
        <w:t>. 1956: acta physiologica.</w:t>
      </w:r>
      <w:bookmarkEnd w:id="929"/>
    </w:p>
    <w:p w:rsidR="007C66BC" w:rsidRPr="007C66BC" w:rsidRDefault="007C66BC" w:rsidP="007C66BC">
      <w:pPr>
        <w:spacing w:after="0" w:line="240" w:lineRule="auto"/>
        <w:ind w:left="720" w:hanging="720"/>
        <w:jc w:val="left"/>
        <w:rPr>
          <w:rFonts w:ascii="Calibri" w:hAnsi="Calibri" w:cs="Calibri"/>
          <w:noProof/>
          <w:sz w:val="22"/>
          <w:lang w:val="en-US"/>
        </w:rPr>
      </w:pPr>
      <w:bookmarkStart w:id="930" w:name="_ENREF_6"/>
      <w:r w:rsidRPr="007C66BC">
        <w:rPr>
          <w:rFonts w:ascii="Calibri" w:hAnsi="Calibri" w:cs="Calibri"/>
          <w:noProof/>
          <w:sz w:val="22"/>
          <w:lang w:val="en-US"/>
        </w:rPr>
        <w:t>6.</w:t>
      </w:r>
      <w:r w:rsidRPr="007C66BC">
        <w:rPr>
          <w:rFonts w:ascii="Calibri" w:hAnsi="Calibri" w:cs="Calibri"/>
          <w:noProof/>
          <w:sz w:val="22"/>
          <w:lang w:val="en-US"/>
        </w:rPr>
        <w:tab/>
        <w:t xml:space="preserve">Yadid-Pecht, O. and R. Etienne-Cummings, </w:t>
      </w:r>
      <w:r w:rsidRPr="007C66BC">
        <w:rPr>
          <w:rFonts w:ascii="Calibri" w:hAnsi="Calibri" w:cs="Calibri"/>
          <w:i/>
          <w:noProof/>
          <w:sz w:val="22"/>
          <w:lang w:val="en-US"/>
        </w:rPr>
        <w:t>CMOS imagers: from phototransduction to image processing</w:t>
      </w:r>
      <w:r w:rsidRPr="007C66BC">
        <w:rPr>
          <w:rFonts w:ascii="Calibri" w:hAnsi="Calibri" w:cs="Calibri"/>
          <w:noProof/>
          <w:sz w:val="22"/>
          <w:lang w:val="en-US"/>
        </w:rPr>
        <w:t>. 2004: Kluwer Academic.</w:t>
      </w:r>
      <w:bookmarkEnd w:id="930"/>
    </w:p>
    <w:p w:rsidR="007C66BC" w:rsidRPr="007C66BC" w:rsidRDefault="007C66BC" w:rsidP="007C66BC">
      <w:pPr>
        <w:spacing w:after="0" w:line="240" w:lineRule="auto"/>
        <w:ind w:left="720" w:hanging="720"/>
        <w:jc w:val="left"/>
        <w:rPr>
          <w:rFonts w:ascii="Calibri" w:hAnsi="Calibri" w:cs="Calibri"/>
          <w:noProof/>
          <w:sz w:val="22"/>
          <w:lang w:val="en-US"/>
        </w:rPr>
      </w:pPr>
      <w:bookmarkStart w:id="931" w:name="_ENREF_7"/>
      <w:r w:rsidRPr="007C66BC">
        <w:rPr>
          <w:rFonts w:ascii="Calibri" w:hAnsi="Calibri" w:cs="Calibri"/>
          <w:noProof/>
          <w:sz w:val="22"/>
          <w:lang w:val="en-US"/>
        </w:rPr>
        <w:t>7.</w:t>
      </w:r>
      <w:r w:rsidRPr="007C66BC">
        <w:rPr>
          <w:rFonts w:ascii="Calibri" w:hAnsi="Calibri" w:cs="Calibri"/>
          <w:noProof/>
          <w:sz w:val="22"/>
          <w:lang w:val="en-US"/>
        </w:rPr>
        <w:tab/>
        <w:t xml:space="preserve">Murphy, D.B., </w:t>
      </w:r>
      <w:r w:rsidRPr="007C66BC">
        <w:rPr>
          <w:rFonts w:ascii="Calibri" w:hAnsi="Calibri" w:cs="Calibri"/>
          <w:i/>
          <w:noProof/>
          <w:sz w:val="22"/>
          <w:lang w:val="en-US"/>
        </w:rPr>
        <w:t>Fundamentals of light microscopy and electronic imaging</w:t>
      </w:r>
      <w:r w:rsidRPr="007C66BC">
        <w:rPr>
          <w:rFonts w:ascii="Calibri" w:hAnsi="Calibri" w:cs="Calibri"/>
          <w:noProof/>
          <w:sz w:val="22"/>
          <w:lang w:val="en-US"/>
        </w:rPr>
        <w:t>. 2001: Wiley-Liss.</w:t>
      </w:r>
      <w:bookmarkEnd w:id="931"/>
    </w:p>
    <w:p w:rsidR="007C66BC" w:rsidRPr="007C66BC" w:rsidRDefault="007C66BC" w:rsidP="007C66BC">
      <w:pPr>
        <w:spacing w:after="0" w:line="240" w:lineRule="auto"/>
        <w:ind w:left="720" w:hanging="720"/>
        <w:jc w:val="left"/>
        <w:rPr>
          <w:rFonts w:ascii="Calibri" w:hAnsi="Calibri" w:cs="Calibri"/>
          <w:noProof/>
          <w:sz w:val="22"/>
          <w:lang w:val="en-US"/>
        </w:rPr>
      </w:pPr>
      <w:bookmarkStart w:id="932" w:name="_ENREF_8"/>
      <w:r w:rsidRPr="007C66BC">
        <w:rPr>
          <w:rFonts w:ascii="Calibri" w:hAnsi="Calibri" w:cs="Calibri"/>
          <w:noProof/>
          <w:sz w:val="22"/>
          <w:lang w:val="en-US"/>
        </w:rPr>
        <w:t>8.</w:t>
      </w:r>
      <w:r w:rsidRPr="007C66BC">
        <w:rPr>
          <w:rFonts w:ascii="Calibri" w:hAnsi="Calibri" w:cs="Calibri"/>
          <w:noProof/>
          <w:sz w:val="22"/>
          <w:lang w:val="en-US"/>
        </w:rPr>
        <w:tab/>
        <w:t xml:space="preserve">Holst, G.C., </w:t>
      </w:r>
      <w:r w:rsidRPr="007C66BC">
        <w:rPr>
          <w:rFonts w:ascii="Calibri" w:hAnsi="Calibri" w:cs="Calibri"/>
          <w:i/>
          <w:noProof/>
          <w:sz w:val="22"/>
          <w:lang w:val="en-US"/>
        </w:rPr>
        <w:t>CCD arrays, cameras, and displays</w:t>
      </w:r>
      <w:r w:rsidRPr="007C66BC">
        <w:rPr>
          <w:rFonts w:ascii="Calibri" w:hAnsi="Calibri" w:cs="Calibri"/>
          <w:noProof/>
          <w:sz w:val="22"/>
          <w:lang w:val="en-US"/>
        </w:rPr>
        <w:t>. 1998: JCD Publishing.</w:t>
      </w:r>
      <w:bookmarkEnd w:id="932"/>
    </w:p>
    <w:p w:rsidR="007C66BC" w:rsidRPr="007C66BC" w:rsidRDefault="007C66BC" w:rsidP="007C66BC">
      <w:pPr>
        <w:spacing w:after="0" w:line="240" w:lineRule="auto"/>
        <w:ind w:left="720" w:hanging="720"/>
        <w:jc w:val="left"/>
        <w:rPr>
          <w:rFonts w:ascii="Calibri" w:hAnsi="Calibri" w:cs="Calibri"/>
          <w:noProof/>
          <w:sz w:val="22"/>
          <w:lang w:val="en-US"/>
        </w:rPr>
      </w:pPr>
      <w:bookmarkStart w:id="933" w:name="_ENREF_9"/>
      <w:r w:rsidRPr="007C66BC">
        <w:rPr>
          <w:rFonts w:ascii="Calibri" w:hAnsi="Calibri" w:cs="Calibri"/>
          <w:noProof/>
          <w:sz w:val="22"/>
          <w:lang w:val="en-US"/>
        </w:rPr>
        <w:t>9.</w:t>
      </w:r>
      <w:r w:rsidRPr="007C66BC">
        <w:rPr>
          <w:rFonts w:ascii="Calibri" w:hAnsi="Calibri" w:cs="Calibri"/>
          <w:noProof/>
          <w:sz w:val="22"/>
          <w:lang w:val="en-US"/>
        </w:rPr>
        <w:tab/>
        <w:t xml:space="preserve">Bradski, G. and A. Kaehler, </w:t>
      </w:r>
      <w:r w:rsidRPr="007C66BC">
        <w:rPr>
          <w:rFonts w:ascii="Calibri" w:hAnsi="Calibri" w:cs="Calibri"/>
          <w:i/>
          <w:noProof/>
          <w:sz w:val="22"/>
          <w:lang w:val="en-US"/>
        </w:rPr>
        <w:t>Learning OpenCV</w:t>
      </w:r>
      <w:r w:rsidRPr="007C66BC">
        <w:rPr>
          <w:rFonts w:ascii="Calibri" w:hAnsi="Calibri" w:cs="Calibri"/>
          <w:noProof/>
          <w:sz w:val="22"/>
          <w:lang w:val="en-US"/>
        </w:rPr>
        <w:t>. 2008, California: O’Reilly Media I.</w:t>
      </w:r>
      <w:bookmarkEnd w:id="933"/>
    </w:p>
    <w:p w:rsidR="007C66BC" w:rsidRPr="007C66BC" w:rsidRDefault="007C66BC" w:rsidP="007C66BC">
      <w:pPr>
        <w:spacing w:after="0" w:line="240" w:lineRule="auto"/>
        <w:ind w:left="720" w:hanging="720"/>
        <w:jc w:val="left"/>
        <w:rPr>
          <w:rFonts w:ascii="Calibri" w:hAnsi="Calibri" w:cs="Calibri"/>
          <w:noProof/>
          <w:sz w:val="22"/>
          <w:lang w:val="en-US"/>
        </w:rPr>
      </w:pPr>
      <w:bookmarkStart w:id="934" w:name="_ENREF_10"/>
      <w:r w:rsidRPr="007C66BC">
        <w:rPr>
          <w:rFonts w:ascii="Calibri" w:hAnsi="Calibri" w:cs="Calibri"/>
          <w:noProof/>
          <w:sz w:val="22"/>
          <w:lang w:val="en-US"/>
        </w:rPr>
        <w:t>10.</w:t>
      </w:r>
      <w:r w:rsidRPr="007C66BC">
        <w:rPr>
          <w:rFonts w:ascii="Calibri" w:hAnsi="Calibri" w:cs="Calibri"/>
          <w:noProof/>
          <w:sz w:val="22"/>
          <w:lang w:val="en-US"/>
        </w:rPr>
        <w:tab/>
        <w:t xml:space="preserve">Willow-Garage. </w:t>
      </w:r>
      <w:r w:rsidRPr="007C66BC">
        <w:rPr>
          <w:rFonts w:ascii="Calibri" w:hAnsi="Calibri" w:cs="Calibri"/>
          <w:i/>
          <w:noProof/>
          <w:sz w:val="22"/>
          <w:lang w:val="en-US"/>
        </w:rPr>
        <w:t>OpenCV 2.1 C++ Reference</w:t>
      </w:r>
      <w:r w:rsidRPr="007C66BC">
        <w:rPr>
          <w:rFonts w:ascii="Calibri" w:hAnsi="Calibri" w:cs="Calibri"/>
          <w:noProof/>
          <w:sz w:val="22"/>
          <w:lang w:val="en-US"/>
        </w:rPr>
        <w:t xml:space="preserve">. </w:t>
      </w:r>
      <w:hyperlink r:id="rId678" w:history="1">
        <w:r w:rsidRPr="007C66BC">
          <w:rPr>
            <w:rStyle w:val="Hipervnculo"/>
            <w:rFonts w:ascii="Calibri" w:hAnsi="Calibri" w:cs="Calibri"/>
            <w:noProof/>
            <w:sz w:val="22"/>
            <w:lang w:val="en-US"/>
          </w:rPr>
          <w:t>http://opencv.willowgarage.com/documentation/cpp/index.html</w:t>
        </w:r>
      </w:hyperlink>
      <w:r w:rsidRPr="007C66BC">
        <w:rPr>
          <w:rFonts w:ascii="Calibri" w:hAnsi="Calibri" w:cs="Calibri"/>
          <w:noProof/>
          <w:sz w:val="22"/>
          <w:lang w:val="en-US"/>
        </w:rPr>
        <w:t xml:space="preserve">  2010  [cited 2010 Junio].</w:t>
      </w:r>
      <w:bookmarkEnd w:id="934"/>
    </w:p>
    <w:p w:rsidR="007C66BC" w:rsidRPr="007C66BC" w:rsidRDefault="007C66BC" w:rsidP="007C66BC">
      <w:pPr>
        <w:spacing w:after="0" w:line="240" w:lineRule="auto"/>
        <w:ind w:left="720" w:hanging="720"/>
        <w:jc w:val="left"/>
        <w:rPr>
          <w:rFonts w:ascii="Calibri" w:hAnsi="Calibri" w:cs="Calibri"/>
          <w:noProof/>
          <w:sz w:val="22"/>
          <w:lang w:val="en-US"/>
        </w:rPr>
      </w:pPr>
      <w:bookmarkStart w:id="935" w:name="_ENREF_11"/>
      <w:r w:rsidRPr="007C66BC">
        <w:rPr>
          <w:rFonts w:ascii="Calibri" w:hAnsi="Calibri" w:cs="Calibri"/>
          <w:noProof/>
          <w:sz w:val="22"/>
          <w:lang w:val="en-US"/>
        </w:rPr>
        <w:t>11.</w:t>
      </w:r>
      <w:r w:rsidRPr="007C66BC">
        <w:rPr>
          <w:rFonts w:ascii="Calibri" w:hAnsi="Calibri" w:cs="Calibri"/>
          <w:noProof/>
          <w:sz w:val="22"/>
          <w:lang w:val="en-US"/>
        </w:rPr>
        <w:tab/>
        <w:t xml:space="preserve">Buil, C. </w:t>
      </w:r>
      <w:r w:rsidRPr="007C66BC">
        <w:rPr>
          <w:rFonts w:ascii="Calibri" w:hAnsi="Calibri" w:cs="Calibri"/>
          <w:i/>
          <w:noProof/>
          <w:sz w:val="22"/>
          <w:lang w:val="en-US"/>
        </w:rPr>
        <w:t>Comparison du Canon 10D et du Nikon D70 en Imagerie Astronomique Longue Pose</w:t>
      </w:r>
      <w:r w:rsidRPr="007C66BC">
        <w:rPr>
          <w:rFonts w:ascii="Calibri" w:hAnsi="Calibri" w:cs="Calibri"/>
          <w:noProof/>
          <w:sz w:val="22"/>
          <w:lang w:val="en-US"/>
        </w:rPr>
        <w:t xml:space="preserve">.  2004  [cited 2011 20-12-2011]; Available from: </w:t>
      </w:r>
      <w:hyperlink r:id="rId679" w:history="1">
        <w:r w:rsidRPr="007C66BC">
          <w:rPr>
            <w:rStyle w:val="Hipervnculo"/>
            <w:rFonts w:ascii="Calibri" w:hAnsi="Calibri" w:cs="Calibri"/>
            <w:noProof/>
            <w:sz w:val="22"/>
            <w:lang w:val="en-US"/>
          </w:rPr>
          <w:t>www.astrosurf.com/buil/d70v10d/eval.htm</w:t>
        </w:r>
      </w:hyperlink>
      <w:r w:rsidRPr="007C66BC">
        <w:rPr>
          <w:rFonts w:ascii="Calibri" w:hAnsi="Calibri" w:cs="Calibri"/>
          <w:noProof/>
          <w:sz w:val="22"/>
          <w:lang w:val="en-US"/>
        </w:rPr>
        <w:t>.</w:t>
      </w:r>
      <w:bookmarkEnd w:id="935"/>
    </w:p>
    <w:p w:rsidR="007C66BC" w:rsidRPr="007C66BC" w:rsidRDefault="007C66BC" w:rsidP="007C66BC">
      <w:pPr>
        <w:spacing w:after="0" w:line="240" w:lineRule="auto"/>
        <w:ind w:left="720" w:hanging="720"/>
        <w:jc w:val="left"/>
        <w:rPr>
          <w:rFonts w:ascii="Calibri" w:hAnsi="Calibri" w:cs="Calibri"/>
          <w:noProof/>
          <w:sz w:val="22"/>
          <w:lang w:val="en-US"/>
        </w:rPr>
      </w:pPr>
      <w:bookmarkStart w:id="936" w:name="_ENREF_12"/>
      <w:r w:rsidRPr="007C66BC">
        <w:rPr>
          <w:rFonts w:ascii="Calibri" w:hAnsi="Calibri" w:cs="Calibri"/>
          <w:noProof/>
          <w:sz w:val="22"/>
          <w:lang w:val="en-US"/>
        </w:rPr>
        <w:t>12.</w:t>
      </w:r>
      <w:r w:rsidRPr="007C66BC">
        <w:rPr>
          <w:rFonts w:ascii="Calibri" w:hAnsi="Calibri" w:cs="Calibri"/>
          <w:noProof/>
          <w:sz w:val="22"/>
          <w:lang w:val="en-US"/>
        </w:rPr>
        <w:tab/>
      </w:r>
      <w:r w:rsidRPr="007C66BC">
        <w:rPr>
          <w:rFonts w:ascii="Calibri" w:hAnsi="Calibri" w:cs="Calibri"/>
          <w:i/>
          <w:noProof/>
          <w:sz w:val="22"/>
          <w:lang w:val="en-US"/>
        </w:rPr>
        <w:t>Joint ISO/CIE Standard ISO 10526:1999/CIE S 005/E-1998, CIE Standard illuminants for colorimetry.</w:t>
      </w:r>
      <w:r w:rsidRPr="007C66BC">
        <w:rPr>
          <w:rFonts w:ascii="Calibri" w:hAnsi="Calibri" w:cs="Calibri"/>
          <w:noProof/>
          <w:sz w:val="22"/>
          <w:lang w:val="en-US"/>
        </w:rPr>
        <w:t xml:space="preserve"> Color Research &amp; Application, 2000. </w:t>
      </w:r>
      <w:r w:rsidRPr="007C66BC">
        <w:rPr>
          <w:rFonts w:ascii="Calibri" w:hAnsi="Calibri" w:cs="Calibri"/>
          <w:b/>
          <w:noProof/>
          <w:sz w:val="22"/>
          <w:lang w:val="en-US"/>
        </w:rPr>
        <w:t>25</w:t>
      </w:r>
      <w:r w:rsidRPr="007C66BC">
        <w:rPr>
          <w:rFonts w:ascii="Calibri" w:hAnsi="Calibri" w:cs="Calibri"/>
          <w:noProof/>
          <w:sz w:val="22"/>
          <w:lang w:val="en-US"/>
        </w:rPr>
        <w:t>(5): p. 385-385.</w:t>
      </w:r>
      <w:bookmarkEnd w:id="936"/>
    </w:p>
    <w:p w:rsidR="007C66BC" w:rsidRPr="007C66BC" w:rsidRDefault="007C66BC" w:rsidP="007C66BC">
      <w:pPr>
        <w:spacing w:after="0" w:line="240" w:lineRule="auto"/>
        <w:ind w:left="720" w:hanging="720"/>
        <w:jc w:val="left"/>
        <w:rPr>
          <w:rFonts w:ascii="Calibri" w:hAnsi="Calibri" w:cs="Calibri"/>
          <w:noProof/>
          <w:sz w:val="22"/>
          <w:lang w:val="en-US"/>
        </w:rPr>
      </w:pPr>
      <w:bookmarkStart w:id="937" w:name="_ENREF_13"/>
      <w:r w:rsidRPr="007C66BC">
        <w:rPr>
          <w:rFonts w:ascii="Calibri" w:hAnsi="Calibri" w:cs="Calibri"/>
          <w:noProof/>
          <w:sz w:val="22"/>
          <w:lang w:val="en-US"/>
        </w:rPr>
        <w:t>13.</w:t>
      </w:r>
      <w:r w:rsidRPr="007C66BC">
        <w:rPr>
          <w:rFonts w:ascii="Calibri" w:hAnsi="Calibri" w:cs="Calibri"/>
          <w:noProof/>
          <w:sz w:val="22"/>
          <w:lang w:val="en-US"/>
        </w:rPr>
        <w:tab/>
        <w:t xml:space="preserve">González-Laprea, J., J. Cappelletto, and R. Escalona, </w:t>
      </w:r>
      <w:r w:rsidRPr="007C66BC">
        <w:rPr>
          <w:rFonts w:ascii="Calibri" w:hAnsi="Calibri" w:cs="Calibri"/>
          <w:i/>
          <w:noProof/>
          <w:sz w:val="22"/>
          <w:lang w:val="en-US"/>
        </w:rPr>
        <w:t>Frequency to Voltage Converter as a Phase Controller in Phase Shifting Interference Microscopy.</w:t>
      </w:r>
      <w:r w:rsidRPr="007C66BC">
        <w:rPr>
          <w:rFonts w:ascii="Calibri" w:hAnsi="Calibri" w:cs="Calibri"/>
          <w:noProof/>
          <w:sz w:val="22"/>
          <w:lang w:val="en-US"/>
        </w:rPr>
        <w:t xml:space="preserve"> International Journal of Optomechatronics, 2011. </w:t>
      </w:r>
      <w:r w:rsidRPr="007C66BC">
        <w:rPr>
          <w:rFonts w:ascii="Calibri" w:hAnsi="Calibri" w:cs="Calibri"/>
          <w:b/>
          <w:noProof/>
          <w:sz w:val="22"/>
          <w:lang w:val="en-US"/>
        </w:rPr>
        <w:t>5</w:t>
      </w:r>
      <w:r w:rsidRPr="007C66BC">
        <w:rPr>
          <w:rFonts w:ascii="Calibri" w:hAnsi="Calibri" w:cs="Calibri"/>
          <w:noProof/>
          <w:sz w:val="22"/>
          <w:lang w:val="en-US"/>
        </w:rPr>
        <w:t>(1): p. 68-79.</w:t>
      </w:r>
      <w:bookmarkEnd w:id="937"/>
    </w:p>
    <w:p w:rsidR="007C66BC" w:rsidRPr="007C66BC" w:rsidRDefault="007C66BC" w:rsidP="007C66BC">
      <w:pPr>
        <w:spacing w:after="0" w:line="240" w:lineRule="auto"/>
        <w:ind w:left="720" w:hanging="720"/>
        <w:jc w:val="left"/>
        <w:rPr>
          <w:rFonts w:ascii="Calibri" w:hAnsi="Calibri" w:cs="Calibri"/>
          <w:noProof/>
          <w:sz w:val="22"/>
          <w:lang w:val="en-US"/>
        </w:rPr>
      </w:pPr>
      <w:bookmarkStart w:id="938" w:name="_ENREF_14"/>
      <w:r w:rsidRPr="007C66BC">
        <w:rPr>
          <w:rFonts w:ascii="Calibri" w:hAnsi="Calibri" w:cs="Calibri"/>
          <w:noProof/>
          <w:sz w:val="22"/>
          <w:lang w:val="en-US"/>
        </w:rPr>
        <w:t>14.</w:t>
      </w:r>
      <w:r w:rsidRPr="007C66BC">
        <w:rPr>
          <w:rFonts w:ascii="Calibri" w:hAnsi="Calibri" w:cs="Calibri"/>
          <w:noProof/>
          <w:sz w:val="22"/>
          <w:lang w:val="en-US"/>
        </w:rPr>
        <w:tab/>
        <w:t xml:space="preserve">Oppenheim, A., A. Willsky, and S. Nawab, </w:t>
      </w:r>
      <w:r w:rsidRPr="007C66BC">
        <w:rPr>
          <w:rFonts w:ascii="Calibri" w:hAnsi="Calibri" w:cs="Calibri"/>
          <w:i/>
          <w:noProof/>
          <w:sz w:val="22"/>
          <w:lang w:val="en-US"/>
        </w:rPr>
        <w:t>Signals and systems</w:t>
      </w:r>
      <w:r w:rsidRPr="007C66BC">
        <w:rPr>
          <w:rFonts w:ascii="Calibri" w:hAnsi="Calibri" w:cs="Calibri"/>
          <w:noProof/>
          <w:sz w:val="22"/>
          <w:lang w:val="en-US"/>
        </w:rPr>
        <w:t>. 1997: Prentice Hall.</w:t>
      </w:r>
      <w:bookmarkEnd w:id="938"/>
    </w:p>
    <w:p w:rsidR="007C66BC" w:rsidRPr="007C66BC" w:rsidRDefault="007C66BC" w:rsidP="007C66BC">
      <w:pPr>
        <w:spacing w:after="0" w:line="240" w:lineRule="auto"/>
        <w:ind w:left="720" w:hanging="720"/>
        <w:jc w:val="left"/>
        <w:rPr>
          <w:rFonts w:ascii="Calibri" w:hAnsi="Calibri" w:cs="Calibri"/>
          <w:noProof/>
          <w:sz w:val="22"/>
          <w:lang w:val="en-US"/>
        </w:rPr>
      </w:pPr>
      <w:bookmarkStart w:id="939" w:name="_ENREF_15"/>
      <w:r w:rsidRPr="007C66BC">
        <w:rPr>
          <w:rFonts w:ascii="Calibri" w:hAnsi="Calibri" w:cs="Calibri"/>
          <w:noProof/>
          <w:sz w:val="22"/>
          <w:lang w:val="en-US"/>
        </w:rPr>
        <w:t>15.</w:t>
      </w:r>
      <w:r w:rsidRPr="007C66BC">
        <w:rPr>
          <w:rFonts w:ascii="Calibri" w:hAnsi="Calibri" w:cs="Calibri"/>
          <w:noProof/>
          <w:sz w:val="22"/>
          <w:lang w:val="en-US"/>
        </w:rPr>
        <w:tab/>
        <w:t xml:space="preserve">Dimitrov, S., </w:t>
      </w:r>
      <w:r w:rsidRPr="007C66BC">
        <w:rPr>
          <w:rFonts w:ascii="Calibri" w:hAnsi="Calibri" w:cs="Calibri"/>
          <w:i/>
          <w:noProof/>
          <w:sz w:val="22"/>
          <w:lang w:val="en-US"/>
        </w:rPr>
        <w:t>Extending the soundcard for use with generic DC sensors</w:t>
      </w:r>
      <w:r w:rsidRPr="007C66BC">
        <w:rPr>
          <w:rFonts w:ascii="Calibri" w:hAnsi="Calibri" w:cs="Calibri"/>
          <w:noProof/>
          <w:sz w:val="22"/>
          <w:lang w:val="en-US"/>
        </w:rPr>
        <w:t xml:space="preserve">, in </w:t>
      </w:r>
      <w:r w:rsidRPr="007C66BC">
        <w:rPr>
          <w:rFonts w:ascii="Calibri" w:hAnsi="Calibri" w:cs="Calibri"/>
          <w:i/>
          <w:noProof/>
          <w:sz w:val="22"/>
          <w:lang w:val="en-US"/>
        </w:rPr>
        <w:t>2010 Conference on New Interfaces for Musical Expression (NIME 2010)</w:t>
      </w:r>
      <w:r w:rsidRPr="007C66BC">
        <w:rPr>
          <w:rFonts w:ascii="Calibri" w:hAnsi="Calibri" w:cs="Calibri"/>
          <w:noProof/>
          <w:sz w:val="22"/>
          <w:lang w:val="en-US"/>
        </w:rPr>
        <w:t>. 2010, University of Technology, Sydney: Sydney, Australia. p. 303-308.</w:t>
      </w:r>
      <w:bookmarkEnd w:id="939"/>
    </w:p>
    <w:p w:rsidR="007C66BC" w:rsidRPr="007C66BC" w:rsidRDefault="007C66BC" w:rsidP="007C66BC">
      <w:pPr>
        <w:spacing w:after="0" w:line="240" w:lineRule="auto"/>
        <w:ind w:left="720" w:hanging="720"/>
        <w:jc w:val="left"/>
        <w:rPr>
          <w:rFonts w:ascii="Calibri" w:hAnsi="Calibri" w:cs="Calibri"/>
          <w:noProof/>
          <w:sz w:val="22"/>
          <w:lang w:val="en-US"/>
        </w:rPr>
      </w:pPr>
      <w:bookmarkStart w:id="940" w:name="_ENREF_16"/>
      <w:r w:rsidRPr="007C66BC">
        <w:rPr>
          <w:rFonts w:ascii="Calibri" w:hAnsi="Calibri" w:cs="Calibri"/>
          <w:noProof/>
          <w:sz w:val="22"/>
          <w:lang w:val="en-US"/>
        </w:rPr>
        <w:t>16.</w:t>
      </w:r>
      <w:r w:rsidRPr="007C66BC">
        <w:rPr>
          <w:rFonts w:ascii="Calibri" w:hAnsi="Calibri" w:cs="Calibri"/>
          <w:noProof/>
          <w:sz w:val="22"/>
          <w:lang w:val="en-US"/>
        </w:rPr>
        <w:tab/>
        <w:t xml:space="preserve">(2006) </w:t>
      </w:r>
      <w:r w:rsidRPr="007C66BC">
        <w:rPr>
          <w:rFonts w:ascii="Calibri" w:hAnsi="Calibri" w:cs="Calibri"/>
          <w:i/>
          <w:noProof/>
          <w:sz w:val="22"/>
          <w:lang w:val="en-US"/>
        </w:rPr>
        <w:t>Low-Cost E Series Multifunction DAQ – 12 or 16-Bit, 200 kS/s, 16 Analog Inputs</w:t>
      </w:r>
      <w:r w:rsidRPr="007C66BC">
        <w:rPr>
          <w:rFonts w:ascii="Calibri" w:hAnsi="Calibri" w:cs="Calibri"/>
          <w:noProof/>
          <w:sz w:val="22"/>
          <w:lang w:val="en-US"/>
        </w:rPr>
        <w:t>.</w:t>
      </w:r>
      <w:bookmarkEnd w:id="940"/>
    </w:p>
    <w:p w:rsidR="007C66BC" w:rsidRPr="007C66BC" w:rsidRDefault="007C66BC" w:rsidP="007C66BC">
      <w:pPr>
        <w:spacing w:after="0" w:line="240" w:lineRule="auto"/>
        <w:ind w:left="720" w:hanging="720"/>
        <w:jc w:val="left"/>
        <w:rPr>
          <w:rFonts w:ascii="Calibri" w:hAnsi="Calibri" w:cs="Calibri"/>
          <w:noProof/>
          <w:sz w:val="22"/>
          <w:lang w:val="en-US"/>
        </w:rPr>
      </w:pPr>
      <w:bookmarkStart w:id="941" w:name="_ENREF_17"/>
      <w:r w:rsidRPr="007C66BC">
        <w:rPr>
          <w:rFonts w:ascii="Calibri" w:hAnsi="Calibri" w:cs="Calibri"/>
          <w:noProof/>
          <w:sz w:val="22"/>
          <w:lang w:val="en-US"/>
        </w:rPr>
        <w:t>17.</w:t>
      </w:r>
      <w:r w:rsidRPr="007C66BC">
        <w:rPr>
          <w:rFonts w:ascii="Calibri" w:hAnsi="Calibri" w:cs="Calibri"/>
          <w:noProof/>
          <w:sz w:val="22"/>
          <w:lang w:val="en-US"/>
        </w:rPr>
        <w:tab/>
        <w:t xml:space="preserve">Semiconductor, N., </w:t>
      </w:r>
      <w:r w:rsidRPr="007C66BC">
        <w:rPr>
          <w:rFonts w:ascii="Calibri" w:hAnsi="Calibri" w:cs="Calibri"/>
          <w:i/>
          <w:noProof/>
          <w:sz w:val="22"/>
          <w:lang w:val="en-US"/>
        </w:rPr>
        <w:t>LM2907/LM2917 Frequency to Voltage Converter</w:t>
      </w:r>
      <w:r w:rsidRPr="007C66BC">
        <w:rPr>
          <w:rFonts w:ascii="Calibri" w:hAnsi="Calibri" w:cs="Calibri"/>
          <w:noProof/>
          <w:sz w:val="22"/>
          <w:lang w:val="en-US"/>
        </w:rPr>
        <w:t>. 2003.</w:t>
      </w:r>
      <w:bookmarkEnd w:id="941"/>
    </w:p>
    <w:p w:rsidR="007C66BC" w:rsidRPr="007C66BC" w:rsidRDefault="007C66BC" w:rsidP="007C66BC">
      <w:pPr>
        <w:spacing w:after="0" w:line="240" w:lineRule="auto"/>
        <w:ind w:left="720" w:hanging="720"/>
        <w:jc w:val="left"/>
        <w:rPr>
          <w:rFonts w:ascii="Calibri" w:hAnsi="Calibri" w:cs="Calibri"/>
          <w:noProof/>
          <w:sz w:val="22"/>
          <w:lang w:val="en-US"/>
        </w:rPr>
      </w:pPr>
      <w:bookmarkStart w:id="942" w:name="_ENREF_18"/>
      <w:r w:rsidRPr="007C66BC">
        <w:rPr>
          <w:rFonts w:ascii="Calibri" w:hAnsi="Calibri" w:cs="Calibri"/>
          <w:noProof/>
          <w:sz w:val="22"/>
          <w:lang w:val="en-US"/>
        </w:rPr>
        <w:lastRenderedPageBreak/>
        <w:t>18.</w:t>
      </w:r>
      <w:r w:rsidRPr="007C66BC">
        <w:rPr>
          <w:rFonts w:ascii="Calibri" w:hAnsi="Calibri" w:cs="Calibri"/>
          <w:noProof/>
          <w:sz w:val="22"/>
          <w:lang w:val="en-US"/>
        </w:rPr>
        <w:tab/>
        <w:t xml:space="preserve">Karki, J., </w:t>
      </w:r>
      <w:r w:rsidRPr="007C66BC">
        <w:rPr>
          <w:rFonts w:ascii="Calibri" w:hAnsi="Calibri" w:cs="Calibri"/>
          <w:i/>
          <w:noProof/>
          <w:sz w:val="22"/>
          <w:lang w:val="en-US"/>
        </w:rPr>
        <w:t>Active Low-Pass Filter Design</w:t>
      </w:r>
      <w:r w:rsidRPr="007C66BC">
        <w:rPr>
          <w:rFonts w:ascii="Calibri" w:hAnsi="Calibri" w:cs="Calibri"/>
          <w:noProof/>
          <w:sz w:val="22"/>
          <w:lang w:val="en-US"/>
        </w:rPr>
        <w:t>. 2000, Texas Instrument.</w:t>
      </w:r>
      <w:bookmarkEnd w:id="942"/>
    </w:p>
    <w:p w:rsidR="007C66BC" w:rsidRPr="007C66BC" w:rsidRDefault="007C66BC" w:rsidP="007C66BC">
      <w:pPr>
        <w:spacing w:after="0" w:line="240" w:lineRule="auto"/>
        <w:ind w:left="720" w:hanging="720"/>
        <w:jc w:val="left"/>
        <w:rPr>
          <w:rFonts w:ascii="Calibri" w:hAnsi="Calibri" w:cs="Calibri"/>
          <w:noProof/>
          <w:sz w:val="22"/>
          <w:lang w:val="en-US"/>
        </w:rPr>
      </w:pPr>
      <w:bookmarkStart w:id="943" w:name="_ENREF_19"/>
      <w:r w:rsidRPr="007C66BC">
        <w:rPr>
          <w:rFonts w:ascii="Calibri" w:hAnsi="Calibri" w:cs="Calibri"/>
          <w:noProof/>
          <w:sz w:val="22"/>
          <w:lang w:val="en-US"/>
        </w:rPr>
        <w:t>19.</w:t>
      </w:r>
      <w:r w:rsidRPr="007C66BC">
        <w:rPr>
          <w:rFonts w:ascii="Calibri" w:hAnsi="Calibri" w:cs="Calibri"/>
          <w:noProof/>
          <w:sz w:val="22"/>
          <w:lang w:val="en-US"/>
        </w:rPr>
        <w:tab/>
        <w:t xml:space="preserve">Peli, E., </w:t>
      </w:r>
      <w:r w:rsidRPr="007C66BC">
        <w:rPr>
          <w:rFonts w:ascii="Calibri" w:hAnsi="Calibri" w:cs="Calibri"/>
          <w:i/>
          <w:noProof/>
          <w:sz w:val="22"/>
          <w:lang w:val="en-US"/>
        </w:rPr>
        <w:t>Contrast in complex images.</w:t>
      </w:r>
      <w:r w:rsidRPr="007C66BC">
        <w:rPr>
          <w:rFonts w:ascii="Calibri" w:hAnsi="Calibri" w:cs="Calibri"/>
          <w:noProof/>
          <w:sz w:val="22"/>
          <w:lang w:val="en-US"/>
        </w:rPr>
        <w:t xml:space="preserve"> J. Opt. Soc. Am. A, 1990. </w:t>
      </w:r>
      <w:r w:rsidRPr="007C66BC">
        <w:rPr>
          <w:rFonts w:ascii="Calibri" w:hAnsi="Calibri" w:cs="Calibri"/>
          <w:b/>
          <w:noProof/>
          <w:sz w:val="22"/>
          <w:lang w:val="en-US"/>
        </w:rPr>
        <w:t>7</w:t>
      </w:r>
      <w:r w:rsidRPr="007C66BC">
        <w:rPr>
          <w:rFonts w:ascii="Calibri" w:hAnsi="Calibri" w:cs="Calibri"/>
          <w:noProof/>
          <w:sz w:val="22"/>
          <w:lang w:val="en-US"/>
        </w:rPr>
        <w:t>(10): p. 2032-2040.</w:t>
      </w:r>
      <w:bookmarkEnd w:id="943"/>
    </w:p>
    <w:p w:rsidR="007C66BC" w:rsidRPr="007C66BC" w:rsidRDefault="007C66BC" w:rsidP="007C66BC">
      <w:pPr>
        <w:spacing w:after="0" w:line="240" w:lineRule="auto"/>
        <w:ind w:left="720" w:hanging="720"/>
        <w:jc w:val="left"/>
        <w:rPr>
          <w:rFonts w:ascii="Calibri" w:hAnsi="Calibri" w:cs="Calibri"/>
          <w:noProof/>
          <w:sz w:val="22"/>
          <w:lang w:val="en-US"/>
        </w:rPr>
      </w:pPr>
      <w:bookmarkStart w:id="944" w:name="_ENREF_20"/>
      <w:r w:rsidRPr="007C66BC">
        <w:rPr>
          <w:rFonts w:ascii="Calibri" w:hAnsi="Calibri" w:cs="Calibri"/>
          <w:noProof/>
          <w:sz w:val="22"/>
          <w:lang w:val="en-US"/>
        </w:rPr>
        <w:t>20.</w:t>
      </w:r>
      <w:r w:rsidRPr="007C66BC">
        <w:rPr>
          <w:rFonts w:ascii="Calibri" w:hAnsi="Calibri" w:cs="Calibri"/>
          <w:noProof/>
          <w:sz w:val="22"/>
          <w:lang w:val="en-US"/>
        </w:rPr>
        <w:tab/>
        <w:t xml:space="preserve">Legge, G.E., et al., </w:t>
      </w:r>
      <w:r w:rsidRPr="007C66BC">
        <w:rPr>
          <w:rFonts w:ascii="Calibri" w:hAnsi="Calibri" w:cs="Calibri"/>
          <w:i/>
          <w:noProof/>
          <w:sz w:val="22"/>
          <w:lang w:val="en-US"/>
        </w:rPr>
        <w:t>Psychophysics of reading. XI. Comparing color contrast and luminance contrast.</w:t>
      </w:r>
      <w:r w:rsidRPr="007C66BC">
        <w:rPr>
          <w:rFonts w:ascii="Calibri" w:hAnsi="Calibri" w:cs="Calibri"/>
          <w:noProof/>
          <w:sz w:val="22"/>
          <w:lang w:val="en-US"/>
        </w:rPr>
        <w:t xml:space="preserve"> J. Opt. Soc. Am. A, 1990. </w:t>
      </w:r>
      <w:r w:rsidRPr="007C66BC">
        <w:rPr>
          <w:rFonts w:ascii="Calibri" w:hAnsi="Calibri" w:cs="Calibri"/>
          <w:b/>
          <w:noProof/>
          <w:sz w:val="22"/>
          <w:lang w:val="en-US"/>
        </w:rPr>
        <w:t>7</w:t>
      </w:r>
      <w:r w:rsidRPr="007C66BC">
        <w:rPr>
          <w:rFonts w:ascii="Calibri" w:hAnsi="Calibri" w:cs="Calibri"/>
          <w:noProof/>
          <w:sz w:val="22"/>
          <w:lang w:val="en-US"/>
        </w:rPr>
        <w:t>(10): p. 2002-2010.</w:t>
      </w:r>
      <w:bookmarkEnd w:id="944"/>
    </w:p>
    <w:p w:rsidR="007C66BC" w:rsidRPr="007C66BC" w:rsidRDefault="007C66BC" w:rsidP="007C66BC">
      <w:pPr>
        <w:spacing w:after="0" w:line="240" w:lineRule="auto"/>
        <w:ind w:left="720" w:hanging="720"/>
        <w:jc w:val="left"/>
        <w:rPr>
          <w:rFonts w:ascii="Calibri" w:hAnsi="Calibri" w:cs="Calibri"/>
          <w:noProof/>
          <w:sz w:val="22"/>
          <w:lang w:val="en-US"/>
        </w:rPr>
      </w:pPr>
      <w:bookmarkStart w:id="945" w:name="_ENREF_21"/>
      <w:r w:rsidRPr="007C66BC">
        <w:rPr>
          <w:rFonts w:ascii="Calibri" w:hAnsi="Calibri" w:cs="Calibri"/>
          <w:noProof/>
          <w:sz w:val="22"/>
          <w:lang w:val="en-US"/>
        </w:rPr>
        <w:t>21.</w:t>
      </w:r>
      <w:r w:rsidRPr="007C66BC">
        <w:rPr>
          <w:rFonts w:ascii="Calibri" w:hAnsi="Calibri" w:cs="Calibri"/>
          <w:noProof/>
          <w:sz w:val="22"/>
          <w:lang w:val="en-US"/>
        </w:rPr>
        <w:tab/>
        <w:t xml:space="preserve">Frazor, R.A. and W.S. Geisler, </w:t>
      </w:r>
      <w:r w:rsidRPr="007C66BC">
        <w:rPr>
          <w:rFonts w:ascii="Calibri" w:hAnsi="Calibri" w:cs="Calibri"/>
          <w:i/>
          <w:noProof/>
          <w:sz w:val="22"/>
          <w:lang w:val="en-US"/>
        </w:rPr>
        <w:t>Local luminance and contrast in natural images.</w:t>
      </w:r>
      <w:r w:rsidRPr="007C66BC">
        <w:rPr>
          <w:rFonts w:ascii="Calibri" w:hAnsi="Calibri" w:cs="Calibri"/>
          <w:noProof/>
          <w:sz w:val="22"/>
          <w:lang w:val="en-US"/>
        </w:rPr>
        <w:t xml:space="preserve"> Vision Research, 2006. </w:t>
      </w:r>
      <w:r w:rsidRPr="007C66BC">
        <w:rPr>
          <w:rFonts w:ascii="Calibri" w:hAnsi="Calibri" w:cs="Calibri"/>
          <w:b/>
          <w:noProof/>
          <w:sz w:val="22"/>
          <w:lang w:val="en-US"/>
        </w:rPr>
        <w:t>46</w:t>
      </w:r>
      <w:r w:rsidRPr="007C66BC">
        <w:rPr>
          <w:rFonts w:ascii="Calibri" w:hAnsi="Calibri" w:cs="Calibri"/>
          <w:noProof/>
          <w:sz w:val="22"/>
          <w:lang w:val="en-US"/>
        </w:rPr>
        <w:t>(10): p. 1585-1598.</w:t>
      </w:r>
      <w:bookmarkEnd w:id="945"/>
    </w:p>
    <w:p w:rsidR="007C66BC" w:rsidRPr="007C66BC" w:rsidRDefault="007C66BC" w:rsidP="007C66BC">
      <w:pPr>
        <w:spacing w:after="0" w:line="240" w:lineRule="auto"/>
        <w:ind w:left="720" w:hanging="720"/>
        <w:jc w:val="left"/>
        <w:rPr>
          <w:rFonts w:ascii="Calibri" w:hAnsi="Calibri" w:cs="Calibri"/>
          <w:noProof/>
          <w:sz w:val="22"/>
          <w:rPrChange w:id="946" w:author="veloz" w:date="2012-03-15T13:17:00Z">
            <w:rPr>
              <w:rFonts w:ascii="Calibri" w:hAnsi="Calibri" w:cs="Calibri"/>
              <w:noProof/>
              <w:sz w:val="22"/>
              <w:lang w:val="en-US"/>
            </w:rPr>
          </w:rPrChange>
        </w:rPr>
      </w:pPr>
      <w:bookmarkStart w:id="947" w:name="_ENREF_22"/>
      <w:r w:rsidRPr="007C66BC">
        <w:rPr>
          <w:rFonts w:ascii="Calibri" w:hAnsi="Calibri" w:cs="Calibri"/>
          <w:noProof/>
          <w:sz w:val="22"/>
          <w:lang w:val="en-US"/>
        </w:rPr>
        <w:t>22.</w:t>
      </w:r>
      <w:r w:rsidRPr="007C66BC">
        <w:rPr>
          <w:rFonts w:ascii="Calibri" w:hAnsi="Calibri" w:cs="Calibri"/>
          <w:noProof/>
          <w:sz w:val="22"/>
          <w:lang w:val="en-US"/>
        </w:rPr>
        <w:tab/>
        <w:t xml:space="preserve">Gutmann, B. and H. Weber, </w:t>
      </w:r>
      <w:r w:rsidRPr="007C66BC">
        <w:rPr>
          <w:rFonts w:ascii="Calibri" w:hAnsi="Calibri" w:cs="Calibri"/>
          <w:i/>
          <w:noProof/>
          <w:sz w:val="22"/>
          <w:lang w:val="en-US"/>
        </w:rPr>
        <w:t>Phase-shifter calibration and error detection in phase-shifting applications: a new method.</w:t>
      </w:r>
      <w:r w:rsidRPr="007C66BC">
        <w:rPr>
          <w:rFonts w:ascii="Calibri" w:hAnsi="Calibri" w:cs="Calibri"/>
          <w:noProof/>
          <w:sz w:val="22"/>
          <w:lang w:val="en-US"/>
        </w:rPr>
        <w:t xml:space="preserve"> </w:t>
      </w:r>
      <w:r w:rsidRPr="007C66BC">
        <w:rPr>
          <w:rFonts w:ascii="Calibri" w:hAnsi="Calibri" w:cs="Calibri"/>
          <w:noProof/>
          <w:sz w:val="22"/>
          <w:rPrChange w:id="948" w:author="veloz" w:date="2012-03-15T13:17:00Z">
            <w:rPr>
              <w:rFonts w:ascii="Calibri" w:hAnsi="Calibri" w:cs="Calibri"/>
              <w:noProof/>
              <w:sz w:val="22"/>
              <w:lang w:val="en-US"/>
            </w:rPr>
          </w:rPrChange>
        </w:rPr>
        <w:t xml:space="preserve">Applied Optics, 1998. </w:t>
      </w:r>
      <w:r w:rsidRPr="007C66BC">
        <w:rPr>
          <w:rFonts w:ascii="Calibri" w:hAnsi="Calibri" w:cs="Calibri"/>
          <w:b/>
          <w:noProof/>
          <w:sz w:val="22"/>
          <w:rPrChange w:id="949" w:author="veloz" w:date="2012-03-15T13:17:00Z">
            <w:rPr>
              <w:rFonts w:ascii="Calibri" w:hAnsi="Calibri" w:cs="Calibri"/>
              <w:b/>
              <w:noProof/>
              <w:sz w:val="22"/>
              <w:lang w:val="en-US"/>
            </w:rPr>
          </w:rPrChange>
        </w:rPr>
        <w:t>37</w:t>
      </w:r>
      <w:r w:rsidRPr="007C66BC">
        <w:rPr>
          <w:rFonts w:ascii="Calibri" w:hAnsi="Calibri" w:cs="Calibri"/>
          <w:noProof/>
          <w:sz w:val="22"/>
          <w:rPrChange w:id="950" w:author="veloz" w:date="2012-03-15T13:17:00Z">
            <w:rPr>
              <w:rFonts w:ascii="Calibri" w:hAnsi="Calibri" w:cs="Calibri"/>
              <w:noProof/>
              <w:sz w:val="22"/>
              <w:lang w:val="en-US"/>
            </w:rPr>
          </w:rPrChange>
        </w:rPr>
        <w:t>(32): p. 7625-7631.</w:t>
      </w:r>
      <w:bookmarkEnd w:id="947"/>
    </w:p>
    <w:p w:rsidR="007C66BC" w:rsidRPr="007C66BC" w:rsidRDefault="007C66BC" w:rsidP="007C66BC">
      <w:pPr>
        <w:spacing w:line="240" w:lineRule="auto"/>
        <w:ind w:left="720" w:hanging="720"/>
        <w:jc w:val="left"/>
        <w:rPr>
          <w:rFonts w:ascii="Calibri" w:hAnsi="Calibri" w:cs="Calibri"/>
          <w:noProof/>
          <w:sz w:val="22"/>
          <w:lang w:val="en-US"/>
        </w:rPr>
      </w:pPr>
      <w:bookmarkStart w:id="951" w:name="_ENREF_23"/>
      <w:r w:rsidRPr="007C66BC">
        <w:rPr>
          <w:rFonts w:ascii="Calibri" w:hAnsi="Calibri" w:cs="Calibri"/>
          <w:noProof/>
          <w:sz w:val="22"/>
          <w:rPrChange w:id="952" w:author="veloz" w:date="2012-03-15T13:17:00Z">
            <w:rPr>
              <w:rFonts w:ascii="Calibri" w:hAnsi="Calibri" w:cs="Calibri"/>
              <w:noProof/>
              <w:sz w:val="22"/>
              <w:lang w:val="en-US"/>
            </w:rPr>
          </w:rPrChange>
        </w:rPr>
        <w:t>23.</w:t>
      </w:r>
      <w:r w:rsidRPr="007C66BC">
        <w:rPr>
          <w:rFonts w:ascii="Calibri" w:hAnsi="Calibri" w:cs="Calibri"/>
          <w:noProof/>
          <w:sz w:val="22"/>
          <w:rPrChange w:id="953" w:author="veloz" w:date="2012-03-15T13:17:00Z">
            <w:rPr>
              <w:rFonts w:ascii="Calibri" w:hAnsi="Calibri" w:cs="Calibri"/>
              <w:noProof/>
              <w:sz w:val="22"/>
              <w:lang w:val="en-US"/>
            </w:rPr>
          </w:rPrChange>
        </w:rPr>
        <w:tab/>
        <w:t xml:space="preserve">González-Laprea, J., </w:t>
      </w:r>
      <w:r w:rsidRPr="007C66BC">
        <w:rPr>
          <w:rFonts w:ascii="Calibri" w:hAnsi="Calibri" w:cs="Calibri"/>
          <w:i/>
          <w:noProof/>
          <w:sz w:val="22"/>
          <w:rPrChange w:id="954" w:author="veloz" w:date="2012-03-15T13:17:00Z">
            <w:rPr>
              <w:rFonts w:ascii="Calibri" w:hAnsi="Calibri" w:cs="Calibri"/>
              <w:i/>
              <w:noProof/>
              <w:sz w:val="22"/>
              <w:lang w:val="en-US"/>
            </w:rPr>
          </w:rPrChange>
        </w:rPr>
        <w:t>Aplicación de técnicas en microscopía para el estudio cuantitativo de fase óptica de células tipo osteoblasto.</w:t>
      </w:r>
      <w:r w:rsidRPr="007C66BC">
        <w:rPr>
          <w:rFonts w:ascii="Calibri" w:hAnsi="Calibri" w:cs="Calibri"/>
          <w:noProof/>
          <w:sz w:val="22"/>
          <w:rPrChange w:id="955" w:author="veloz" w:date="2012-03-15T13:17:00Z">
            <w:rPr>
              <w:rFonts w:ascii="Calibri" w:hAnsi="Calibri" w:cs="Calibri"/>
              <w:noProof/>
              <w:sz w:val="22"/>
              <w:lang w:val="en-US"/>
            </w:rPr>
          </w:rPrChange>
        </w:rPr>
        <w:t xml:space="preserve">, in </w:t>
      </w:r>
      <w:r w:rsidRPr="007C66BC">
        <w:rPr>
          <w:rFonts w:ascii="Calibri" w:hAnsi="Calibri" w:cs="Calibri"/>
          <w:i/>
          <w:noProof/>
          <w:sz w:val="22"/>
          <w:rPrChange w:id="956" w:author="veloz" w:date="2012-03-15T13:17:00Z">
            <w:rPr>
              <w:rFonts w:ascii="Calibri" w:hAnsi="Calibri" w:cs="Calibri"/>
              <w:i/>
              <w:noProof/>
              <w:sz w:val="22"/>
              <w:lang w:val="en-US"/>
            </w:rPr>
          </w:rPrChange>
        </w:rPr>
        <w:t>Coordinación de Física</w:t>
      </w:r>
      <w:r w:rsidRPr="007C66BC">
        <w:rPr>
          <w:rFonts w:ascii="Calibri" w:hAnsi="Calibri" w:cs="Calibri"/>
          <w:noProof/>
          <w:sz w:val="22"/>
          <w:rPrChange w:id="957" w:author="veloz" w:date="2012-03-15T13:17:00Z">
            <w:rPr>
              <w:rFonts w:ascii="Calibri" w:hAnsi="Calibri" w:cs="Calibri"/>
              <w:noProof/>
              <w:sz w:val="22"/>
              <w:lang w:val="en-US"/>
            </w:rPr>
          </w:rPrChange>
        </w:rPr>
        <w:t xml:space="preserve">. </w:t>
      </w:r>
      <w:r w:rsidRPr="007C66BC">
        <w:rPr>
          <w:rFonts w:ascii="Calibri" w:hAnsi="Calibri" w:cs="Calibri"/>
          <w:noProof/>
          <w:sz w:val="22"/>
          <w:lang w:val="en-US"/>
        </w:rPr>
        <w:t>2011, Universidad Simón Bolívar: Caracas.</w:t>
      </w:r>
      <w:bookmarkEnd w:id="951"/>
    </w:p>
    <w:p w:rsidR="007C66BC" w:rsidRDefault="007C66BC" w:rsidP="007C66BC">
      <w:pPr>
        <w:spacing w:line="240" w:lineRule="auto"/>
        <w:jc w:val="left"/>
        <w:rPr>
          <w:rFonts w:ascii="Calibri" w:hAnsi="Calibri" w:cs="Calibri"/>
          <w:noProof/>
          <w:sz w:val="22"/>
          <w:lang w:val="en-US"/>
        </w:rPr>
      </w:pPr>
    </w:p>
    <w:p w:rsidR="0091587C" w:rsidRPr="00D465B3" w:rsidRDefault="007F7092" w:rsidP="0091587C">
      <w:pPr>
        <w:rPr>
          <w:lang w:val="en-US"/>
        </w:rPr>
        <w:sectPr w:rsidR="0091587C" w:rsidRPr="00D465B3" w:rsidSect="0091587C">
          <w:pgSz w:w="12240" w:h="15840" w:code="1"/>
          <w:pgMar w:top="1418" w:right="1418" w:bottom="1418" w:left="1701" w:header="709" w:footer="709" w:gutter="0"/>
          <w:pgNumType w:start="1"/>
          <w:cols w:space="708"/>
          <w:docGrid w:linePitch="360"/>
        </w:sectPr>
      </w:pPr>
      <w:r w:rsidRPr="008D2941">
        <w:fldChar w:fldCharType="end"/>
      </w: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8D2941" w:rsidRDefault="0091587C" w:rsidP="0091587C">
      <w:pPr>
        <w:pStyle w:val="Ttulo1"/>
        <w:numPr>
          <w:ilvl w:val="0"/>
          <w:numId w:val="45"/>
        </w:numPr>
        <w:ind w:left="0" w:firstLine="0"/>
      </w:pPr>
      <w:r w:rsidRPr="00D465B3">
        <w:rPr>
          <w:lang w:val="en-US"/>
        </w:rPr>
        <w:br/>
      </w:r>
      <w:r w:rsidRPr="00D465B3">
        <w:rPr>
          <w:lang w:val="en-US"/>
        </w:rPr>
        <w:br/>
      </w:r>
      <w:bookmarkStart w:id="958" w:name="_Toc319497167"/>
      <w:r w:rsidRPr="008D2941">
        <w:t>Anexo a</w:t>
      </w:r>
      <w:bookmarkEnd w:id="958"/>
    </w:p>
    <w:p w:rsidR="0091587C" w:rsidRPr="008D2941" w:rsidRDefault="0091587C" w:rsidP="0091587C">
      <w:pPr>
        <w:pStyle w:val="Normalsininterlineado"/>
      </w:pPr>
    </w:p>
    <w:p w:rsidR="0075049B" w:rsidRPr="008D2941" w:rsidRDefault="0075049B" w:rsidP="0075049B">
      <w:pPr>
        <w:ind w:firstLine="0"/>
      </w:pPr>
    </w:p>
    <w:p w:rsidR="0075049B" w:rsidRPr="008D2941" w:rsidRDefault="0075049B" w:rsidP="0075049B">
      <w:pPr>
        <w:ind w:firstLine="0"/>
      </w:pPr>
    </w:p>
    <w:p w:rsidR="0080060D" w:rsidRPr="008D2941" w:rsidRDefault="0080060D" w:rsidP="0091532D">
      <w:pPr>
        <w:ind w:firstLine="0"/>
      </w:pPr>
    </w:p>
    <w:sectPr w:rsidR="0080060D" w:rsidRPr="008D2941" w:rsidSect="0091532D">
      <w:pgSz w:w="12240" w:h="15840" w:code="1"/>
      <w:pgMar w:top="1418" w:right="1418" w:bottom="1418"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27" w:author="nico" w:date="2012-02-10T00:10:00Z" w:initials="n">
    <w:p w:rsidR="004939FD" w:rsidRDefault="004939FD">
      <w:pPr>
        <w:pStyle w:val="Textocomentario"/>
      </w:pPr>
      <w:r>
        <w:rPr>
          <w:rStyle w:val="Refdecomentario"/>
        </w:rPr>
        <w:annotationRef/>
      </w:r>
      <w:r>
        <w:t>Agregar mas referencias</w:t>
      </w:r>
    </w:p>
  </w:comment>
  <w:comment w:id="728" w:author="nico" w:date="2012-02-10T00:11:00Z" w:initials="n">
    <w:p w:rsidR="004939FD" w:rsidRDefault="004939FD">
      <w:pPr>
        <w:pStyle w:val="Textocomentario"/>
      </w:pPr>
      <w:r>
        <w:rPr>
          <w:rStyle w:val="Refdecomentario"/>
        </w:rPr>
        <w:annotationRef/>
      </w:r>
      <w:r>
        <w:t>Aquí también agregar mas referencias</w:t>
      </w:r>
    </w:p>
  </w:comment>
  <w:comment w:id="737" w:author="nico" w:date="2012-02-10T00:19:00Z" w:initials="n">
    <w:p w:rsidR="004939FD" w:rsidRDefault="004939FD">
      <w:pPr>
        <w:pStyle w:val="Textocomentario"/>
      </w:pPr>
      <w:r>
        <w:rPr>
          <w:rStyle w:val="Refdecomentario"/>
        </w:rPr>
        <w:annotationRef/>
      </w:r>
      <w:r>
        <w:t>Buscar esta información y poner referencia</w:t>
      </w:r>
    </w:p>
  </w:comment>
  <w:comment w:id="739" w:author="nico" w:date="2012-03-08T20:03:00Z" w:initials="n">
    <w:p w:rsidR="004939FD" w:rsidRDefault="004939FD">
      <w:pPr>
        <w:pStyle w:val="Textocomentario"/>
      </w:pPr>
      <w:r>
        <w:rPr>
          <w:rStyle w:val="Refdecomentario"/>
        </w:rPr>
        <w:annotationRef/>
      </w:r>
      <w:r>
        <w:t>Quizás se puede omitir este párrafo</w:t>
      </w:r>
    </w:p>
  </w:comment>
  <w:comment w:id="740" w:author="nico" w:date="2012-02-10T00:23:00Z" w:initials="n">
    <w:p w:rsidR="004939FD" w:rsidRDefault="004939FD">
      <w:pPr>
        <w:pStyle w:val="Textocomentario"/>
      </w:pPr>
      <w:r>
        <w:rPr>
          <w:rStyle w:val="Refdecomentario"/>
        </w:rPr>
        <w:annotationRef/>
      </w:r>
      <w:r>
        <w:t>Indicar el tamaño de alto ancho y profundidad de un pixel</w:t>
      </w:r>
    </w:p>
  </w:comment>
  <w:comment w:id="749" w:author="veloz" w:date="2012-03-12T15:17:00Z" w:initials="v">
    <w:p w:rsidR="004939FD" w:rsidRDefault="004939FD">
      <w:pPr>
        <w:pStyle w:val="Textocomentario"/>
      </w:pPr>
      <w:r>
        <w:rPr>
          <w:rStyle w:val="Refdecomentario"/>
        </w:rPr>
        <w:annotationRef/>
      </w:r>
      <w:r>
        <w:t xml:space="preserve"> Ver como se dice esto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6A94" w:rsidRDefault="001B6A94" w:rsidP="00413BAF">
      <w:pPr>
        <w:spacing w:before="0" w:after="0" w:line="240" w:lineRule="auto"/>
      </w:pPr>
      <w:r>
        <w:separator/>
      </w:r>
    </w:p>
  </w:endnote>
  <w:endnote w:type="continuationSeparator" w:id="0">
    <w:p w:rsidR="001B6A94" w:rsidRDefault="001B6A94" w:rsidP="00413B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9FD" w:rsidRDefault="004939FD"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4939FD" w:rsidRDefault="004939FD" w:rsidP="00BF1090">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9FD" w:rsidRDefault="004939FD" w:rsidP="00BF1090">
    <w:pPr>
      <w:pStyle w:val="Piedepgina"/>
      <w:ind w:right="36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9FD" w:rsidRDefault="004939FD"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iii</w:t>
    </w:r>
    <w:r>
      <w:rPr>
        <w:rStyle w:val="Nmerodepgina"/>
      </w:rPr>
      <w:fldChar w:fldCharType="end"/>
    </w:r>
  </w:p>
  <w:p w:rsidR="004939FD" w:rsidRDefault="004939FD" w:rsidP="00BF1090">
    <w:pPr>
      <w:pStyle w:val="Piedepgina"/>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9FD" w:rsidRPr="00DF5442" w:rsidRDefault="004939FD" w:rsidP="00BF1090">
    <w:pPr>
      <w:pStyle w:val="Piedepgina"/>
      <w:ind w:firstLine="0"/>
      <w:rPr>
        <w:lang w:val="es-V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9FD" w:rsidRDefault="004939FD">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9FD" w:rsidRPr="00DF5442" w:rsidRDefault="004939FD" w:rsidP="0091587C">
    <w:pPr>
      <w:pStyle w:val="Piedepgina"/>
      <w:ind w:right="360" w:firstLine="0"/>
      <w:rPr>
        <w:lang w:val="es-V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6A94" w:rsidRDefault="001B6A94" w:rsidP="00413BAF">
      <w:pPr>
        <w:spacing w:before="0" w:after="0" w:line="240" w:lineRule="auto"/>
      </w:pPr>
      <w:r>
        <w:separator/>
      </w:r>
    </w:p>
  </w:footnote>
  <w:footnote w:type="continuationSeparator" w:id="0">
    <w:p w:rsidR="001B6A94" w:rsidRDefault="001B6A94" w:rsidP="00413BA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9FD" w:rsidRDefault="004939FD" w:rsidP="00BF1090">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9FD" w:rsidRDefault="004939FD" w:rsidP="00BF1090">
    <w:pPr>
      <w:pStyle w:val="Encabezado"/>
      <w:jc w:val="right"/>
    </w:pPr>
    <w:r>
      <w:fldChar w:fldCharType="begin"/>
    </w:r>
    <w:r>
      <w:instrText xml:space="preserve"> PAGE   \* MERGEFORMAT </w:instrText>
    </w:r>
    <w:r>
      <w:fldChar w:fldCharType="separate"/>
    </w:r>
    <w:r w:rsidR="00C91BFB">
      <w:rPr>
        <w:noProof/>
      </w:rPr>
      <w:t>x</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9FD" w:rsidRPr="00966DAD" w:rsidRDefault="004939FD" w:rsidP="00BF1090">
    <w:pPr>
      <w:pStyle w:val="Encabezado"/>
      <w:ind w:firstLine="0"/>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939FD" w:rsidRDefault="004939FD">
    <w:pPr>
      <w:pStyle w:val="Encabezado"/>
      <w:jc w:val="right"/>
    </w:pPr>
    <w:r>
      <w:fldChar w:fldCharType="begin"/>
    </w:r>
    <w:r>
      <w:instrText xml:space="preserve"> PAGE   \* MERGEFORMAT </w:instrText>
    </w:r>
    <w:r>
      <w:fldChar w:fldCharType="separate"/>
    </w:r>
    <w:r w:rsidR="00370FB6">
      <w:rPr>
        <w:noProof/>
      </w:rPr>
      <w:t>1</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20E90"/>
    <w:multiLevelType w:val="hybridMultilevel"/>
    <w:tmpl w:val="DF92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458AF"/>
    <w:multiLevelType w:val="hybridMultilevel"/>
    <w:tmpl w:val="75906FDE"/>
    <w:lvl w:ilvl="0" w:tplc="BEE8579C">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
    <w:nsid w:val="06F47638"/>
    <w:multiLevelType w:val="hybridMultilevel"/>
    <w:tmpl w:val="15408BD0"/>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0A866A0E"/>
    <w:multiLevelType w:val="hybridMultilevel"/>
    <w:tmpl w:val="C6B4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B2A81"/>
    <w:multiLevelType w:val="hybridMultilevel"/>
    <w:tmpl w:val="BC64E5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17622D6E"/>
    <w:multiLevelType w:val="hybridMultilevel"/>
    <w:tmpl w:val="459E541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6">
    <w:nsid w:val="1F2221ED"/>
    <w:multiLevelType w:val="hybridMultilevel"/>
    <w:tmpl w:val="91641E3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7">
    <w:nsid w:val="203B335F"/>
    <w:multiLevelType w:val="hybridMultilevel"/>
    <w:tmpl w:val="240C516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8">
    <w:nsid w:val="2263756C"/>
    <w:multiLevelType w:val="hybridMultilevel"/>
    <w:tmpl w:val="29A4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C41CFB"/>
    <w:multiLevelType w:val="hybridMultilevel"/>
    <w:tmpl w:val="241829B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0">
    <w:nsid w:val="29B24AD6"/>
    <w:multiLevelType w:val="hybridMultilevel"/>
    <w:tmpl w:val="6E4CDE22"/>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1">
    <w:nsid w:val="2A390C85"/>
    <w:multiLevelType w:val="hybridMultilevel"/>
    <w:tmpl w:val="719A94BE"/>
    <w:lvl w:ilvl="0" w:tplc="35FE98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B04717A"/>
    <w:multiLevelType w:val="hybridMultilevel"/>
    <w:tmpl w:val="6FF22968"/>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3">
    <w:nsid w:val="2B54036C"/>
    <w:multiLevelType w:val="hybridMultilevel"/>
    <w:tmpl w:val="E96EA434"/>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4">
    <w:nsid w:val="2C2553DB"/>
    <w:multiLevelType w:val="hybridMultilevel"/>
    <w:tmpl w:val="9D62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363BE0"/>
    <w:multiLevelType w:val="hybridMultilevel"/>
    <w:tmpl w:val="6E60DA3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6">
    <w:nsid w:val="2DAA120E"/>
    <w:multiLevelType w:val="hybridMultilevel"/>
    <w:tmpl w:val="B13263F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7">
    <w:nsid w:val="36A81ADB"/>
    <w:multiLevelType w:val="hybridMultilevel"/>
    <w:tmpl w:val="D35AB36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18">
    <w:nsid w:val="3AD12290"/>
    <w:multiLevelType w:val="hybridMultilevel"/>
    <w:tmpl w:val="4D02B42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3B340187"/>
    <w:multiLevelType w:val="hybridMultilevel"/>
    <w:tmpl w:val="980A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4C1F17"/>
    <w:multiLevelType w:val="hybridMultilevel"/>
    <w:tmpl w:val="FBFE0A5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21">
    <w:nsid w:val="3C2752C6"/>
    <w:multiLevelType w:val="hybridMultilevel"/>
    <w:tmpl w:val="6430F82C"/>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2">
    <w:nsid w:val="3F7E7BFD"/>
    <w:multiLevelType w:val="hybridMultilevel"/>
    <w:tmpl w:val="FD3A65F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3">
    <w:nsid w:val="46957C90"/>
    <w:multiLevelType w:val="hybridMultilevel"/>
    <w:tmpl w:val="3340A0D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4">
    <w:nsid w:val="48FE0C76"/>
    <w:multiLevelType w:val="hybridMultilevel"/>
    <w:tmpl w:val="B3FC4BE8"/>
    <w:lvl w:ilvl="0" w:tplc="99222730">
      <w:start w:val="1"/>
      <w:numFmt w:val="upperLetter"/>
      <w:lvlText w:val="Anexo %1"/>
      <w:lvlJc w:val="left"/>
      <w:pPr>
        <w:ind w:left="720" w:hanging="360"/>
      </w:pPr>
      <w:rPr>
        <w:rFonts w:hint="default"/>
        <w:vanish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49853997"/>
    <w:multiLevelType w:val="multilevel"/>
    <w:tmpl w:val="29680604"/>
    <w:lvl w:ilvl="0">
      <w:start w:val="1"/>
      <w:numFmt w:val="decimal"/>
      <w:pStyle w:val="Ttulo1"/>
      <w:suff w:val="nothing"/>
      <w:lvlText w:val="%1"/>
      <w:lvlJc w:val="left"/>
      <w:pPr>
        <w:ind w:left="0" w:firstLine="0"/>
      </w:pPr>
      <w:rPr>
        <w:rFonts w:hint="default"/>
        <w:vanish/>
      </w:rPr>
    </w:lvl>
    <w:lvl w:ilvl="1">
      <w:start w:val="1"/>
      <w:numFmt w:val="decimal"/>
      <w:pStyle w:val="Ttulo2"/>
      <w:isLgl/>
      <w:suff w:val="space"/>
      <w:lvlText w:val="%1.%2."/>
      <w:lvlJc w:val="left"/>
      <w:pPr>
        <w:ind w:left="0" w:firstLine="0"/>
      </w:pPr>
      <w:rPr>
        <w:rFonts w:hint="default"/>
      </w:rPr>
    </w:lvl>
    <w:lvl w:ilvl="2">
      <w:start w:val="1"/>
      <w:numFmt w:val="decimal"/>
      <w:pStyle w:val="Ttulo3"/>
      <w:isLgl/>
      <w:suff w:val="space"/>
      <w:lvlText w:val="%1.%2.%3."/>
      <w:lvlJc w:val="left"/>
      <w:pPr>
        <w:ind w:left="0" w:firstLine="0"/>
      </w:pPr>
      <w:rPr>
        <w:rFonts w:hint="default"/>
      </w:rPr>
    </w:lvl>
    <w:lvl w:ilvl="3">
      <w:start w:val="1"/>
      <w:numFmt w:val="decimal"/>
      <w:pStyle w:val="Ttulo4"/>
      <w:isLgl/>
      <w:suff w:val="space"/>
      <w:lvlText w:val="%1.%2.%3.%4."/>
      <w:lvlJc w:val="left"/>
      <w:pPr>
        <w:ind w:left="0" w:firstLine="0"/>
      </w:pPr>
      <w:rPr>
        <w:rFonts w:hint="default"/>
      </w:rPr>
    </w:lvl>
    <w:lvl w:ilvl="4">
      <w:start w:val="1"/>
      <w:numFmt w:val="decimal"/>
      <w:isLgl/>
      <w:suff w:val="space"/>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6">
    <w:nsid w:val="4C0365A4"/>
    <w:multiLevelType w:val="hybridMultilevel"/>
    <w:tmpl w:val="63BA6202"/>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7">
    <w:nsid w:val="4D5D1EF7"/>
    <w:multiLevelType w:val="hybridMultilevel"/>
    <w:tmpl w:val="38F8F26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4F7344AD"/>
    <w:multiLevelType w:val="hybridMultilevel"/>
    <w:tmpl w:val="C5E8F01C"/>
    <w:lvl w:ilvl="0" w:tplc="9C108772">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9">
    <w:nsid w:val="533304F6"/>
    <w:multiLevelType w:val="multilevel"/>
    <w:tmpl w:val="06F0A06A"/>
    <w:lvl w:ilvl="0">
      <w:start w:val="1"/>
      <w:numFmt w:val="decimal"/>
      <w:lvlText w:val="%1"/>
      <w:lvlJc w:val="center"/>
      <w:pPr>
        <w:ind w:left="360" w:hanging="360"/>
      </w:pPr>
      <w:rPr>
        <w:rFonts w:ascii="Times New Roman" w:hAnsi="Times New Roman" w:hint="default"/>
        <w:b w:val="0"/>
        <w:bCs w:val="0"/>
        <w:i w:val="0"/>
        <w:iCs w:val="0"/>
        <w:caps w:val="0"/>
        <w:smallCaps w:val="0"/>
        <w:strike w:val="0"/>
        <w:dstrike w:val="0"/>
        <w:outline w:val="0"/>
        <w:shadow w:val="0"/>
        <w:emboss w:val="0"/>
        <w:imprint w:val="0"/>
        <w:noProof w:val="0"/>
        <w:vanish/>
        <w:spacing w:val="0"/>
        <w:kern w:val="0"/>
        <w:position w:val="0"/>
        <w:u w:val="none"/>
        <w:vertAlign w:val="baseline"/>
        <w:em w:val="none"/>
      </w:rPr>
    </w:lvl>
    <w:lvl w:ilvl="1">
      <w:start w:val="1"/>
      <w:numFmt w:val="decimal"/>
      <w:isLgl/>
      <w:suff w:val="space"/>
      <w:lvlText w:val="%1.%2"/>
      <w:lvlJc w:val="left"/>
      <w:pPr>
        <w:ind w:left="284" w:firstLine="0"/>
      </w:pPr>
      <w:rPr>
        <w:rFonts w:hint="default"/>
      </w:rPr>
    </w:lvl>
    <w:lvl w:ilvl="2">
      <w:start w:val="1"/>
      <w:numFmt w:val="decimal"/>
      <w:isLgl/>
      <w:suff w:val="space"/>
      <w:lvlText w:val="%1.%2.%3"/>
      <w:lvlJc w:val="left"/>
      <w:pPr>
        <w:ind w:left="568" w:firstLine="0"/>
      </w:pPr>
      <w:rPr>
        <w:rFonts w:hint="default"/>
      </w:rPr>
    </w:lvl>
    <w:lvl w:ilvl="3">
      <w:start w:val="1"/>
      <w:numFmt w:val="decimal"/>
      <w:isLgl/>
      <w:suff w:val="space"/>
      <w:lvlText w:val="%1.%2.%3.%4"/>
      <w:lvlJc w:val="left"/>
      <w:pPr>
        <w:ind w:left="852" w:firstLine="0"/>
      </w:pPr>
      <w:rPr>
        <w:rFonts w:hint="default"/>
      </w:rPr>
    </w:lvl>
    <w:lvl w:ilvl="4">
      <w:start w:val="1"/>
      <w:numFmt w:val="decimal"/>
      <w:pStyle w:val="Ttulo5"/>
      <w:isLgl/>
      <w:suff w:val="space"/>
      <w:lvlText w:val="%1.%2.%3.%4.%5"/>
      <w:lvlJc w:val="left"/>
      <w:pPr>
        <w:ind w:left="1136" w:firstLine="0"/>
      </w:pPr>
      <w:rPr>
        <w:rFonts w:hint="default"/>
      </w:rPr>
    </w:lvl>
    <w:lvl w:ilvl="5">
      <w:start w:val="1"/>
      <w:numFmt w:val="decimal"/>
      <w:pStyle w:val="Ttulo6"/>
      <w:isLgl/>
      <w:lvlText w:val="%1.%2.%3.%4.%5.%6"/>
      <w:lvlJc w:val="left"/>
      <w:pPr>
        <w:ind w:left="1420" w:firstLine="0"/>
      </w:pPr>
      <w:rPr>
        <w:rFonts w:hint="default"/>
      </w:rPr>
    </w:lvl>
    <w:lvl w:ilvl="6">
      <w:start w:val="1"/>
      <w:numFmt w:val="decimal"/>
      <w:pStyle w:val="Ttulo7"/>
      <w:isLgl/>
      <w:lvlText w:val="%1.%2.%3.%4.%5.%6.%7"/>
      <w:lvlJc w:val="left"/>
      <w:pPr>
        <w:ind w:left="1704" w:firstLine="0"/>
      </w:pPr>
      <w:rPr>
        <w:rFonts w:hint="default"/>
      </w:rPr>
    </w:lvl>
    <w:lvl w:ilvl="7">
      <w:start w:val="1"/>
      <w:numFmt w:val="decimal"/>
      <w:pStyle w:val="Ttulo8"/>
      <w:isLgl/>
      <w:lvlText w:val="%1.%2.%3.%4.%5.%6.%7.%8"/>
      <w:lvlJc w:val="left"/>
      <w:pPr>
        <w:ind w:left="1988" w:firstLine="0"/>
      </w:pPr>
      <w:rPr>
        <w:rFonts w:hint="default"/>
      </w:rPr>
    </w:lvl>
    <w:lvl w:ilvl="8">
      <w:start w:val="1"/>
      <w:numFmt w:val="decimal"/>
      <w:pStyle w:val="Ttulo9"/>
      <w:isLgl/>
      <w:lvlText w:val="%1.%2.%3.%4.%5.%6.%7.%8.%9"/>
      <w:lvlJc w:val="left"/>
      <w:pPr>
        <w:ind w:left="2272" w:firstLine="0"/>
      </w:pPr>
      <w:rPr>
        <w:rFonts w:hint="default"/>
      </w:rPr>
    </w:lvl>
  </w:abstractNum>
  <w:abstractNum w:abstractNumId="30">
    <w:nsid w:val="57B750E2"/>
    <w:multiLevelType w:val="hybridMultilevel"/>
    <w:tmpl w:val="6638E6F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1">
    <w:nsid w:val="57D66A87"/>
    <w:multiLevelType w:val="hybridMultilevel"/>
    <w:tmpl w:val="376208B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2">
    <w:nsid w:val="595E2548"/>
    <w:multiLevelType w:val="hybridMultilevel"/>
    <w:tmpl w:val="CFB4A1B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3">
    <w:nsid w:val="5E6F0C84"/>
    <w:multiLevelType w:val="hybridMultilevel"/>
    <w:tmpl w:val="A7F84D4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6052073A"/>
    <w:multiLevelType w:val="hybridMultilevel"/>
    <w:tmpl w:val="F4D4242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nsid w:val="63253D43"/>
    <w:multiLevelType w:val="hybridMultilevel"/>
    <w:tmpl w:val="E4867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3245E1"/>
    <w:multiLevelType w:val="hybridMultilevel"/>
    <w:tmpl w:val="01A0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7916D9A"/>
    <w:multiLevelType w:val="hybridMultilevel"/>
    <w:tmpl w:val="ED94F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0E6BCD"/>
    <w:multiLevelType w:val="hybridMultilevel"/>
    <w:tmpl w:val="D0109376"/>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9">
    <w:nsid w:val="70651D7C"/>
    <w:multiLevelType w:val="hybridMultilevel"/>
    <w:tmpl w:val="9C0852E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0">
    <w:nsid w:val="730552F8"/>
    <w:multiLevelType w:val="hybridMultilevel"/>
    <w:tmpl w:val="6712A736"/>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1">
    <w:nsid w:val="77123938"/>
    <w:multiLevelType w:val="hybridMultilevel"/>
    <w:tmpl w:val="8C5400AE"/>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42">
    <w:nsid w:val="78907D07"/>
    <w:multiLevelType w:val="hybridMultilevel"/>
    <w:tmpl w:val="98348C5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3">
    <w:nsid w:val="7AAB4E24"/>
    <w:multiLevelType w:val="hybridMultilevel"/>
    <w:tmpl w:val="005AB9D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4">
    <w:nsid w:val="7ADD3FB3"/>
    <w:multiLevelType w:val="hybridMultilevel"/>
    <w:tmpl w:val="FAAC30C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5">
    <w:nsid w:val="7B717B3D"/>
    <w:multiLevelType w:val="hybridMultilevel"/>
    <w:tmpl w:val="6F8E2EC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6">
    <w:nsid w:val="7D5861E5"/>
    <w:multiLevelType w:val="hybridMultilevel"/>
    <w:tmpl w:val="4914EB2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44"/>
  </w:num>
  <w:num w:numId="2">
    <w:abstractNumId w:val="25"/>
  </w:num>
  <w:num w:numId="3">
    <w:abstractNumId w:val="25"/>
  </w:num>
  <w:num w:numId="4">
    <w:abstractNumId w:val="25"/>
  </w:num>
  <w:num w:numId="5">
    <w:abstractNumId w:val="25"/>
  </w:num>
  <w:num w:numId="6">
    <w:abstractNumId w:val="29"/>
  </w:num>
  <w:num w:numId="7">
    <w:abstractNumId w:val="29"/>
  </w:num>
  <w:num w:numId="8">
    <w:abstractNumId w:val="29"/>
  </w:num>
  <w:num w:numId="9">
    <w:abstractNumId w:val="29"/>
  </w:num>
  <w:num w:numId="10">
    <w:abstractNumId w:val="29"/>
  </w:num>
  <w:num w:numId="11">
    <w:abstractNumId w:val="19"/>
  </w:num>
  <w:num w:numId="12">
    <w:abstractNumId w:val="0"/>
  </w:num>
  <w:num w:numId="13">
    <w:abstractNumId w:val="37"/>
  </w:num>
  <w:num w:numId="14">
    <w:abstractNumId w:val="14"/>
  </w:num>
  <w:num w:numId="15">
    <w:abstractNumId w:val="11"/>
  </w:num>
  <w:num w:numId="16">
    <w:abstractNumId w:val="8"/>
  </w:num>
  <w:num w:numId="17">
    <w:abstractNumId w:val="18"/>
  </w:num>
  <w:num w:numId="18">
    <w:abstractNumId w:val="3"/>
  </w:num>
  <w:num w:numId="19">
    <w:abstractNumId w:val="36"/>
  </w:num>
  <w:num w:numId="20">
    <w:abstractNumId w:val="35"/>
  </w:num>
  <w:num w:numId="21">
    <w:abstractNumId w:val="34"/>
  </w:num>
  <w:num w:numId="22">
    <w:abstractNumId w:val="27"/>
  </w:num>
  <w:num w:numId="23">
    <w:abstractNumId w:val="22"/>
  </w:num>
  <w:num w:numId="24">
    <w:abstractNumId w:val="33"/>
  </w:num>
  <w:num w:numId="25">
    <w:abstractNumId w:val="23"/>
  </w:num>
  <w:num w:numId="26">
    <w:abstractNumId w:val="20"/>
  </w:num>
  <w:num w:numId="27">
    <w:abstractNumId w:val="26"/>
  </w:num>
  <w:num w:numId="28">
    <w:abstractNumId w:val="38"/>
  </w:num>
  <w:num w:numId="29">
    <w:abstractNumId w:val="46"/>
  </w:num>
  <w:num w:numId="30">
    <w:abstractNumId w:val="42"/>
  </w:num>
  <w:num w:numId="31">
    <w:abstractNumId w:val="21"/>
  </w:num>
  <w:num w:numId="32">
    <w:abstractNumId w:val="30"/>
  </w:num>
  <w:num w:numId="33">
    <w:abstractNumId w:val="40"/>
  </w:num>
  <w:num w:numId="34">
    <w:abstractNumId w:val="13"/>
  </w:num>
  <w:num w:numId="35">
    <w:abstractNumId w:val="7"/>
  </w:num>
  <w:num w:numId="36">
    <w:abstractNumId w:val="32"/>
  </w:num>
  <w:num w:numId="37">
    <w:abstractNumId w:val="12"/>
  </w:num>
  <w:num w:numId="38">
    <w:abstractNumId w:val="5"/>
  </w:num>
  <w:num w:numId="39">
    <w:abstractNumId w:val="41"/>
  </w:num>
  <w:num w:numId="40">
    <w:abstractNumId w:val="45"/>
  </w:num>
  <w:num w:numId="41">
    <w:abstractNumId w:val="4"/>
  </w:num>
  <w:num w:numId="42">
    <w:abstractNumId w:val="39"/>
  </w:num>
  <w:num w:numId="43">
    <w:abstractNumId w:val="15"/>
  </w:num>
  <w:num w:numId="44">
    <w:abstractNumId w:val="2"/>
  </w:num>
  <w:num w:numId="45">
    <w:abstractNumId w:val="24"/>
  </w:num>
  <w:num w:numId="46">
    <w:abstractNumId w:val="9"/>
  </w:num>
  <w:num w:numId="47">
    <w:abstractNumId w:val="10"/>
  </w:num>
  <w:num w:numId="48">
    <w:abstractNumId w:val="17"/>
  </w:num>
  <w:num w:numId="49">
    <w:abstractNumId w:val="28"/>
  </w:num>
  <w:num w:numId="50">
    <w:abstractNumId w:val="1"/>
  </w:num>
  <w:num w:numId="51">
    <w:abstractNumId w:val="16"/>
  </w:num>
  <w:num w:numId="52">
    <w:abstractNumId w:val="6"/>
  </w:num>
  <w:num w:numId="53">
    <w:abstractNumId w:val="31"/>
  </w:num>
  <w:num w:numId="54">
    <w:abstractNumId w:val="4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markup="0"/>
  <w:trackRevisions/>
  <w:doNotTrackMov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ffrw0ef80w99be5pxfpfrpvrx0pptxtadwp&quot;&gt;tesis&lt;record-ids&gt;&lt;item&gt;9&lt;/item&gt;&lt;item&gt;10&lt;/item&gt;&lt;item&gt;13&lt;/item&gt;&lt;item&gt;17&lt;/item&gt;&lt;item&gt;18&lt;/item&gt;&lt;item&gt;19&lt;/item&gt;&lt;item&gt;20&lt;/item&gt;&lt;item&gt;21&lt;/item&gt;&lt;item&gt;31&lt;/item&gt;&lt;item&gt;37&lt;/item&gt;&lt;item&gt;38&lt;/item&gt;&lt;item&gt;39&lt;/item&gt;&lt;item&gt;40&lt;/item&gt;&lt;item&gt;42&lt;/item&gt;&lt;item&gt;43&lt;/item&gt;&lt;item&gt;44&lt;/item&gt;&lt;item&gt;45&lt;/item&gt;&lt;item&gt;46&lt;/item&gt;&lt;item&gt;48&lt;/item&gt;&lt;item&gt;50&lt;/item&gt;&lt;item&gt;54&lt;/item&gt;&lt;item&gt;55&lt;/item&gt;&lt;item&gt;57&lt;/item&gt;&lt;/record-ids&gt;&lt;/item&gt;&lt;/Libraries&gt;"/>
  </w:docVars>
  <w:rsids>
    <w:rsidRoot w:val="00331690"/>
    <w:rsid w:val="0000108B"/>
    <w:rsid w:val="00002DFF"/>
    <w:rsid w:val="00004405"/>
    <w:rsid w:val="00010A0E"/>
    <w:rsid w:val="00014FD8"/>
    <w:rsid w:val="00020432"/>
    <w:rsid w:val="00020529"/>
    <w:rsid w:val="0002167C"/>
    <w:rsid w:val="00024F61"/>
    <w:rsid w:val="000271E4"/>
    <w:rsid w:val="00031678"/>
    <w:rsid w:val="000326E8"/>
    <w:rsid w:val="00037090"/>
    <w:rsid w:val="00046DB5"/>
    <w:rsid w:val="00056F0D"/>
    <w:rsid w:val="00061C35"/>
    <w:rsid w:val="00063382"/>
    <w:rsid w:val="00067F74"/>
    <w:rsid w:val="000735E9"/>
    <w:rsid w:val="000776FB"/>
    <w:rsid w:val="00094A87"/>
    <w:rsid w:val="000A1AB7"/>
    <w:rsid w:val="000A2010"/>
    <w:rsid w:val="000B13EA"/>
    <w:rsid w:val="000B5B61"/>
    <w:rsid w:val="000B5FE6"/>
    <w:rsid w:val="000B6876"/>
    <w:rsid w:val="000C2E58"/>
    <w:rsid w:val="000C530C"/>
    <w:rsid w:val="000C5AEF"/>
    <w:rsid w:val="000D575E"/>
    <w:rsid w:val="000E1404"/>
    <w:rsid w:val="000E41E6"/>
    <w:rsid w:val="000F1947"/>
    <w:rsid w:val="000F4F41"/>
    <w:rsid w:val="00103D7E"/>
    <w:rsid w:val="00104944"/>
    <w:rsid w:val="00105D07"/>
    <w:rsid w:val="00110B2A"/>
    <w:rsid w:val="001111A7"/>
    <w:rsid w:val="0011156E"/>
    <w:rsid w:val="00121B56"/>
    <w:rsid w:val="0012591D"/>
    <w:rsid w:val="001315B0"/>
    <w:rsid w:val="001370C0"/>
    <w:rsid w:val="0016022A"/>
    <w:rsid w:val="001634BF"/>
    <w:rsid w:val="00172B25"/>
    <w:rsid w:val="00172D13"/>
    <w:rsid w:val="00174836"/>
    <w:rsid w:val="00175550"/>
    <w:rsid w:val="00175853"/>
    <w:rsid w:val="00181CCA"/>
    <w:rsid w:val="00183E67"/>
    <w:rsid w:val="00191089"/>
    <w:rsid w:val="001A3547"/>
    <w:rsid w:val="001B6A94"/>
    <w:rsid w:val="001C216B"/>
    <w:rsid w:val="001C2511"/>
    <w:rsid w:val="001C31B0"/>
    <w:rsid w:val="001D714B"/>
    <w:rsid w:val="001E6275"/>
    <w:rsid w:val="001F02E5"/>
    <w:rsid w:val="001F202F"/>
    <w:rsid w:val="001F583C"/>
    <w:rsid w:val="001F6E0E"/>
    <w:rsid w:val="0020418F"/>
    <w:rsid w:val="00221131"/>
    <w:rsid w:val="0022383F"/>
    <w:rsid w:val="00223EBD"/>
    <w:rsid w:val="00224350"/>
    <w:rsid w:val="00234537"/>
    <w:rsid w:val="00234EEE"/>
    <w:rsid w:val="00243CA4"/>
    <w:rsid w:val="00252ABD"/>
    <w:rsid w:val="002619F2"/>
    <w:rsid w:val="00261A68"/>
    <w:rsid w:val="00262774"/>
    <w:rsid w:val="002631FD"/>
    <w:rsid w:val="00265CC6"/>
    <w:rsid w:val="00265F18"/>
    <w:rsid w:val="00266B5D"/>
    <w:rsid w:val="0027392D"/>
    <w:rsid w:val="00282D84"/>
    <w:rsid w:val="00286CFC"/>
    <w:rsid w:val="00287FF2"/>
    <w:rsid w:val="00293FF6"/>
    <w:rsid w:val="0029627E"/>
    <w:rsid w:val="002A157D"/>
    <w:rsid w:val="002A4975"/>
    <w:rsid w:val="002A63D4"/>
    <w:rsid w:val="002B053B"/>
    <w:rsid w:val="002B1C1A"/>
    <w:rsid w:val="002B208A"/>
    <w:rsid w:val="002B2346"/>
    <w:rsid w:val="002B4063"/>
    <w:rsid w:val="002B7E76"/>
    <w:rsid w:val="002C6D04"/>
    <w:rsid w:val="002D0B11"/>
    <w:rsid w:val="002D3620"/>
    <w:rsid w:val="002D3D4B"/>
    <w:rsid w:val="002D504F"/>
    <w:rsid w:val="002E0899"/>
    <w:rsid w:val="002E1BB2"/>
    <w:rsid w:val="002E7367"/>
    <w:rsid w:val="002F15E1"/>
    <w:rsid w:val="00300001"/>
    <w:rsid w:val="00301519"/>
    <w:rsid w:val="00303C90"/>
    <w:rsid w:val="0031309C"/>
    <w:rsid w:val="0031340B"/>
    <w:rsid w:val="00320096"/>
    <w:rsid w:val="00321B17"/>
    <w:rsid w:val="003251AB"/>
    <w:rsid w:val="00326C9A"/>
    <w:rsid w:val="00331690"/>
    <w:rsid w:val="00333662"/>
    <w:rsid w:val="00335838"/>
    <w:rsid w:val="00337DCB"/>
    <w:rsid w:val="00343A63"/>
    <w:rsid w:val="00344C8A"/>
    <w:rsid w:val="00346590"/>
    <w:rsid w:val="00354184"/>
    <w:rsid w:val="0035534A"/>
    <w:rsid w:val="003561A3"/>
    <w:rsid w:val="00361190"/>
    <w:rsid w:val="00364DFE"/>
    <w:rsid w:val="0037080A"/>
    <w:rsid w:val="00370FB6"/>
    <w:rsid w:val="003801BF"/>
    <w:rsid w:val="003954ED"/>
    <w:rsid w:val="003A0437"/>
    <w:rsid w:val="003B38BC"/>
    <w:rsid w:val="003B45D7"/>
    <w:rsid w:val="003B6519"/>
    <w:rsid w:val="003B6DBB"/>
    <w:rsid w:val="003B6EA6"/>
    <w:rsid w:val="003C0CAA"/>
    <w:rsid w:val="003C2ECC"/>
    <w:rsid w:val="003C4DFB"/>
    <w:rsid w:val="003C7010"/>
    <w:rsid w:val="003D0AE3"/>
    <w:rsid w:val="003E1CD9"/>
    <w:rsid w:val="003E2B5B"/>
    <w:rsid w:val="003E58D0"/>
    <w:rsid w:val="003F4131"/>
    <w:rsid w:val="003F4D20"/>
    <w:rsid w:val="003F6BCA"/>
    <w:rsid w:val="00405CB8"/>
    <w:rsid w:val="00406223"/>
    <w:rsid w:val="00412C53"/>
    <w:rsid w:val="00413BAF"/>
    <w:rsid w:val="00414397"/>
    <w:rsid w:val="00415F83"/>
    <w:rsid w:val="0042651E"/>
    <w:rsid w:val="00427E14"/>
    <w:rsid w:val="004434DB"/>
    <w:rsid w:val="00465A14"/>
    <w:rsid w:val="00471BA0"/>
    <w:rsid w:val="004841F5"/>
    <w:rsid w:val="004871A6"/>
    <w:rsid w:val="004939FD"/>
    <w:rsid w:val="00493A19"/>
    <w:rsid w:val="00495037"/>
    <w:rsid w:val="00495EE3"/>
    <w:rsid w:val="004A3C28"/>
    <w:rsid w:val="004A6EE8"/>
    <w:rsid w:val="004B7864"/>
    <w:rsid w:val="004C11C5"/>
    <w:rsid w:val="004C59D2"/>
    <w:rsid w:val="004D2937"/>
    <w:rsid w:val="004D48F4"/>
    <w:rsid w:val="004E1A5E"/>
    <w:rsid w:val="004E32B4"/>
    <w:rsid w:val="004F265A"/>
    <w:rsid w:val="004F3DB7"/>
    <w:rsid w:val="004F79D7"/>
    <w:rsid w:val="00507DDC"/>
    <w:rsid w:val="00510716"/>
    <w:rsid w:val="0051491A"/>
    <w:rsid w:val="005161EE"/>
    <w:rsid w:val="0052561B"/>
    <w:rsid w:val="0052570F"/>
    <w:rsid w:val="00527EAB"/>
    <w:rsid w:val="005405BE"/>
    <w:rsid w:val="005457FB"/>
    <w:rsid w:val="00553E73"/>
    <w:rsid w:val="00554A8C"/>
    <w:rsid w:val="0056251D"/>
    <w:rsid w:val="00571214"/>
    <w:rsid w:val="00574B07"/>
    <w:rsid w:val="00581256"/>
    <w:rsid w:val="005851AE"/>
    <w:rsid w:val="005A06B2"/>
    <w:rsid w:val="005A270F"/>
    <w:rsid w:val="005A2E1C"/>
    <w:rsid w:val="005B66E7"/>
    <w:rsid w:val="005C13E7"/>
    <w:rsid w:val="005C73DB"/>
    <w:rsid w:val="005D1EB2"/>
    <w:rsid w:val="005D5D9E"/>
    <w:rsid w:val="005D6A42"/>
    <w:rsid w:val="005E27CC"/>
    <w:rsid w:val="005F4A77"/>
    <w:rsid w:val="005F51D5"/>
    <w:rsid w:val="006148B6"/>
    <w:rsid w:val="0062084E"/>
    <w:rsid w:val="00630A57"/>
    <w:rsid w:val="00635A11"/>
    <w:rsid w:val="00640170"/>
    <w:rsid w:val="00646F26"/>
    <w:rsid w:val="006522A0"/>
    <w:rsid w:val="006526CA"/>
    <w:rsid w:val="006578E8"/>
    <w:rsid w:val="00663EBA"/>
    <w:rsid w:val="00674B5A"/>
    <w:rsid w:val="006750C8"/>
    <w:rsid w:val="00685D1F"/>
    <w:rsid w:val="006918E0"/>
    <w:rsid w:val="00692306"/>
    <w:rsid w:val="0069243F"/>
    <w:rsid w:val="0069290C"/>
    <w:rsid w:val="006952FD"/>
    <w:rsid w:val="006967DF"/>
    <w:rsid w:val="006B0C9D"/>
    <w:rsid w:val="006B2866"/>
    <w:rsid w:val="006B3FB0"/>
    <w:rsid w:val="006C6ED6"/>
    <w:rsid w:val="006D0D06"/>
    <w:rsid w:val="006E0ECA"/>
    <w:rsid w:val="006E24C6"/>
    <w:rsid w:val="006E6291"/>
    <w:rsid w:val="006E78EA"/>
    <w:rsid w:val="00700182"/>
    <w:rsid w:val="00700B01"/>
    <w:rsid w:val="00700B7F"/>
    <w:rsid w:val="0070729D"/>
    <w:rsid w:val="007131C9"/>
    <w:rsid w:val="0071742F"/>
    <w:rsid w:val="00720700"/>
    <w:rsid w:val="00727B63"/>
    <w:rsid w:val="00734014"/>
    <w:rsid w:val="00736755"/>
    <w:rsid w:val="0074195A"/>
    <w:rsid w:val="00742507"/>
    <w:rsid w:val="007431CE"/>
    <w:rsid w:val="00747234"/>
    <w:rsid w:val="0075049B"/>
    <w:rsid w:val="00752F3E"/>
    <w:rsid w:val="007530BB"/>
    <w:rsid w:val="00755834"/>
    <w:rsid w:val="0076217B"/>
    <w:rsid w:val="00763C6D"/>
    <w:rsid w:val="007702BA"/>
    <w:rsid w:val="007751A9"/>
    <w:rsid w:val="00775ED7"/>
    <w:rsid w:val="00784905"/>
    <w:rsid w:val="007870FF"/>
    <w:rsid w:val="007924D0"/>
    <w:rsid w:val="007929CB"/>
    <w:rsid w:val="007964BB"/>
    <w:rsid w:val="007A440F"/>
    <w:rsid w:val="007B0CA8"/>
    <w:rsid w:val="007B4E5E"/>
    <w:rsid w:val="007B4EE8"/>
    <w:rsid w:val="007C0A4D"/>
    <w:rsid w:val="007C1898"/>
    <w:rsid w:val="007C66BC"/>
    <w:rsid w:val="007D3497"/>
    <w:rsid w:val="007D666A"/>
    <w:rsid w:val="007E31B7"/>
    <w:rsid w:val="007E3FF9"/>
    <w:rsid w:val="007E6637"/>
    <w:rsid w:val="007F3491"/>
    <w:rsid w:val="007F4D6A"/>
    <w:rsid w:val="007F5501"/>
    <w:rsid w:val="007F62BC"/>
    <w:rsid w:val="007F7092"/>
    <w:rsid w:val="0080060D"/>
    <w:rsid w:val="008035CB"/>
    <w:rsid w:val="008126D7"/>
    <w:rsid w:val="00825AF9"/>
    <w:rsid w:val="008341A0"/>
    <w:rsid w:val="008443C4"/>
    <w:rsid w:val="008449F7"/>
    <w:rsid w:val="00844FB1"/>
    <w:rsid w:val="00851201"/>
    <w:rsid w:val="00852F3B"/>
    <w:rsid w:val="00854235"/>
    <w:rsid w:val="00855D7E"/>
    <w:rsid w:val="00862C5A"/>
    <w:rsid w:val="0086651B"/>
    <w:rsid w:val="0086683B"/>
    <w:rsid w:val="008668FE"/>
    <w:rsid w:val="00867DDA"/>
    <w:rsid w:val="0088438F"/>
    <w:rsid w:val="0088529E"/>
    <w:rsid w:val="008943D4"/>
    <w:rsid w:val="008A004F"/>
    <w:rsid w:val="008A16F0"/>
    <w:rsid w:val="008A1939"/>
    <w:rsid w:val="008A52FA"/>
    <w:rsid w:val="008B0A23"/>
    <w:rsid w:val="008B53A2"/>
    <w:rsid w:val="008C2D29"/>
    <w:rsid w:val="008C651F"/>
    <w:rsid w:val="008D2941"/>
    <w:rsid w:val="008D3915"/>
    <w:rsid w:val="008D5001"/>
    <w:rsid w:val="008E2656"/>
    <w:rsid w:val="008E3419"/>
    <w:rsid w:val="008E6B26"/>
    <w:rsid w:val="008F0862"/>
    <w:rsid w:val="008F2BB2"/>
    <w:rsid w:val="008F40C8"/>
    <w:rsid w:val="008F5C1D"/>
    <w:rsid w:val="00900878"/>
    <w:rsid w:val="0091532D"/>
    <w:rsid w:val="0091587C"/>
    <w:rsid w:val="00917121"/>
    <w:rsid w:val="00917DA2"/>
    <w:rsid w:val="00920F34"/>
    <w:rsid w:val="009212AF"/>
    <w:rsid w:val="00926E4E"/>
    <w:rsid w:val="00941AE0"/>
    <w:rsid w:val="009456CB"/>
    <w:rsid w:val="00953E1E"/>
    <w:rsid w:val="00955D73"/>
    <w:rsid w:val="009566B4"/>
    <w:rsid w:val="00957FAC"/>
    <w:rsid w:val="00965510"/>
    <w:rsid w:val="00965F81"/>
    <w:rsid w:val="0097073C"/>
    <w:rsid w:val="00992125"/>
    <w:rsid w:val="00992E39"/>
    <w:rsid w:val="00997FD1"/>
    <w:rsid w:val="009A2277"/>
    <w:rsid w:val="009A72C7"/>
    <w:rsid w:val="009B208D"/>
    <w:rsid w:val="009B2C49"/>
    <w:rsid w:val="009C153E"/>
    <w:rsid w:val="009C1B89"/>
    <w:rsid w:val="009C1D32"/>
    <w:rsid w:val="009C31ED"/>
    <w:rsid w:val="009C72C0"/>
    <w:rsid w:val="009C78F8"/>
    <w:rsid w:val="009D01F6"/>
    <w:rsid w:val="009D4D97"/>
    <w:rsid w:val="009F3C40"/>
    <w:rsid w:val="009F434C"/>
    <w:rsid w:val="009F47EA"/>
    <w:rsid w:val="00A030EB"/>
    <w:rsid w:val="00A12A89"/>
    <w:rsid w:val="00A37F18"/>
    <w:rsid w:val="00A43DB6"/>
    <w:rsid w:val="00A44CF6"/>
    <w:rsid w:val="00A46FF0"/>
    <w:rsid w:val="00A47840"/>
    <w:rsid w:val="00A5524A"/>
    <w:rsid w:val="00A55636"/>
    <w:rsid w:val="00A572E8"/>
    <w:rsid w:val="00A60019"/>
    <w:rsid w:val="00A600F4"/>
    <w:rsid w:val="00A62AA1"/>
    <w:rsid w:val="00A62CF8"/>
    <w:rsid w:val="00A76539"/>
    <w:rsid w:val="00A76AB4"/>
    <w:rsid w:val="00A76D33"/>
    <w:rsid w:val="00A810AC"/>
    <w:rsid w:val="00A835B2"/>
    <w:rsid w:val="00A879FB"/>
    <w:rsid w:val="00A97389"/>
    <w:rsid w:val="00AA4836"/>
    <w:rsid w:val="00AB1EE0"/>
    <w:rsid w:val="00AB656A"/>
    <w:rsid w:val="00AB6633"/>
    <w:rsid w:val="00AC1E64"/>
    <w:rsid w:val="00AD04F7"/>
    <w:rsid w:val="00AE3D6A"/>
    <w:rsid w:val="00AE45B7"/>
    <w:rsid w:val="00AF0007"/>
    <w:rsid w:val="00AF1BEB"/>
    <w:rsid w:val="00B0462A"/>
    <w:rsid w:val="00B04F7C"/>
    <w:rsid w:val="00B0582D"/>
    <w:rsid w:val="00B13C53"/>
    <w:rsid w:val="00B14D83"/>
    <w:rsid w:val="00B219A2"/>
    <w:rsid w:val="00B23C79"/>
    <w:rsid w:val="00B257ED"/>
    <w:rsid w:val="00B372A5"/>
    <w:rsid w:val="00B378BE"/>
    <w:rsid w:val="00B4073D"/>
    <w:rsid w:val="00B44CEA"/>
    <w:rsid w:val="00B4737C"/>
    <w:rsid w:val="00B47C83"/>
    <w:rsid w:val="00B6150A"/>
    <w:rsid w:val="00B65729"/>
    <w:rsid w:val="00B71B62"/>
    <w:rsid w:val="00B74FD6"/>
    <w:rsid w:val="00B77E58"/>
    <w:rsid w:val="00B80462"/>
    <w:rsid w:val="00B82B2C"/>
    <w:rsid w:val="00B86E68"/>
    <w:rsid w:val="00B9076A"/>
    <w:rsid w:val="00B90FD6"/>
    <w:rsid w:val="00B9144C"/>
    <w:rsid w:val="00B95E71"/>
    <w:rsid w:val="00BA305D"/>
    <w:rsid w:val="00BA703F"/>
    <w:rsid w:val="00BB6A06"/>
    <w:rsid w:val="00BC7569"/>
    <w:rsid w:val="00BC7961"/>
    <w:rsid w:val="00BD042F"/>
    <w:rsid w:val="00BD23DC"/>
    <w:rsid w:val="00BD7672"/>
    <w:rsid w:val="00BE4459"/>
    <w:rsid w:val="00BE4A7B"/>
    <w:rsid w:val="00BF0D91"/>
    <w:rsid w:val="00BF1090"/>
    <w:rsid w:val="00BF2D14"/>
    <w:rsid w:val="00C05190"/>
    <w:rsid w:val="00C16C43"/>
    <w:rsid w:val="00C17CC0"/>
    <w:rsid w:val="00C17FDC"/>
    <w:rsid w:val="00C2207C"/>
    <w:rsid w:val="00C2330D"/>
    <w:rsid w:val="00C235F7"/>
    <w:rsid w:val="00C3484B"/>
    <w:rsid w:val="00C36496"/>
    <w:rsid w:val="00C44B66"/>
    <w:rsid w:val="00C45BA7"/>
    <w:rsid w:val="00C45BAF"/>
    <w:rsid w:val="00C47B4B"/>
    <w:rsid w:val="00C55A5D"/>
    <w:rsid w:val="00C55E3A"/>
    <w:rsid w:val="00C6058A"/>
    <w:rsid w:val="00C62B99"/>
    <w:rsid w:val="00C70ECC"/>
    <w:rsid w:val="00C80795"/>
    <w:rsid w:val="00C841D6"/>
    <w:rsid w:val="00C91524"/>
    <w:rsid w:val="00C91BFB"/>
    <w:rsid w:val="00C97D6E"/>
    <w:rsid w:val="00CA333D"/>
    <w:rsid w:val="00CA7C6B"/>
    <w:rsid w:val="00CB283A"/>
    <w:rsid w:val="00CB2C57"/>
    <w:rsid w:val="00CB3349"/>
    <w:rsid w:val="00CB76CC"/>
    <w:rsid w:val="00CC2C9A"/>
    <w:rsid w:val="00CC38DC"/>
    <w:rsid w:val="00CC521A"/>
    <w:rsid w:val="00CD6F00"/>
    <w:rsid w:val="00CF033C"/>
    <w:rsid w:val="00CF2C7B"/>
    <w:rsid w:val="00CF3D55"/>
    <w:rsid w:val="00CF6CC5"/>
    <w:rsid w:val="00D03236"/>
    <w:rsid w:val="00D03F1F"/>
    <w:rsid w:val="00D1546D"/>
    <w:rsid w:val="00D30B33"/>
    <w:rsid w:val="00D37229"/>
    <w:rsid w:val="00D37C0F"/>
    <w:rsid w:val="00D465B3"/>
    <w:rsid w:val="00D5690A"/>
    <w:rsid w:val="00D76767"/>
    <w:rsid w:val="00D872CE"/>
    <w:rsid w:val="00D900B6"/>
    <w:rsid w:val="00D91FBF"/>
    <w:rsid w:val="00D933B8"/>
    <w:rsid w:val="00D96E4A"/>
    <w:rsid w:val="00DA4FAE"/>
    <w:rsid w:val="00DB08F8"/>
    <w:rsid w:val="00DB358B"/>
    <w:rsid w:val="00DD6E78"/>
    <w:rsid w:val="00DE1E7E"/>
    <w:rsid w:val="00DE5FFB"/>
    <w:rsid w:val="00DF1160"/>
    <w:rsid w:val="00DF228D"/>
    <w:rsid w:val="00DF4E2C"/>
    <w:rsid w:val="00DF5072"/>
    <w:rsid w:val="00E14B35"/>
    <w:rsid w:val="00E15F83"/>
    <w:rsid w:val="00E17FEA"/>
    <w:rsid w:val="00E241C3"/>
    <w:rsid w:val="00E25112"/>
    <w:rsid w:val="00E30205"/>
    <w:rsid w:val="00E32E85"/>
    <w:rsid w:val="00E33F8C"/>
    <w:rsid w:val="00E34DB9"/>
    <w:rsid w:val="00E35606"/>
    <w:rsid w:val="00E40248"/>
    <w:rsid w:val="00E451A7"/>
    <w:rsid w:val="00E61566"/>
    <w:rsid w:val="00E61B7D"/>
    <w:rsid w:val="00E64DAE"/>
    <w:rsid w:val="00E77BC5"/>
    <w:rsid w:val="00E81E3E"/>
    <w:rsid w:val="00E83718"/>
    <w:rsid w:val="00E85DFB"/>
    <w:rsid w:val="00E93268"/>
    <w:rsid w:val="00EB426B"/>
    <w:rsid w:val="00EB6636"/>
    <w:rsid w:val="00EB6BBC"/>
    <w:rsid w:val="00ED646C"/>
    <w:rsid w:val="00ED7049"/>
    <w:rsid w:val="00EE154F"/>
    <w:rsid w:val="00EE263D"/>
    <w:rsid w:val="00EE6000"/>
    <w:rsid w:val="00EF5039"/>
    <w:rsid w:val="00EF7841"/>
    <w:rsid w:val="00F078E9"/>
    <w:rsid w:val="00F12A15"/>
    <w:rsid w:val="00F13BF2"/>
    <w:rsid w:val="00F14A85"/>
    <w:rsid w:val="00F34A05"/>
    <w:rsid w:val="00F37BBC"/>
    <w:rsid w:val="00F4090E"/>
    <w:rsid w:val="00F41663"/>
    <w:rsid w:val="00F46D6A"/>
    <w:rsid w:val="00F46E81"/>
    <w:rsid w:val="00F47232"/>
    <w:rsid w:val="00F473AD"/>
    <w:rsid w:val="00F55B48"/>
    <w:rsid w:val="00F56117"/>
    <w:rsid w:val="00F56AA3"/>
    <w:rsid w:val="00F62DF0"/>
    <w:rsid w:val="00F65A0A"/>
    <w:rsid w:val="00F65E9F"/>
    <w:rsid w:val="00F67246"/>
    <w:rsid w:val="00F73114"/>
    <w:rsid w:val="00F77ED8"/>
    <w:rsid w:val="00F83CDF"/>
    <w:rsid w:val="00F86F56"/>
    <w:rsid w:val="00F9658D"/>
    <w:rsid w:val="00FA4589"/>
    <w:rsid w:val="00FA7C39"/>
    <w:rsid w:val="00FB2BA4"/>
    <w:rsid w:val="00FB5D58"/>
    <w:rsid w:val="00FD3B1D"/>
    <w:rsid w:val="00FD6A00"/>
    <w:rsid w:val="00FD7C40"/>
    <w:rsid w:val="00FE2EB9"/>
    <w:rsid w:val="00FE4C9E"/>
    <w:rsid w:val="00FE6859"/>
    <w:rsid w:val="00FF4F8D"/>
    <w:rsid w:val="00FF73DC"/>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VE" w:eastAsia="es-V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090"/>
    <w:pPr>
      <w:spacing w:before="240" w:after="240" w:line="360" w:lineRule="auto"/>
      <w:ind w:firstLine="397"/>
      <w:jc w:val="both"/>
    </w:pPr>
    <w:rPr>
      <w:rFonts w:ascii="Times New Roman" w:hAnsi="Times New Roman"/>
      <w:sz w:val="24"/>
      <w:szCs w:val="22"/>
      <w:lang w:eastAsia="en-US"/>
    </w:rPr>
  </w:style>
  <w:style w:type="paragraph" w:styleId="Ttulo1">
    <w:name w:val="heading 1"/>
    <w:basedOn w:val="Normal"/>
    <w:next w:val="Normal"/>
    <w:link w:val="Ttulo1Car"/>
    <w:uiPriority w:val="9"/>
    <w:qFormat/>
    <w:rsid w:val="00BF1090"/>
    <w:pPr>
      <w:keepNext/>
      <w:keepLines/>
      <w:numPr>
        <w:numId w:val="5"/>
      </w:numPr>
      <w:tabs>
        <w:tab w:val="left" w:pos="6"/>
      </w:tabs>
      <w:spacing w:before="260" w:after="0"/>
      <w:contextualSpacing/>
      <w:jc w:val="center"/>
      <w:outlineLvl w:val="0"/>
    </w:pPr>
    <w:rPr>
      <w:rFonts w:eastAsia="Times New Roman"/>
      <w:b/>
      <w:bCs/>
      <w:caps/>
      <w:sz w:val="28"/>
      <w:szCs w:val="28"/>
    </w:rPr>
  </w:style>
  <w:style w:type="paragraph" w:styleId="Ttulo2">
    <w:name w:val="heading 2"/>
    <w:basedOn w:val="Normal"/>
    <w:next w:val="Normal"/>
    <w:link w:val="Ttulo2Car"/>
    <w:uiPriority w:val="9"/>
    <w:unhideWhenUsed/>
    <w:qFormat/>
    <w:rsid w:val="00BF1090"/>
    <w:pPr>
      <w:keepNext/>
      <w:keepLines/>
      <w:numPr>
        <w:ilvl w:val="1"/>
        <w:numId w:val="5"/>
      </w:numPr>
      <w:spacing w:before="360"/>
      <w:outlineLvl w:val="1"/>
    </w:pPr>
    <w:rPr>
      <w:rFonts w:eastAsia="Times New Roman"/>
      <w:b/>
      <w:bCs/>
      <w:szCs w:val="26"/>
    </w:rPr>
  </w:style>
  <w:style w:type="paragraph" w:styleId="Ttulo3">
    <w:name w:val="heading 3"/>
    <w:basedOn w:val="Normal"/>
    <w:next w:val="Normal"/>
    <w:link w:val="Ttulo3Car"/>
    <w:uiPriority w:val="9"/>
    <w:unhideWhenUsed/>
    <w:qFormat/>
    <w:rsid w:val="00BF1090"/>
    <w:pPr>
      <w:keepNext/>
      <w:keepLines/>
      <w:numPr>
        <w:ilvl w:val="2"/>
        <w:numId w:val="5"/>
      </w:numPr>
      <w:spacing w:before="300" w:after="0"/>
      <w:outlineLvl w:val="2"/>
    </w:pPr>
    <w:rPr>
      <w:rFonts w:eastAsia="Times New Roman"/>
      <w:b/>
      <w:bCs/>
    </w:rPr>
  </w:style>
  <w:style w:type="paragraph" w:styleId="Ttulo4">
    <w:name w:val="heading 4"/>
    <w:basedOn w:val="Normal"/>
    <w:next w:val="Normal"/>
    <w:link w:val="Ttulo4Car"/>
    <w:uiPriority w:val="9"/>
    <w:unhideWhenUsed/>
    <w:qFormat/>
    <w:rsid w:val="00BF1090"/>
    <w:pPr>
      <w:keepNext/>
      <w:keepLines/>
      <w:numPr>
        <w:ilvl w:val="3"/>
        <w:numId w:val="5"/>
      </w:numPr>
      <w:spacing w:before="200" w:after="0"/>
      <w:outlineLvl w:val="3"/>
    </w:pPr>
    <w:rPr>
      <w:rFonts w:eastAsia="Times New Roman"/>
      <w:b/>
      <w:bCs/>
      <w:iCs/>
    </w:rPr>
  </w:style>
  <w:style w:type="paragraph" w:styleId="Ttulo5">
    <w:name w:val="heading 5"/>
    <w:basedOn w:val="Normal"/>
    <w:next w:val="Normal"/>
    <w:link w:val="Ttulo5Car"/>
    <w:uiPriority w:val="9"/>
    <w:unhideWhenUsed/>
    <w:qFormat/>
    <w:rsid w:val="00BF1090"/>
    <w:pPr>
      <w:keepNext/>
      <w:keepLines/>
      <w:numPr>
        <w:ilvl w:val="4"/>
        <w:numId w:val="10"/>
      </w:numPr>
      <w:spacing w:before="200" w:after="0"/>
      <w:outlineLvl w:val="4"/>
    </w:pPr>
    <w:rPr>
      <w:rFonts w:ascii="Cambria" w:eastAsia="Times New Roman" w:hAnsi="Cambria"/>
      <w:color w:val="243F60"/>
    </w:rPr>
  </w:style>
  <w:style w:type="paragraph" w:styleId="Ttulo6">
    <w:name w:val="heading 6"/>
    <w:basedOn w:val="Normal"/>
    <w:next w:val="Normal"/>
    <w:link w:val="Ttulo6Car"/>
    <w:uiPriority w:val="9"/>
    <w:semiHidden/>
    <w:unhideWhenUsed/>
    <w:qFormat/>
    <w:rsid w:val="00BF1090"/>
    <w:pPr>
      <w:keepNext/>
      <w:keepLines/>
      <w:numPr>
        <w:ilvl w:val="5"/>
        <w:numId w:val="10"/>
      </w:numPr>
      <w:spacing w:before="200" w:after="0"/>
      <w:outlineLvl w:val="5"/>
    </w:pPr>
    <w:rPr>
      <w:rFonts w:ascii="Cambria" w:eastAsia="Times New Roman" w:hAnsi="Cambria"/>
      <w:i/>
      <w:iCs/>
      <w:color w:val="243F60"/>
    </w:rPr>
  </w:style>
  <w:style w:type="paragraph" w:styleId="Ttulo7">
    <w:name w:val="heading 7"/>
    <w:basedOn w:val="Normal"/>
    <w:next w:val="Normal"/>
    <w:link w:val="Ttulo7Car"/>
    <w:uiPriority w:val="9"/>
    <w:semiHidden/>
    <w:unhideWhenUsed/>
    <w:qFormat/>
    <w:rsid w:val="00BF1090"/>
    <w:pPr>
      <w:keepNext/>
      <w:keepLines/>
      <w:numPr>
        <w:ilvl w:val="6"/>
        <w:numId w:val="10"/>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semiHidden/>
    <w:unhideWhenUsed/>
    <w:qFormat/>
    <w:rsid w:val="00BF1090"/>
    <w:pPr>
      <w:keepNext/>
      <w:keepLines/>
      <w:numPr>
        <w:ilvl w:val="7"/>
        <w:numId w:val="10"/>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semiHidden/>
    <w:unhideWhenUsed/>
    <w:qFormat/>
    <w:rsid w:val="00BF1090"/>
    <w:pPr>
      <w:keepNext/>
      <w:keepLines/>
      <w:numPr>
        <w:ilvl w:val="8"/>
        <w:numId w:val="10"/>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MTEquationSection">
    <w:name w:val="MTEquationSection"/>
    <w:rsid w:val="00BF1090"/>
    <w:rPr>
      <w:rFonts w:cs="Times New Roman"/>
      <w:vanish w:val="0"/>
      <w:color w:val="FF0000"/>
    </w:rPr>
  </w:style>
  <w:style w:type="paragraph" w:customStyle="1" w:styleId="MTDisplayEquation">
    <w:name w:val="MTDisplayEquation"/>
    <w:basedOn w:val="Normal"/>
    <w:next w:val="Normal"/>
    <w:link w:val="MTDisplayEquationCar"/>
    <w:rsid w:val="00BF1090"/>
    <w:pPr>
      <w:tabs>
        <w:tab w:val="center" w:pos="4680"/>
        <w:tab w:val="right" w:pos="9072"/>
      </w:tabs>
    </w:pPr>
    <w:rPr>
      <w:szCs w:val="24"/>
      <w:lang w:val="es-ES"/>
    </w:rPr>
  </w:style>
  <w:style w:type="character" w:customStyle="1" w:styleId="MTDisplayEquationCar">
    <w:name w:val="MTDisplayEquation Car"/>
    <w:basedOn w:val="Fuentedeprrafopredeter"/>
    <w:link w:val="MTDisplayEquation"/>
    <w:rsid w:val="00BF1090"/>
  </w:style>
  <w:style w:type="paragraph" w:styleId="Prrafodelista">
    <w:name w:val="List Paragraph"/>
    <w:basedOn w:val="Normal"/>
    <w:uiPriority w:val="34"/>
    <w:qFormat/>
    <w:rsid w:val="00BF1090"/>
    <w:pPr>
      <w:ind w:left="720"/>
      <w:contextualSpacing/>
    </w:pPr>
  </w:style>
  <w:style w:type="character" w:customStyle="1" w:styleId="Ttulo2Car">
    <w:name w:val="Título 2 Car"/>
    <w:link w:val="Ttulo2"/>
    <w:uiPriority w:val="9"/>
    <w:rsid w:val="006E0ECA"/>
    <w:rPr>
      <w:rFonts w:ascii="Times New Roman" w:eastAsia="Times New Roman" w:hAnsi="Times New Roman" w:cs="Times New Roman"/>
      <w:b/>
      <w:bCs/>
      <w:sz w:val="24"/>
      <w:szCs w:val="26"/>
    </w:rPr>
  </w:style>
  <w:style w:type="character" w:customStyle="1" w:styleId="Ttulo3Car">
    <w:name w:val="Título 3 Car"/>
    <w:link w:val="Ttulo3"/>
    <w:uiPriority w:val="9"/>
    <w:rsid w:val="006E0ECA"/>
    <w:rPr>
      <w:rFonts w:ascii="Times New Roman" w:eastAsia="Times New Roman" w:hAnsi="Times New Roman" w:cs="Times New Roman"/>
      <w:b/>
      <w:bCs/>
      <w:sz w:val="24"/>
    </w:rPr>
  </w:style>
  <w:style w:type="paragraph" w:styleId="Textodeglobo">
    <w:name w:val="Balloon Text"/>
    <w:basedOn w:val="Normal"/>
    <w:link w:val="TextodegloboCar"/>
    <w:uiPriority w:val="99"/>
    <w:semiHidden/>
    <w:unhideWhenUsed/>
    <w:rsid w:val="00BF1090"/>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6E0ECA"/>
    <w:rPr>
      <w:rFonts w:ascii="Tahoma" w:hAnsi="Tahoma" w:cs="Tahoma"/>
      <w:sz w:val="16"/>
      <w:szCs w:val="16"/>
    </w:rPr>
  </w:style>
  <w:style w:type="character" w:styleId="Hipervnculo">
    <w:name w:val="Hyperlink"/>
    <w:uiPriority w:val="99"/>
    <w:rsid w:val="00BF1090"/>
    <w:rPr>
      <w:color w:val="0000FF"/>
      <w:u w:val="single"/>
    </w:rPr>
  </w:style>
  <w:style w:type="character" w:customStyle="1" w:styleId="Ttulo1Car">
    <w:name w:val="Título 1 Car"/>
    <w:link w:val="Ttulo1"/>
    <w:uiPriority w:val="9"/>
    <w:rsid w:val="00FE4C9E"/>
    <w:rPr>
      <w:rFonts w:ascii="Times New Roman" w:eastAsia="Times New Roman" w:hAnsi="Times New Roman" w:cs="Times New Roman"/>
      <w:b/>
      <w:bCs/>
      <w:caps/>
      <w:sz w:val="28"/>
      <w:szCs w:val="28"/>
    </w:rPr>
  </w:style>
  <w:style w:type="character" w:customStyle="1" w:styleId="Ttulo5Car">
    <w:name w:val="Título 5 Car"/>
    <w:link w:val="Ttulo5"/>
    <w:uiPriority w:val="9"/>
    <w:rsid w:val="00FE4C9E"/>
    <w:rPr>
      <w:rFonts w:ascii="Cambria" w:eastAsia="Times New Roman" w:hAnsi="Cambria" w:cs="Times New Roman"/>
      <w:color w:val="243F60"/>
      <w:sz w:val="24"/>
    </w:rPr>
  </w:style>
  <w:style w:type="character" w:customStyle="1" w:styleId="Ttulo4Car">
    <w:name w:val="Título 4 Car"/>
    <w:link w:val="Ttulo4"/>
    <w:uiPriority w:val="9"/>
    <w:rsid w:val="00A97389"/>
    <w:rPr>
      <w:rFonts w:ascii="Times New Roman" w:eastAsia="Times New Roman" w:hAnsi="Times New Roman" w:cs="Times New Roman"/>
      <w:b/>
      <w:bCs/>
      <w:iCs/>
      <w:sz w:val="24"/>
    </w:rPr>
  </w:style>
  <w:style w:type="paragraph" w:styleId="Textocomentario">
    <w:name w:val="annotation text"/>
    <w:basedOn w:val="Normal"/>
    <w:link w:val="TextocomentarioCar"/>
    <w:uiPriority w:val="99"/>
    <w:unhideWhenUsed/>
    <w:rsid w:val="00BF1090"/>
    <w:pPr>
      <w:spacing w:line="240" w:lineRule="auto"/>
    </w:pPr>
    <w:rPr>
      <w:sz w:val="20"/>
      <w:szCs w:val="20"/>
    </w:rPr>
  </w:style>
  <w:style w:type="character" w:customStyle="1" w:styleId="TextocomentarioCar">
    <w:name w:val="Texto comentario Car"/>
    <w:link w:val="Textocomentario"/>
    <w:uiPriority w:val="99"/>
    <w:rsid w:val="00BF1090"/>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F1090"/>
    <w:rPr>
      <w:b/>
      <w:bCs/>
    </w:rPr>
  </w:style>
  <w:style w:type="character" w:customStyle="1" w:styleId="AsuntodelcomentarioCar">
    <w:name w:val="Asunto del comentario Car"/>
    <w:link w:val="Asuntodelcomentario"/>
    <w:uiPriority w:val="99"/>
    <w:semiHidden/>
    <w:rsid w:val="00BF1090"/>
    <w:rPr>
      <w:rFonts w:ascii="Times New Roman" w:hAnsi="Times New Roman"/>
      <w:b/>
      <w:bCs/>
      <w:sz w:val="20"/>
      <w:szCs w:val="20"/>
    </w:rPr>
  </w:style>
  <w:style w:type="paragraph" w:customStyle="1" w:styleId="Capitulo">
    <w:name w:val="Capitulo"/>
    <w:basedOn w:val="Ttulo1"/>
    <w:qFormat/>
    <w:rsid w:val="00BF1090"/>
    <w:pPr>
      <w:numPr>
        <w:numId w:val="0"/>
      </w:numPr>
    </w:pPr>
  </w:style>
  <w:style w:type="paragraph" w:styleId="Encabezado">
    <w:name w:val="header"/>
    <w:basedOn w:val="Normal"/>
    <w:link w:val="Encabezado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EncabezadoCar">
    <w:name w:val="Encabezado Car"/>
    <w:link w:val="Encabezado"/>
    <w:uiPriority w:val="99"/>
    <w:rsid w:val="00BF1090"/>
    <w:rPr>
      <w:rFonts w:ascii="Times New Roman" w:eastAsia="Times New Roman" w:hAnsi="Times New Roman"/>
      <w:sz w:val="24"/>
      <w:szCs w:val="24"/>
      <w:lang w:val="es-ES" w:eastAsia="es-ES"/>
    </w:rPr>
  </w:style>
  <w:style w:type="character" w:styleId="nfasis">
    <w:name w:val="Emphasis"/>
    <w:uiPriority w:val="20"/>
    <w:qFormat/>
    <w:rsid w:val="00BF1090"/>
    <w:rPr>
      <w:i/>
      <w:iCs/>
    </w:rPr>
  </w:style>
  <w:style w:type="paragraph" w:styleId="Epgrafe">
    <w:name w:val="caption"/>
    <w:basedOn w:val="Normal"/>
    <w:next w:val="Normal"/>
    <w:uiPriority w:val="35"/>
    <w:unhideWhenUsed/>
    <w:qFormat/>
    <w:rsid w:val="00287FF2"/>
    <w:pPr>
      <w:keepNext/>
      <w:spacing w:before="120" w:after="120" w:line="240" w:lineRule="auto"/>
      <w:ind w:firstLine="0"/>
      <w:jc w:val="center"/>
    </w:pPr>
    <w:rPr>
      <w:rFonts w:ascii="Calibri" w:hAnsi="Calibri" w:cs="Calibri"/>
      <w:b/>
      <w:bCs/>
      <w:sz w:val="22"/>
    </w:rPr>
  </w:style>
  <w:style w:type="table" w:customStyle="1" w:styleId="EstiloCentradoInterlineadosencillo">
    <w:name w:val="Estilo Centrado Interlineado:  sencillo"/>
    <w:basedOn w:val="Tablanormal"/>
    <w:uiPriority w:val="99"/>
    <w:rsid w:val="00BF1090"/>
    <w:tblPr>
      <w:tblInd w:w="0" w:type="dxa"/>
      <w:tblCellMar>
        <w:top w:w="0" w:type="dxa"/>
        <w:left w:w="108" w:type="dxa"/>
        <w:bottom w:w="0" w:type="dxa"/>
        <w:right w:w="108" w:type="dxa"/>
      </w:tblCellMar>
    </w:tblPr>
  </w:style>
  <w:style w:type="paragraph" w:customStyle="1" w:styleId="EstiloEpgrafe11ptoSinNegritaAutomticoCentrado">
    <w:name w:val="Estilo Epígrafe + 11 pto Sin Negrita Automático Centrado"/>
    <w:basedOn w:val="Normal"/>
    <w:rsid w:val="00BF1090"/>
    <w:rPr>
      <w:rFonts w:eastAsia="Times New Roman"/>
      <w:bCs/>
      <w:szCs w:val="20"/>
    </w:rPr>
  </w:style>
  <w:style w:type="paragraph" w:customStyle="1" w:styleId="EstiloEpgrafe11ptoSinNegritaAutomticoCentrado1">
    <w:name w:val="Estilo Epígrafe + 11 pto Sin Negrita Automático Centrado1"/>
    <w:basedOn w:val="Normal"/>
    <w:qFormat/>
    <w:rsid w:val="00BF1090"/>
    <w:rPr>
      <w:rFonts w:eastAsia="Times New Roman"/>
      <w:bCs/>
      <w:szCs w:val="20"/>
    </w:rPr>
  </w:style>
  <w:style w:type="paragraph" w:customStyle="1" w:styleId="EstiloEpgrafeCentrado">
    <w:name w:val="Estilo Epígrafe + Centrado"/>
    <w:basedOn w:val="Normal"/>
    <w:rsid w:val="00BF1090"/>
    <w:rPr>
      <w:rFonts w:eastAsia="Times New Roman"/>
      <w:bCs/>
      <w:szCs w:val="20"/>
    </w:rPr>
  </w:style>
  <w:style w:type="paragraph" w:customStyle="1" w:styleId="EstiloNegritaCentradoInterlineadosencillo">
    <w:name w:val="Estilo Negrita Centrado Interlineado:  sencillo"/>
    <w:basedOn w:val="Normal"/>
    <w:rsid w:val="00BF1090"/>
    <w:pPr>
      <w:spacing w:after="0" w:line="240" w:lineRule="auto"/>
      <w:jc w:val="center"/>
    </w:pPr>
    <w:rPr>
      <w:rFonts w:eastAsia="Times New Roman"/>
      <w:b/>
      <w:bCs/>
      <w:szCs w:val="20"/>
    </w:rPr>
  </w:style>
  <w:style w:type="paragraph" w:customStyle="1" w:styleId="EstiloPrrafodelistaJustificadoInterlineado15lneas">
    <w:name w:val="Estilo Párrafo de lista + Justificado Interlineado:  15 líneas"/>
    <w:basedOn w:val="Prrafodelista"/>
    <w:rsid w:val="00BF1090"/>
    <w:rPr>
      <w:rFonts w:eastAsia="Times New Roman"/>
      <w:szCs w:val="20"/>
    </w:rPr>
  </w:style>
  <w:style w:type="paragraph" w:customStyle="1" w:styleId="EstiloPrrafodelistaJustificadoInterlineado15lneas1">
    <w:name w:val="Estilo Párrafo de lista + Justificado Interlineado:  15 líneas1"/>
    <w:basedOn w:val="Prrafodelista"/>
    <w:rsid w:val="00BF1090"/>
    <w:rPr>
      <w:rFonts w:eastAsia="Times New Roman"/>
      <w:szCs w:val="20"/>
    </w:rPr>
  </w:style>
  <w:style w:type="table" w:customStyle="1" w:styleId="Listavistosa1">
    <w:name w:val="Lista vistosa1"/>
    <w:basedOn w:val="Tablanormal"/>
    <w:uiPriority w:val="72"/>
    <w:rsid w:val="00BF1090"/>
    <w:rPr>
      <w:color w:val="000000"/>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paragraph" w:styleId="Mapadeldocumento">
    <w:name w:val="Document Map"/>
    <w:basedOn w:val="Normal"/>
    <w:link w:val="MapadeldocumentoCar"/>
    <w:uiPriority w:val="99"/>
    <w:semiHidden/>
    <w:unhideWhenUsed/>
    <w:rsid w:val="00BF1090"/>
    <w:pPr>
      <w:spacing w:before="0" w:after="0"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BF1090"/>
    <w:rPr>
      <w:rFonts w:ascii="Tahoma" w:hAnsi="Tahoma" w:cs="Tahoma"/>
      <w:sz w:val="16"/>
      <w:szCs w:val="16"/>
    </w:rPr>
  </w:style>
  <w:style w:type="paragraph" w:styleId="NormalWeb">
    <w:name w:val="Normal (Web)"/>
    <w:basedOn w:val="Normal"/>
    <w:link w:val="NormalWebCar"/>
    <w:uiPriority w:val="99"/>
    <w:unhideWhenUsed/>
    <w:rsid w:val="00BF1090"/>
    <w:pPr>
      <w:spacing w:before="100" w:beforeAutospacing="1" w:after="100" w:afterAutospacing="1" w:line="240" w:lineRule="auto"/>
    </w:pPr>
    <w:rPr>
      <w:rFonts w:eastAsia="Times New Roman"/>
      <w:szCs w:val="24"/>
    </w:rPr>
  </w:style>
  <w:style w:type="paragraph" w:customStyle="1" w:styleId="Normalsininterlineado">
    <w:name w:val="Normal sin interlineado"/>
    <w:basedOn w:val="Normal"/>
    <w:link w:val="NormalsininterlineadoCar"/>
    <w:qFormat/>
    <w:rsid w:val="00BF1090"/>
    <w:pPr>
      <w:spacing w:before="0" w:after="0" w:line="240" w:lineRule="auto"/>
      <w:ind w:firstLine="0"/>
      <w:contextualSpacing/>
      <w:jc w:val="center"/>
    </w:pPr>
  </w:style>
  <w:style w:type="paragraph" w:customStyle="1" w:styleId="normalsinsangria">
    <w:name w:val="normal sin sangria"/>
    <w:basedOn w:val="Normal"/>
    <w:link w:val="normalsinsangriaCar"/>
    <w:qFormat/>
    <w:rsid w:val="00BF1090"/>
    <w:pPr>
      <w:spacing w:line="240" w:lineRule="auto"/>
      <w:ind w:firstLine="0"/>
      <w:contextualSpacing/>
      <w:jc w:val="center"/>
    </w:pPr>
  </w:style>
  <w:style w:type="character" w:styleId="Nmerodepgina">
    <w:name w:val="page number"/>
    <w:basedOn w:val="Fuentedeprrafopredeter"/>
    <w:rsid w:val="00BF1090"/>
  </w:style>
  <w:style w:type="paragraph" w:styleId="Piedepgina">
    <w:name w:val="footer"/>
    <w:basedOn w:val="Normal"/>
    <w:link w:val="Piedepgina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PiedepginaCar">
    <w:name w:val="Pie de página Car"/>
    <w:link w:val="Piedepgina"/>
    <w:uiPriority w:val="99"/>
    <w:rsid w:val="00BF1090"/>
    <w:rPr>
      <w:rFonts w:ascii="Times New Roman" w:eastAsia="Times New Roman" w:hAnsi="Times New Roman"/>
      <w:sz w:val="24"/>
      <w:szCs w:val="24"/>
      <w:lang w:val="es-ES" w:eastAsia="es-ES"/>
    </w:rPr>
  </w:style>
  <w:style w:type="character" w:styleId="Refdecomentario">
    <w:name w:val="annotation reference"/>
    <w:uiPriority w:val="99"/>
    <w:semiHidden/>
    <w:unhideWhenUsed/>
    <w:rsid w:val="00BF1090"/>
    <w:rPr>
      <w:sz w:val="16"/>
      <w:szCs w:val="16"/>
    </w:rPr>
  </w:style>
  <w:style w:type="paragraph" w:styleId="Sinespaciado">
    <w:name w:val="No Spacing"/>
    <w:uiPriority w:val="1"/>
    <w:qFormat/>
    <w:rsid w:val="00BF1090"/>
    <w:pPr>
      <w:ind w:firstLine="397"/>
      <w:jc w:val="both"/>
    </w:pPr>
    <w:rPr>
      <w:rFonts w:ascii="Times New Roman" w:hAnsi="Times New Roman"/>
      <w:sz w:val="24"/>
      <w:szCs w:val="22"/>
      <w:lang w:eastAsia="en-US"/>
    </w:rPr>
  </w:style>
  <w:style w:type="character" w:customStyle="1" w:styleId="small">
    <w:name w:val="small"/>
    <w:basedOn w:val="Fuentedeprrafopredeter"/>
    <w:rsid w:val="00BF1090"/>
  </w:style>
  <w:style w:type="table" w:styleId="Tablaconcuadrcula">
    <w:name w:val="Table Grid"/>
    <w:basedOn w:val="Tablanormal"/>
    <w:uiPriority w:val="59"/>
    <w:rsid w:val="00BF10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adeilustraciones">
    <w:name w:val="table of figures"/>
    <w:basedOn w:val="Normal"/>
    <w:next w:val="Normal"/>
    <w:uiPriority w:val="99"/>
    <w:unhideWhenUsed/>
    <w:rsid w:val="00BF1090"/>
    <w:pPr>
      <w:spacing w:before="0" w:after="0"/>
      <w:ind w:left="480" w:hanging="480"/>
      <w:jc w:val="left"/>
    </w:pPr>
    <w:rPr>
      <w:rFonts w:cs="Calibri"/>
      <w:sz w:val="20"/>
      <w:szCs w:val="20"/>
    </w:rPr>
  </w:style>
  <w:style w:type="paragraph" w:customStyle="1" w:styleId="TablaNormal0">
    <w:name w:val="Tabla Normal"/>
    <w:basedOn w:val="Normal"/>
    <w:link w:val="TablaNormalCar"/>
    <w:qFormat/>
    <w:rsid w:val="00BF1090"/>
    <w:pPr>
      <w:spacing w:before="0" w:after="0" w:line="240" w:lineRule="auto"/>
      <w:ind w:firstLine="0"/>
      <w:jc w:val="center"/>
    </w:pPr>
    <w:rPr>
      <w:rFonts w:ascii="Calibri" w:hAnsi="Calibri"/>
      <w:sz w:val="22"/>
    </w:rPr>
  </w:style>
  <w:style w:type="paragraph" w:styleId="TDC1">
    <w:name w:val="toc 1"/>
    <w:basedOn w:val="Normal"/>
    <w:next w:val="Normal"/>
    <w:uiPriority w:val="39"/>
    <w:qFormat/>
    <w:rsid w:val="00BF1090"/>
    <w:pPr>
      <w:tabs>
        <w:tab w:val="left" w:pos="1276"/>
        <w:tab w:val="right" w:leader="dot" w:pos="9072"/>
      </w:tabs>
      <w:spacing w:before="160" w:after="160"/>
      <w:ind w:right="49" w:firstLine="0"/>
      <w:jc w:val="left"/>
    </w:pPr>
    <w:rPr>
      <w:rFonts w:eastAsia="Times New Roman" w:cs="Calibri"/>
      <w:b/>
      <w:bCs/>
      <w:caps/>
      <w:noProof/>
      <w:sz w:val="22"/>
      <w:lang w:val="es-ES" w:eastAsia="es-ES"/>
    </w:rPr>
  </w:style>
  <w:style w:type="paragraph" w:styleId="TDC2">
    <w:name w:val="toc 2"/>
    <w:basedOn w:val="Normal"/>
    <w:next w:val="Normal"/>
    <w:autoRedefine/>
    <w:uiPriority w:val="39"/>
    <w:qFormat/>
    <w:rsid w:val="00BF1090"/>
    <w:pPr>
      <w:tabs>
        <w:tab w:val="left" w:pos="709"/>
        <w:tab w:val="right" w:leader="dot" w:pos="9072"/>
      </w:tabs>
      <w:spacing w:after="80"/>
      <w:ind w:left="284" w:firstLine="0"/>
    </w:pPr>
    <w:rPr>
      <w:rFonts w:eastAsia="Times New Roman" w:cs="Calibri"/>
      <w:smallCaps/>
      <w:noProof/>
      <w:sz w:val="22"/>
      <w:lang w:val="es-ES" w:eastAsia="es-ES"/>
    </w:rPr>
  </w:style>
  <w:style w:type="paragraph" w:styleId="TDC3">
    <w:name w:val="toc 3"/>
    <w:basedOn w:val="Normal"/>
    <w:next w:val="Normal"/>
    <w:autoRedefine/>
    <w:uiPriority w:val="39"/>
    <w:unhideWhenUsed/>
    <w:qFormat/>
    <w:rsid w:val="00BF1090"/>
    <w:pPr>
      <w:tabs>
        <w:tab w:val="left" w:pos="1134"/>
        <w:tab w:val="right" w:leader="dot" w:pos="9072"/>
      </w:tabs>
      <w:spacing w:before="80" w:after="80"/>
      <w:ind w:left="567" w:firstLine="0"/>
    </w:pPr>
    <w:rPr>
      <w:rFonts w:cs="Calibri"/>
      <w:smallCaps/>
      <w:noProof/>
      <w:sz w:val="22"/>
    </w:rPr>
  </w:style>
  <w:style w:type="paragraph" w:styleId="TDC7">
    <w:name w:val="toc 7"/>
    <w:basedOn w:val="Normal"/>
    <w:next w:val="Normal"/>
    <w:autoRedefine/>
    <w:uiPriority w:val="39"/>
    <w:semiHidden/>
    <w:unhideWhenUsed/>
    <w:rsid w:val="00BF1090"/>
    <w:pPr>
      <w:spacing w:after="100"/>
      <w:ind w:left="1320"/>
    </w:pPr>
  </w:style>
  <w:style w:type="paragraph" w:styleId="TDC9">
    <w:name w:val="toc 9"/>
    <w:basedOn w:val="Normal"/>
    <w:next w:val="Normal"/>
    <w:autoRedefine/>
    <w:uiPriority w:val="39"/>
    <w:semiHidden/>
    <w:unhideWhenUsed/>
    <w:rsid w:val="00BF1090"/>
    <w:pPr>
      <w:spacing w:after="100"/>
      <w:ind w:left="1760"/>
    </w:pPr>
  </w:style>
  <w:style w:type="character" w:styleId="Textoennegrita">
    <w:name w:val="Strong"/>
    <w:uiPriority w:val="22"/>
    <w:qFormat/>
    <w:rsid w:val="00BF1090"/>
    <w:rPr>
      <w:b/>
      <w:bCs/>
    </w:rPr>
  </w:style>
  <w:style w:type="paragraph" w:styleId="Ttulo">
    <w:name w:val="Title"/>
    <w:basedOn w:val="Normal"/>
    <w:next w:val="Normal"/>
    <w:link w:val="TtuloCar"/>
    <w:uiPriority w:val="10"/>
    <w:qFormat/>
    <w:rsid w:val="00BF1090"/>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tuloCar">
    <w:name w:val="Título Car"/>
    <w:link w:val="Ttulo"/>
    <w:uiPriority w:val="10"/>
    <w:rsid w:val="00BF1090"/>
    <w:rPr>
      <w:rFonts w:ascii="Cambria" w:eastAsia="Times New Roman" w:hAnsi="Cambria" w:cs="Times New Roman"/>
      <w:color w:val="17365D"/>
      <w:spacing w:val="5"/>
      <w:kern w:val="28"/>
      <w:sz w:val="52"/>
      <w:szCs w:val="52"/>
    </w:rPr>
  </w:style>
  <w:style w:type="character" w:customStyle="1" w:styleId="Ttulo6Car">
    <w:name w:val="Título 6 Car"/>
    <w:link w:val="Ttulo6"/>
    <w:uiPriority w:val="9"/>
    <w:semiHidden/>
    <w:rsid w:val="00BF1090"/>
    <w:rPr>
      <w:rFonts w:ascii="Cambria" w:eastAsia="Times New Roman" w:hAnsi="Cambria" w:cs="Times New Roman"/>
      <w:i/>
      <w:iCs/>
      <w:color w:val="243F60"/>
      <w:sz w:val="24"/>
    </w:rPr>
  </w:style>
  <w:style w:type="character" w:customStyle="1" w:styleId="Ttulo7Car">
    <w:name w:val="Título 7 Car"/>
    <w:link w:val="Ttulo7"/>
    <w:uiPriority w:val="9"/>
    <w:semiHidden/>
    <w:rsid w:val="00BF1090"/>
    <w:rPr>
      <w:rFonts w:ascii="Cambria" w:eastAsia="Times New Roman" w:hAnsi="Cambria" w:cs="Times New Roman"/>
      <w:i/>
      <w:iCs/>
      <w:color w:val="404040"/>
      <w:sz w:val="24"/>
    </w:rPr>
  </w:style>
  <w:style w:type="character" w:customStyle="1" w:styleId="Ttulo8Car">
    <w:name w:val="Título 8 Car"/>
    <w:link w:val="Ttulo8"/>
    <w:uiPriority w:val="9"/>
    <w:semiHidden/>
    <w:rsid w:val="00BF1090"/>
    <w:rPr>
      <w:rFonts w:ascii="Cambria" w:eastAsia="Times New Roman" w:hAnsi="Cambria" w:cs="Times New Roman"/>
      <w:color w:val="404040"/>
      <w:sz w:val="20"/>
      <w:szCs w:val="20"/>
    </w:rPr>
  </w:style>
  <w:style w:type="character" w:customStyle="1" w:styleId="Ttulo9Car">
    <w:name w:val="Título 9 Car"/>
    <w:link w:val="Ttulo9"/>
    <w:uiPriority w:val="9"/>
    <w:semiHidden/>
    <w:rsid w:val="00BF1090"/>
    <w:rPr>
      <w:rFonts w:ascii="Cambria" w:eastAsia="Times New Roman" w:hAnsi="Cambria" w:cs="Times New Roman"/>
      <w:i/>
      <w:iCs/>
      <w:color w:val="404040"/>
      <w:sz w:val="20"/>
      <w:szCs w:val="20"/>
    </w:rPr>
  </w:style>
  <w:style w:type="paragraph" w:styleId="TtulodeTDC">
    <w:name w:val="TOC Heading"/>
    <w:basedOn w:val="Ttulo1"/>
    <w:next w:val="Normal"/>
    <w:uiPriority w:val="39"/>
    <w:unhideWhenUsed/>
    <w:qFormat/>
    <w:rsid w:val="00BF1090"/>
    <w:pPr>
      <w:numPr>
        <w:numId w:val="0"/>
      </w:numPr>
      <w:spacing w:line="276" w:lineRule="auto"/>
      <w:jc w:val="left"/>
      <w:outlineLvl w:val="9"/>
    </w:pPr>
    <w:rPr>
      <w:rFonts w:ascii="Cambria" w:hAnsi="Cambria"/>
      <w:color w:val="365F91"/>
      <w:lang w:val="es-ES"/>
    </w:rPr>
  </w:style>
  <w:style w:type="paragraph" w:customStyle="1" w:styleId="Titulotablanormal">
    <w:name w:val="Titulo tabla normal"/>
    <w:basedOn w:val="TablaNormal0"/>
    <w:link w:val="TitulotablanormalCar"/>
    <w:qFormat/>
    <w:rsid w:val="00BF1090"/>
    <w:rPr>
      <w:b/>
      <w:lang w:val="es-ES"/>
    </w:rPr>
  </w:style>
  <w:style w:type="paragraph" w:customStyle="1" w:styleId="Titulosnormales">
    <w:name w:val="Titulos normales"/>
    <w:basedOn w:val="Normal"/>
    <w:link w:val="TitulosnormalesCar"/>
    <w:qFormat/>
    <w:rsid w:val="00BF1090"/>
    <w:pPr>
      <w:spacing w:before="300"/>
      <w:ind w:firstLine="0"/>
    </w:pPr>
    <w:rPr>
      <w:b/>
      <w:szCs w:val="24"/>
      <w:lang w:eastAsia="es-ES"/>
    </w:rPr>
  </w:style>
  <w:style w:type="character" w:customStyle="1" w:styleId="MTDisplayEquationChar">
    <w:name w:val="MTDisplayEquation Char"/>
    <w:rsid w:val="00BF1090"/>
    <w:rPr>
      <w:rFonts w:ascii="Times New Roman" w:hAnsi="Times New Roman"/>
      <w:sz w:val="24"/>
      <w:szCs w:val="24"/>
      <w:lang w:val="es-ES"/>
    </w:rPr>
  </w:style>
  <w:style w:type="character" w:customStyle="1" w:styleId="NormalWebCar">
    <w:name w:val="Normal (Web) Car"/>
    <w:link w:val="NormalWeb"/>
    <w:uiPriority w:val="99"/>
    <w:rsid w:val="00BF1090"/>
    <w:rPr>
      <w:rFonts w:ascii="Times New Roman" w:eastAsia="Times New Roman" w:hAnsi="Times New Roman"/>
      <w:sz w:val="24"/>
      <w:szCs w:val="24"/>
    </w:rPr>
  </w:style>
  <w:style w:type="character" w:customStyle="1" w:styleId="TitulosnormalesCar">
    <w:name w:val="Titulos normales Car"/>
    <w:link w:val="Titulosnormales"/>
    <w:rsid w:val="00BF1090"/>
    <w:rPr>
      <w:rFonts w:ascii="Times New Roman" w:hAnsi="Times New Roman"/>
      <w:b/>
      <w:sz w:val="24"/>
      <w:szCs w:val="24"/>
      <w:lang w:eastAsia="es-ES"/>
    </w:rPr>
  </w:style>
  <w:style w:type="character" w:customStyle="1" w:styleId="TablaNormalCar">
    <w:name w:val="Tabla Normal Car"/>
    <w:basedOn w:val="Fuentedeprrafopredeter"/>
    <w:link w:val="TablaNormal0"/>
    <w:rsid w:val="00BF1090"/>
  </w:style>
  <w:style w:type="character" w:customStyle="1" w:styleId="TitulotablanormalCar">
    <w:name w:val="Titulo tabla normal Car"/>
    <w:link w:val="Titulotablanormal"/>
    <w:rsid w:val="00BF1090"/>
    <w:rPr>
      <w:b/>
      <w:lang w:val="es-ES"/>
    </w:rPr>
  </w:style>
  <w:style w:type="character" w:customStyle="1" w:styleId="normalsinsangriaCar">
    <w:name w:val="normal sin sangria Car"/>
    <w:link w:val="normalsinsangria"/>
    <w:rsid w:val="00BF1090"/>
    <w:rPr>
      <w:rFonts w:ascii="Times New Roman" w:hAnsi="Times New Roman"/>
      <w:sz w:val="24"/>
    </w:rPr>
  </w:style>
  <w:style w:type="character" w:customStyle="1" w:styleId="NormalsininterlineadoCar">
    <w:name w:val="Normal sin interlineado Car"/>
    <w:link w:val="Normalsininterlineado"/>
    <w:rsid w:val="00BF1090"/>
    <w:rPr>
      <w:rFonts w:ascii="Times New Roman" w:hAnsi="Times New Roman"/>
      <w:sz w:val="24"/>
    </w:rPr>
  </w:style>
  <w:style w:type="paragraph" w:customStyle="1" w:styleId="Imagenes">
    <w:name w:val="Imagenes"/>
    <w:basedOn w:val="Normal"/>
    <w:link w:val="ImagenesCar1"/>
    <w:qFormat/>
    <w:rsid w:val="009D01F6"/>
    <w:pPr>
      <w:keepNext/>
      <w:spacing w:before="0" w:after="0" w:line="240" w:lineRule="auto"/>
      <w:ind w:firstLine="0"/>
      <w:contextualSpacing/>
      <w:jc w:val="center"/>
    </w:pPr>
    <w:rPr>
      <w:noProof/>
    </w:rPr>
  </w:style>
  <w:style w:type="character" w:customStyle="1" w:styleId="ImagenesCar">
    <w:name w:val="Imagenes Car"/>
    <w:rsid w:val="00287FF2"/>
    <w:rPr>
      <w:noProof/>
      <w:lang w:eastAsia="es-VE"/>
    </w:rPr>
  </w:style>
  <w:style w:type="character" w:customStyle="1" w:styleId="ImagenesCar1">
    <w:name w:val="Imagenes Car1"/>
    <w:link w:val="Imagenes"/>
    <w:rsid w:val="009D01F6"/>
    <w:rPr>
      <w:rFonts w:ascii="Times New Roman" w:hAnsi="Times New Roman"/>
      <w:noProof/>
      <w:sz w:val="24"/>
      <w:szCs w:val="22"/>
      <w:lang w:eastAsia="en-US"/>
    </w:rPr>
  </w:style>
  <w:style w:type="paragraph" w:styleId="Revisin">
    <w:name w:val="Revision"/>
    <w:hidden/>
    <w:uiPriority w:val="99"/>
    <w:semiHidden/>
    <w:rsid w:val="00FF73DC"/>
    <w:rPr>
      <w:rFonts w:ascii="Times New Roman" w:hAnsi="Times New Roman"/>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5747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oleObject" Target="embeddings/oleObject138.bin"/><Relationship Id="rId671" Type="http://schemas.openxmlformats.org/officeDocument/2006/relationships/image" Target="media/image351.png"/><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oleObject" Target="embeddings/oleObject68.bin"/><Relationship Id="rId324" Type="http://schemas.openxmlformats.org/officeDocument/2006/relationships/image" Target="media/image156.png"/><Relationship Id="rId366" Type="http://schemas.openxmlformats.org/officeDocument/2006/relationships/oleObject" Target="embeddings/oleObject169.bin"/><Relationship Id="rId531" Type="http://schemas.openxmlformats.org/officeDocument/2006/relationships/image" Target="media/image273.wmf"/><Relationship Id="rId573" Type="http://schemas.openxmlformats.org/officeDocument/2006/relationships/oleObject" Target="embeddings/oleObject259.bin"/><Relationship Id="rId629" Type="http://schemas.openxmlformats.org/officeDocument/2006/relationships/image" Target="media/image327.wmf"/><Relationship Id="rId170" Type="http://schemas.openxmlformats.org/officeDocument/2006/relationships/image" Target="media/image78.wmf"/><Relationship Id="rId226" Type="http://schemas.openxmlformats.org/officeDocument/2006/relationships/image" Target="media/image106.wmf"/><Relationship Id="rId433" Type="http://schemas.openxmlformats.org/officeDocument/2006/relationships/image" Target="media/image221.wmf"/><Relationship Id="rId268" Type="http://schemas.openxmlformats.org/officeDocument/2006/relationships/image" Target="media/image127.wmf"/><Relationship Id="rId475" Type="http://schemas.openxmlformats.org/officeDocument/2006/relationships/image" Target="media/image245.wmf"/><Relationship Id="rId640" Type="http://schemas.openxmlformats.org/officeDocument/2006/relationships/image" Target="media/image334.wmf"/><Relationship Id="rId32" Type="http://schemas.openxmlformats.org/officeDocument/2006/relationships/image" Target="media/image9.wmf"/><Relationship Id="rId74" Type="http://schemas.openxmlformats.org/officeDocument/2006/relationships/image" Target="media/image31.wmf"/><Relationship Id="rId128" Type="http://schemas.openxmlformats.org/officeDocument/2006/relationships/image" Target="media/image57.wmf"/><Relationship Id="rId335" Type="http://schemas.openxmlformats.org/officeDocument/2006/relationships/oleObject" Target="embeddings/oleObject154.bin"/><Relationship Id="rId377" Type="http://schemas.openxmlformats.org/officeDocument/2006/relationships/oleObject" Target="embeddings/oleObject174.bin"/><Relationship Id="rId500" Type="http://schemas.openxmlformats.org/officeDocument/2006/relationships/oleObject" Target="embeddings/oleObject224.bin"/><Relationship Id="rId542" Type="http://schemas.openxmlformats.org/officeDocument/2006/relationships/oleObject" Target="embeddings/oleObject245.bin"/><Relationship Id="rId584" Type="http://schemas.openxmlformats.org/officeDocument/2006/relationships/oleObject" Target="embeddings/oleObject263.bin"/><Relationship Id="rId5" Type="http://schemas.openxmlformats.org/officeDocument/2006/relationships/settings" Target="settings.xml"/><Relationship Id="rId181" Type="http://schemas.openxmlformats.org/officeDocument/2006/relationships/oleObject" Target="embeddings/oleObject79.bin"/><Relationship Id="rId237" Type="http://schemas.openxmlformats.org/officeDocument/2006/relationships/oleObject" Target="embeddings/oleObject107.bin"/><Relationship Id="rId402" Type="http://schemas.openxmlformats.org/officeDocument/2006/relationships/image" Target="media/image202.png"/><Relationship Id="rId279" Type="http://schemas.openxmlformats.org/officeDocument/2006/relationships/oleObject" Target="embeddings/oleObject128.bin"/><Relationship Id="rId444" Type="http://schemas.openxmlformats.org/officeDocument/2006/relationships/oleObject" Target="embeddings/oleObject199.bin"/><Relationship Id="rId486" Type="http://schemas.openxmlformats.org/officeDocument/2006/relationships/oleObject" Target="embeddings/oleObject217.bin"/><Relationship Id="rId651" Type="http://schemas.openxmlformats.org/officeDocument/2006/relationships/oleObject" Target="embeddings/oleObject292.bin"/><Relationship Id="rId43" Type="http://schemas.openxmlformats.org/officeDocument/2006/relationships/oleObject" Target="embeddings/oleObject13.bin"/><Relationship Id="rId139" Type="http://schemas.openxmlformats.org/officeDocument/2006/relationships/oleObject" Target="embeddings/oleObject58.bin"/><Relationship Id="rId290" Type="http://schemas.openxmlformats.org/officeDocument/2006/relationships/image" Target="media/image138.wmf"/><Relationship Id="rId304" Type="http://schemas.openxmlformats.org/officeDocument/2006/relationships/oleObject" Target="embeddings/oleObject140.bin"/><Relationship Id="rId346" Type="http://schemas.openxmlformats.org/officeDocument/2006/relationships/image" Target="media/image168.wmf"/><Relationship Id="rId388" Type="http://schemas.openxmlformats.org/officeDocument/2006/relationships/image" Target="media/image190.wmf"/><Relationship Id="rId511" Type="http://schemas.openxmlformats.org/officeDocument/2006/relationships/image" Target="media/image263.wmf"/><Relationship Id="rId553" Type="http://schemas.openxmlformats.org/officeDocument/2006/relationships/image" Target="media/image284.wmf"/><Relationship Id="rId609" Type="http://schemas.openxmlformats.org/officeDocument/2006/relationships/image" Target="media/image316.wmf"/><Relationship Id="rId85" Type="http://schemas.openxmlformats.org/officeDocument/2006/relationships/image" Target="media/image36.wmf"/><Relationship Id="rId150" Type="http://schemas.openxmlformats.org/officeDocument/2006/relationships/image" Target="media/image68.wmf"/><Relationship Id="rId192" Type="http://schemas.openxmlformats.org/officeDocument/2006/relationships/image" Target="media/image89.wmf"/><Relationship Id="rId206" Type="http://schemas.openxmlformats.org/officeDocument/2006/relationships/image" Target="media/image96.wmf"/><Relationship Id="rId413" Type="http://schemas.openxmlformats.org/officeDocument/2006/relationships/image" Target="media/image209.emf"/><Relationship Id="rId595" Type="http://schemas.openxmlformats.org/officeDocument/2006/relationships/image" Target="media/image308.wmf"/><Relationship Id="rId248" Type="http://schemas.openxmlformats.org/officeDocument/2006/relationships/image" Target="media/image117.wmf"/><Relationship Id="rId455" Type="http://schemas.openxmlformats.org/officeDocument/2006/relationships/image" Target="media/image233.png"/><Relationship Id="rId497" Type="http://schemas.openxmlformats.org/officeDocument/2006/relationships/image" Target="media/image256.wmf"/><Relationship Id="rId620" Type="http://schemas.openxmlformats.org/officeDocument/2006/relationships/image" Target="media/image322.png"/><Relationship Id="rId662" Type="http://schemas.openxmlformats.org/officeDocument/2006/relationships/oleObject" Target="embeddings/oleObject297.bin"/><Relationship Id="rId12" Type="http://schemas.openxmlformats.org/officeDocument/2006/relationships/footer" Target="footer2.xml"/><Relationship Id="rId108" Type="http://schemas.openxmlformats.org/officeDocument/2006/relationships/image" Target="media/image47.wmf"/><Relationship Id="rId315" Type="http://schemas.openxmlformats.org/officeDocument/2006/relationships/image" Target="media/image151.wmf"/><Relationship Id="rId357" Type="http://schemas.openxmlformats.org/officeDocument/2006/relationships/oleObject" Target="embeddings/oleObject165.bin"/><Relationship Id="rId522" Type="http://schemas.openxmlformats.org/officeDocument/2006/relationships/oleObject" Target="embeddings/oleObject235.bin"/><Relationship Id="rId54" Type="http://schemas.openxmlformats.org/officeDocument/2006/relationships/image" Target="media/image20.wmf"/><Relationship Id="rId96" Type="http://schemas.openxmlformats.org/officeDocument/2006/relationships/image" Target="media/image42.wmf"/><Relationship Id="rId161" Type="http://schemas.openxmlformats.org/officeDocument/2006/relationships/oleObject" Target="embeddings/oleObject69.bin"/><Relationship Id="rId217" Type="http://schemas.openxmlformats.org/officeDocument/2006/relationships/oleObject" Target="embeddings/oleObject97.bin"/><Relationship Id="rId399" Type="http://schemas.openxmlformats.org/officeDocument/2006/relationships/image" Target="media/image200.wmf"/><Relationship Id="rId564" Type="http://schemas.openxmlformats.org/officeDocument/2006/relationships/image" Target="media/image291.wmf"/><Relationship Id="rId259" Type="http://schemas.openxmlformats.org/officeDocument/2006/relationships/oleObject" Target="embeddings/oleObject118.bin"/><Relationship Id="rId424" Type="http://schemas.openxmlformats.org/officeDocument/2006/relationships/image" Target="media/image215.wmf"/><Relationship Id="rId466" Type="http://schemas.openxmlformats.org/officeDocument/2006/relationships/image" Target="media/image240.wmf"/><Relationship Id="rId631" Type="http://schemas.openxmlformats.org/officeDocument/2006/relationships/image" Target="media/image328.emf"/><Relationship Id="rId673" Type="http://schemas.openxmlformats.org/officeDocument/2006/relationships/oleObject" Target="embeddings/oleObject302.bin"/><Relationship Id="rId23" Type="http://schemas.openxmlformats.org/officeDocument/2006/relationships/oleObject" Target="embeddings/oleObject3.bin"/><Relationship Id="rId119" Type="http://schemas.openxmlformats.org/officeDocument/2006/relationships/oleObject" Target="embeddings/oleObject48.bin"/><Relationship Id="rId270" Type="http://schemas.openxmlformats.org/officeDocument/2006/relationships/image" Target="media/image128.wmf"/><Relationship Id="rId326" Type="http://schemas.openxmlformats.org/officeDocument/2006/relationships/image" Target="media/image158.wmf"/><Relationship Id="rId533" Type="http://schemas.openxmlformats.org/officeDocument/2006/relationships/image" Target="media/image274.wmf"/><Relationship Id="rId65" Type="http://schemas.openxmlformats.org/officeDocument/2006/relationships/oleObject" Target="embeddings/oleObject24.bin"/><Relationship Id="rId130" Type="http://schemas.openxmlformats.org/officeDocument/2006/relationships/image" Target="media/image58.wmf"/><Relationship Id="rId368" Type="http://schemas.openxmlformats.org/officeDocument/2006/relationships/oleObject" Target="embeddings/oleObject170.bin"/><Relationship Id="rId575" Type="http://schemas.openxmlformats.org/officeDocument/2006/relationships/oleObject" Target="embeddings/oleObject260.bin"/><Relationship Id="rId172" Type="http://schemas.openxmlformats.org/officeDocument/2006/relationships/image" Target="media/image79.wmf"/><Relationship Id="rId228" Type="http://schemas.openxmlformats.org/officeDocument/2006/relationships/image" Target="media/image107.wmf"/><Relationship Id="rId435" Type="http://schemas.openxmlformats.org/officeDocument/2006/relationships/image" Target="media/image222.wmf"/><Relationship Id="rId477" Type="http://schemas.openxmlformats.org/officeDocument/2006/relationships/image" Target="media/image246.wmf"/><Relationship Id="rId600" Type="http://schemas.openxmlformats.org/officeDocument/2006/relationships/oleObject" Target="embeddings/oleObject271.bin"/><Relationship Id="rId642" Type="http://schemas.openxmlformats.org/officeDocument/2006/relationships/image" Target="media/image335.wmf"/><Relationship Id="rId281" Type="http://schemas.openxmlformats.org/officeDocument/2006/relationships/oleObject" Target="embeddings/oleObject129.bin"/><Relationship Id="rId337" Type="http://schemas.openxmlformats.org/officeDocument/2006/relationships/oleObject" Target="embeddings/oleObject155.bin"/><Relationship Id="rId502" Type="http://schemas.openxmlformats.org/officeDocument/2006/relationships/oleObject" Target="embeddings/oleObject225.bin"/><Relationship Id="rId34" Type="http://schemas.openxmlformats.org/officeDocument/2006/relationships/image" Target="media/image10.wmf"/><Relationship Id="rId76" Type="http://schemas.openxmlformats.org/officeDocument/2006/relationships/comments" Target="comments.xml"/><Relationship Id="rId141" Type="http://schemas.openxmlformats.org/officeDocument/2006/relationships/oleObject" Target="embeddings/oleObject59.bin"/><Relationship Id="rId379" Type="http://schemas.openxmlformats.org/officeDocument/2006/relationships/oleObject" Target="embeddings/oleObject175.bin"/><Relationship Id="rId544" Type="http://schemas.openxmlformats.org/officeDocument/2006/relationships/oleObject" Target="embeddings/oleObject246.bin"/><Relationship Id="rId586" Type="http://schemas.openxmlformats.org/officeDocument/2006/relationships/oleObject" Target="embeddings/oleObject264.bin"/><Relationship Id="rId7" Type="http://schemas.openxmlformats.org/officeDocument/2006/relationships/footnotes" Target="footnotes.xml"/><Relationship Id="rId183" Type="http://schemas.openxmlformats.org/officeDocument/2006/relationships/oleObject" Target="embeddings/oleObject80.bin"/><Relationship Id="rId239" Type="http://schemas.openxmlformats.org/officeDocument/2006/relationships/oleObject" Target="embeddings/oleObject108.bin"/><Relationship Id="rId390" Type="http://schemas.openxmlformats.org/officeDocument/2006/relationships/image" Target="media/image191.png"/><Relationship Id="rId404" Type="http://schemas.openxmlformats.org/officeDocument/2006/relationships/oleObject" Target="embeddings/oleObject182.bin"/><Relationship Id="rId446" Type="http://schemas.openxmlformats.org/officeDocument/2006/relationships/oleObject" Target="embeddings/oleObject200.bin"/><Relationship Id="rId611" Type="http://schemas.openxmlformats.org/officeDocument/2006/relationships/image" Target="media/image317.wmf"/><Relationship Id="rId653" Type="http://schemas.openxmlformats.org/officeDocument/2006/relationships/oleObject" Target="embeddings/oleObject293.bin"/><Relationship Id="rId250" Type="http://schemas.openxmlformats.org/officeDocument/2006/relationships/image" Target="media/image118.wmf"/><Relationship Id="rId292" Type="http://schemas.openxmlformats.org/officeDocument/2006/relationships/image" Target="media/image139.wmf"/><Relationship Id="rId306" Type="http://schemas.openxmlformats.org/officeDocument/2006/relationships/oleObject" Target="embeddings/oleObject141.bin"/><Relationship Id="rId488" Type="http://schemas.openxmlformats.org/officeDocument/2006/relationships/oleObject" Target="embeddings/oleObject218.bin"/><Relationship Id="rId45" Type="http://schemas.openxmlformats.org/officeDocument/2006/relationships/oleObject" Target="embeddings/oleObject14.bin"/><Relationship Id="rId87" Type="http://schemas.openxmlformats.org/officeDocument/2006/relationships/image" Target="media/image37.png"/><Relationship Id="rId110" Type="http://schemas.openxmlformats.org/officeDocument/2006/relationships/image" Target="media/image48.wmf"/><Relationship Id="rId348" Type="http://schemas.openxmlformats.org/officeDocument/2006/relationships/image" Target="media/image169.wmf"/><Relationship Id="rId513" Type="http://schemas.openxmlformats.org/officeDocument/2006/relationships/image" Target="media/image264.wmf"/><Relationship Id="rId555" Type="http://schemas.openxmlformats.org/officeDocument/2006/relationships/image" Target="media/image285.wmf"/><Relationship Id="rId597" Type="http://schemas.openxmlformats.org/officeDocument/2006/relationships/image" Target="media/image309.wmf"/><Relationship Id="rId152" Type="http://schemas.openxmlformats.org/officeDocument/2006/relationships/image" Target="media/image69.wmf"/><Relationship Id="rId194" Type="http://schemas.openxmlformats.org/officeDocument/2006/relationships/image" Target="media/image90.wmf"/><Relationship Id="rId208" Type="http://schemas.openxmlformats.org/officeDocument/2006/relationships/image" Target="media/image97.wmf"/><Relationship Id="rId415" Type="http://schemas.openxmlformats.org/officeDocument/2006/relationships/oleObject" Target="embeddings/oleObject186.bin"/><Relationship Id="rId457" Type="http://schemas.openxmlformats.org/officeDocument/2006/relationships/image" Target="media/image235.wmf"/><Relationship Id="rId622" Type="http://schemas.openxmlformats.org/officeDocument/2006/relationships/oleObject" Target="embeddings/oleObject280.bin"/><Relationship Id="rId261" Type="http://schemas.openxmlformats.org/officeDocument/2006/relationships/oleObject" Target="embeddings/oleObject119.bin"/><Relationship Id="rId499" Type="http://schemas.openxmlformats.org/officeDocument/2006/relationships/image" Target="media/image257.wmf"/><Relationship Id="rId664" Type="http://schemas.openxmlformats.org/officeDocument/2006/relationships/oleObject" Target="embeddings/oleObject298.bin"/><Relationship Id="rId14" Type="http://schemas.openxmlformats.org/officeDocument/2006/relationships/footer" Target="footer3.xml"/><Relationship Id="rId56" Type="http://schemas.openxmlformats.org/officeDocument/2006/relationships/image" Target="media/image21.wmf"/><Relationship Id="rId317" Type="http://schemas.openxmlformats.org/officeDocument/2006/relationships/image" Target="media/image152.wmf"/><Relationship Id="rId359" Type="http://schemas.openxmlformats.org/officeDocument/2006/relationships/oleObject" Target="embeddings/oleObject166.bin"/><Relationship Id="rId524" Type="http://schemas.openxmlformats.org/officeDocument/2006/relationships/oleObject" Target="embeddings/oleObject236.bin"/><Relationship Id="rId566" Type="http://schemas.openxmlformats.org/officeDocument/2006/relationships/image" Target="media/image292.wmf"/><Relationship Id="rId98" Type="http://schemas.openxmlformats.org/officeDocument/2006/relationships/header" Target="header4.xml"/><Relationship Id="rId121" Type="http://schemas.openxmlformats.org/officeDocument/2006/relationships/oleObject" Target="embeddings/oleObject49.bin"/><Relationship Id="rId163" Type="http://schemas.openxmlformats.org/officeDocument/2006/relationships/oleObject" Target="embeddings/oleObject70.bin"/><Relationship Id="rId219" Type="http://schemas.openxmlformats.org/officeDocument/2006/relationships/oleObject" Target="embeddings/oleObject98.bin"/><Relationship Id="rId370" Type="http://schemas.openxmlformats.org/officeDocument/2006/relationships/oleObject" Target="embeddings/oleObject171.bin"/><Relationship Id="rId426" Type="http://schemas.openxmlformats.org/officeDocument/2006/relationships/image" Target="media/image216.emf"/><Relationship Id="rId633" Type="http://schemas.openxmlformats.org/officeDocument/2006/relationships/oleObject" Target="embeddings/oleObject285.bin"/><Relationship Id="rId230" Type="http://schemas.openxmlformats.org/officeDocument/2006/relationships/image" Target="media/image108.wmf"/><Relationship Id="rId468" Type="http://schemas.openxmlformats.org/officeDocument/2006/relationships/image" Target="media/image241.wmf"/><Relationship Id="rId675" Type="http://schemas.openxmlformats.org/officeDocument/2006/relationships/oleObject" Target="embeddings/oleObject303.bin"/><Relationship Id="rId25" Type="http://schemas.openxmlformats.org/officeDocument/2006/relationships/oleObject" Target="embeddings/oleObject4.bin"/><Relationship Id="rId67" Type="http://schemas.openxmlformats.org/officeDocument/2006/relationships/oleObject" Target="embeddings/oleObject25.bin"/><Relationship Id="rId272" Type="http://schemas.openxmlformats.org/officeDocument/2006/relationships/image" Target="media/image129.wmf"/><Relationship Id="rId328" Type="http://schemas.openxmlformats.org/officeDocument/2006/relationships/image" Target="media/image159.wmf"/><Relationship Id="rId535" Type="http://schemas.openxmlformats.org/officeDocument/2006/relationships/image" Target="media/image275.wmf"/><Relationship Id="rId577" Type="http://schemas.openxmlformats.org/officeDocument/2006/relationships/image" Target="media/image298.png"/><Relationship Id="rId132" Type="http://schemas.openxmlformats.org/officeDocument/2006/relationships/image" Target="media/image59.wmf"/><Relationship Id="rId174" Type="http://schemas.openxmlformats.org/officeDocument/2006/relationships/image" Target="media/image80.wmf"/><Relationship Id="rId381" Type="http://schemas.openxmlformats.org/officeDocument/2006/relationships/oleObject" Target="embeddings/oleObject176.bin"/><Relationship Id="rId602" Type="http://schemas.openxmlformats.org/officeDocument/2006/relationships/oleObject" Target="embeddings/oleObject272.bin"/><Relationship Id="rId241" Type="http://schemas.openxmlformats.org/officeDocument/2006/relationships/oleObject" Target="embeddings/oleObject109.bin"/><Relationship Id="rId437" Type="http://schemas.openxmlformats.org/officeDocument/2006/relationships/image" Target="media/image223.wmf"/><Relationship Id="rId479" Type="http://schemas.openxmlformats.org/officeDocument/2006/relationships/image" Target="media/image247.wmf"/><Relationship Id="rId644" Type="http://schemas.openxmlformats.org/officeDocument/2006/relationships/image" Target="media/image336.wmf"/><Relationship Id="rId36" Type="http://schemas.openxmlformats.org/officeDocument/2006/relationships/image" Target="media/image11.wmf"/><Relationship Id="rId283" Type="http://schemas.openxmlformats.org/officeDocument/2006/relationships/oleObject" Target="embeddings/oleObject130.bin"/><Relationship Id="rId339" Type="http://schemas.openxmlformats.org/officeDocument/2006/relationships/oleObject" Target="embeddings/oleObject156.bin"/><Relationship Id="rId490" Type="http://schemas.openxmlformats.org/officeDocument/2006/relationships/oleObject" Target="embeddings/oleObject219.bin"/><Relationship Id="rId504" Type="http://schemas.openxmlformats.org/officeDocument/2006/relationships/oleObject" Target="embeddings/oleObject226.bin"/><Relationship Id="rId546" Type="http://schemas.openxmlformats.org/officeDocument/2006/relationships/oleObject" Target="embeddings/oleObject247.bin"/><Relationship Id="rId78" Type="http://schemas.openxmlformats.org/officeDocument/2006/relationships/oleObject" Target="embeddings/oleObject29.bin"/><Relationship Id="rId101" Type="http://schemas.openxmlformats.org/officeDocument/2006/relationships/oleObject" Target="embeddings/oleObject39.bin"/><Relationship Id="rId143" Type="http://schemas.openxmlformats.org/officeDocument/2006/relationships/oleObject" Target="embeddings/oleObject60.bin"/><Relationship Id="rId185" Type="http://schemas.openxmlformats.org/officeDocument/2006/relationships/oleObject" Target="embeddings/oleObject81.bin"/><Relationship Id="rId350" Type="http://schemas.openxmlformats.org/officeDocument/2006/relationships/image" Target="media/image170.wmf"/><Relationship Id="rId406" Type="http://schemas.openxmlformats.org/officeDocument/2006/relationships/oleObject" Target="embeddings/oleObject183.bin"/><Relationship Id="rId588" Type="http://schemas.openxmlformats.org/officeDocument/2006/relationships/oleObject" Target="embeddings/oleObject265.bin"/><Relationship Id="rId9" Type="http://schemas.openxmlformats.org/officeDocument/2006/relationships/image" Target="media/image1.png"/><Relationship Id="rId210" Type="http://schemas.openxmlformats.org/officeDocument/2006/relationships/image" Target="media/image98.wmf"/><Relationship Id="rId392" Type="http://schemas.openxmlformats.org/officeDocument/2006/relationships/image" Target="media/image193.png"/><Relationship Id="rId448" Type="http://schemas.openxmlformats.org/officeDocument/2006/relationships/oleObject" Target="embeddings/oleObject201.bin"/><Relationship Id="rId613" Type="http://schemas.openxmlformats.org/officeDocument/2006/relationships/image" Target="media/image318.png"/><Relationship Id="rId655" Type="http://schemas.openxmlformats.org/officeDocument/2006/relationships/oleObject" Target="embeddings/oleObject294.bin"/><Relationship Id="rId252" Type="http://schemas.openxmlformats.org/officeDocument/2006/relationships/image" Target="media/image119.wmf"/><Relationship Id="rId294" Type="http://schemas.openxmlformats.org/officeDocument/2006/relationships/image" Target="media/image140.wmf"/><Relationship Id="rId308" Type="http://schemas.openxmlformats.org/officeDocument/2006/relationships/oleObject" Target="embeddings/oleObject142.bin"/><Relationship Id="rId515" Type="http://schemas.openxmlformats.org/officeDocument/2006/relationships/image" Target="media/image265.wmf"/><Relationship Id="rId47" Type="http://schemas.openxmlformats.org/officeDocument/2006/relationships/oleObject" Target="embeddings/oleObject15.bin"/><Relationship Id="rId89" Type="http://schemas.openxmlformats.org/officeDocument/2006/relationships/oleObject" Target="embeddings/oleObject34.bin"/><Relationship Id="rId112" Type="http://schemas.openxmlformats.org/officeDocument/2006/relationships/image" Target="media/image49.wmf"/><Relationship Id="rId154" Type="http://schemas.openxmlformats.org/officeDocument/2006/relationships/image" Target="media/image70.wmf"/><Relationship Id="rId361" Type="http://schemas.openxmlformats.org/officeDocument/2006/relationships/image" Target="media/image176.wmf"/><Relationship Id="rId557" Type="http://schemas.openxmlformats.org/officeDocument/2006/relationships/image" Target="media/image286.wmf"/><Relationship Id="rId599" Type="http://schemas.openxmlformats.org/officeDocument/2006/relationships/image" Target="media/image310.wmf"/><Relationship Id="rId196" Type="http://schemas.openxmlformats.org/officeDocument/2006/relationships/image" Target="media/image91.wmf"/><Relationship Id="rId417" Type="http://schemas.openxmlformats.org/officeDocument/2006/relationships/oleObject" Target="embeddings/oleObject187.bin"/><Relationship Id="rId459" Type="http://schemas.openxmlformats.org/officeDocument/2006/relationships/image" Target="media/image236.wmf"/><Relationship Id="rId624" Type="http://schemas.openxmlformats.org/officeDocument/2006/relationships/oleObject" Target="embeddings/oleObject281.bin"/><Relationship Id="rId666" Type="http://schemas.openxmlformats.org/officeDocument/2006/relationships/oleObject" Target="embeddings/oleObject299.bin"/><Relationship Id="rId16" Type="http://schemas.openxmlformats.org/officeDocument/2006/relationships/header" Target="header3.xml"/><Relationship Id="rId221" Type="http://schemas.openxmlformats.org/officeDocument/2006/relationships/oleObject" Target="embeddings/oleObject99.bin"/><Relationship Id="rId263" Type="http://schemas.openxmlformats.org/officeDocument/2006/relationships/oleObject" Target="embeddings/oleObject120.bin"/><Relationship Id="rId319" Type="http://schemas.openxmlformats.org/officeDocument/2006/relationships/image" Target="media/image153.png"/><Relationship Id="rId470" Type="http://schemas.openxmlformats.org/officeDocument/2006/relationships/image" Target="media/image242.wmf"/><Relationship Id="rId526" Type="http://schemas.openxmlformats.org/officeDocument/2006/relationships/oleObject" Target="embeddings/oleObject237.bin"/><Relationship Id="rId58" Type="http://schemas.openxmlformats.org/officeDocument/2006/relationships/image" Target="media/image22.wmf"/><Relationship Id="rId123" Type="http://schemas.openxmlformats.org/officeDocument/2006/relationships/oleObject" Target="embeddings/oleObject50.bin"/><Relationship Id="rId330" Type="http://schemas.openxmlformats.org/officeDocument/2006/relationships/image" Target="media/image160.wmf"/><Relationship Id="rId568" Type="http://schemas.openxmlformats.org/officeDocument/2006/relationships/image" Target="media/image293.wmf"/><Relationship Id="rId165" Type="http://schemas.openxmlformats.org/officeDocument/2006/relationships/oleObject" Target="embeddings/oleObject71.bin"/><Relationship Id="rId372" Type="http://schemas.openxmlformats.org/officeDocument/2006/relationships/image" Target="media/image182.wmf"/><Relationship Id="rId428" Type="http://schemas.openxmlformats.org/officeDocument/2006/relationships/oleObject" Target="embeddings/oleObject192.bin"/><Relationship Id="rId635" Type="http://schemas.openxmlformats.org/officeDocument/2006/relationships/oleObject" Target="embeddings/oleObject286.bin"/><Relationship Id="rId677" Type="http://schemas.openxmlformats.org/officeDocument/2006/relationships/oleObject" Target="embeddings/oleObject304.bin"/><Relationship Id="rId232" Type="http://schemas.openxmlformats.org/officeDocument/2006/relationships/image" Target="media/image109.wmf"/><Relationship Id="rId274" Type="http://schemas.openxmlformats.org/officeDocument/2006/relationships/image" Target="media/image130.wmf"/><Relationship Id="rId481" Type="http://schemas.openxmlformats.org/officeDocument/2006/relationships/image" Target="media/image248.wmf"/><Relationship Id="rId27" Type="http://schemas.openxmlformats.org/officeDocument/2006/relationships/oleObject" Target="embeddings/oleObject5.bin"/><Relationship Id="rId69" Type="http://schemas.openxmlformats.org/officeDocument/2006/relationships/oleObject" Target="embeddings/oleObject26.bin"/><Relationship Id="rId134" Type="http://schemas.openxmlformats.org/officeDocument/2006/relationships/image" Target="media/image60.wmf"/><Relationship Id="rId537" Type="http://schemas.openxmlformats.org/officeDocument/2006/relationships/image" Target="media/image276.wmf"/><Relationship Id="rId579" Type="http://schemas.openxmlformats.org/officeDocument/2006/relationships/image" Target="media/image300.wmf"/><Relationship Id="rId80" Type="http://schemas.openxmlformats.org/officeDocument/2006/relationships/oleObject" Target="embeddings/oleObject30.bin"/><Relationship Id="rId176" Type="http://schemas.openxmlformats.org/officeDocument/2006/relationships/image" Target="media/image81.wmf"/><Relationship Id="rId341" Type="http://schemas.openxmlformats.org/officeDocument/2006/relationships/oleObject" Target="embeddings/oleObject157.bin"/><Relationship Id="rId383" Type="http://schemas.openxmlformats.org/officeDocument/2006/relationships/oleObject" Target="embeddings/oleObject177.bin"/><Relationship Id="rId439" Type="http://schemas.openxmlformats.org/officeDocument/2006/relationships/image" Target="media/image224.wmf"/><Relationship Id="rId590" Type="http://schemas.openxmlformats.org/officeDocument/2006/relationships/oleObject" Target="embeddings/oleObject266.bin"/><Relationship Id="rId604" Type="http://schemas.openxmlformats.org/officeDocument/2006/relationships/image" Target="media/image313.wmf"/><Relationship Id="rId646" Type="http://schemas.openxmlformats.org/officeDocument/2006/relationships/image" Target="media/image337.png"/><Relationship Id="rId201" Type="http://schemas.openxmlformats.org/officeDocument/2006/relationships/oleObject" Target="embeddings/oleObject89.bin"/><Relationship Id="rId243" Type="http://schemas.openxmlformats.org/officeDocument/2006/relationships/oleObject" Target="embeddings/oleObject110.bin"/><Relationship Id="rId285" Type="http://schemas.openxmlformats.org/officeDocument/2006/relationships/oleObject" Target="embeddings/oleObject131.bin"/><Relationship Id="rId450" Type="http://schemas.openxmlformats.org/officeDocument/2006/relationships/oleObject" Target="embeddings/oleObject202.bin"/><Relationship Id="rId506" Type="http://schemas.openxmlformats.org/officeDocument/2006/relationships/oleObject" Target="embeddings/oleObject227.bin"/><Relationship Id="rId38" Type="http://schemas.openxmlformats.org/officeDocument/2006/relationships/image" Target="media/image12.wmf"/><Relationship Id="rId103" Type="http://schemas.openxmlformats.org/officeDocument/2006/relationships/oleObject" Target="embeddings/oleObject40.bin"/><Relationship Id="rId310" Type="http://schemas.openxmlformats.org/officeDocument/2006/relationships/oleObject" Target="embeddings/oleObject143.bin"/><Relationship Id="rId492" Type="http://schemas.openxmlformats.org/officeDocument/2006/relationships/oleObject" Target="embeddings/oleObject220.bin"/><Relationship Id="rId548" Type="http://schemas.openxmlformats.org/officeDocument/2006/relationships/oleObject" Target="embeddings/oleObject248.bin"/><Relationship Id="rId91" Type="http://schemas.openxmlformats.org/officeDocument/2006/relationships/oleObject" Target="embeddings/oleObject35.bin"/><Relationship Id="rId145" Type="http://schemas.openxmlformats.org/officeDocument/2006/relationships/oleObject" Target="embeddings/oleObject61.bin"/><Relationship Id="rId187" Type="http://schemas.openxmlformats.org/officeDocument/2006/relationships/oleObject" Target="embeddings/oleObject82.bin"/><Relationship Id="rId352" Type="http://schemas.openxmlformats.org/officeDocument/2006/relationships/image" Target="media/image171.wmf"/><Relationship Id="rId394" Type="http://schemas.openxmlformats.org/officeDocument/2006/relationships/image" Target="media/image195.png"/><Relationship Id="rId408" Type="http://schemas.openxmlformats.org/officeDocument/2006/relationships/oleObject" Target="embeddings/oleObject184.bin"/><Relationship Id="rId615" Type="http://schemas.openxmlformats.org/officeDocument/2006/relationships/oleObject" Target="embeddings/oleObject277.bin"/><Relationship Id="rId212" Type="http://schemas.openxmlformats.org/officeDocument/2006/relationships/image" Target="media/image99.wmf"/><Relationship Id="rId254" Type="http://schemas.openxmlformats.org/officeDocument/2006/relationships/image" Target="media/image120.wmf"/><Relationship Id="rId657" Type="http://schemas.openxmlformats.org/officeDocument/2006/relationships/oleObject" Target="embeddings/oleObject295.bin"/><Relationship Id="rId49" Type="http://schemas.openxmlformats.org/officeDocument/2006/relationships/oleObject" Target="embeddings/oleObject16.bin"/><Relationship Id="rId114" Type="http://schemas.openxmlformats.org/officeDocument/2006/relationships/image" Target="media/image50.wmf"/><Relationship Id="rId296" Type="http://schemas.openxmlformats.org/officeDocument/2006/relationships/image" Target="media/image141.wmf"/><Relationship Id="rId461" Type="http://schemas.openxmlformats.org/officeDocument/2006/relationships/image" Target="media/image237.wmf"/><Relationship Id="rId517" Type="http://schemas.openxmlformats.org/officeDocument/2006/relationships/image" Target="media/image266.wmf"/><Relationship Id="rId559" Type="http://schemas.openxmlformats.org/officeDocument/2006/relationships/image" Target="media/image287.wmf"/><Relationship Id="rId60" Type="http://schemas.openxmlformats.org/officeDocument/2006/relationships/image" Target="media/image23.wmf"/><Relationship Id="rId156" Type="http://schemas.openxmlformats.org/officeDocument/2006/relationships/image" Target="media/image71.wmf"/><Relationship Id="rId198" Type="http://schemas.openxmlformats.org/officeDocument/2006/relationships/image" Target="media/image92.wmf"/><Relationship Id="rId321" Type="http://schemas.openxmlformats.org/officeDocument/2006/relationships/oleObject" Target="embeddings/oleObject148.bin"/><Relationship Id="rId363" Type="http://schemas.openxmlformats.org/officeDocument/2006/relationships/image" Target="media/image177.wmf"/><Relationship Id="rId419" Type="http://schemas.openxmlformats.org/officeDocument/2006/relationships/oleObject" Target="embeddings/oleObject188.bin"/><Relationship Id="rId570" Type="http://schemas.openxmlformats.org/officeDocument/2006/relationships/image" Target="media/image294.wmf"/><Relationship Id="rId626" Type="http://schemas.openxmlformats.org/officeDocument/2006/relationships/oleObject" Target="embeddings/oleObject282.bin"/><Relationship Id="rId223" Type="http://schemas.openxmlformats.org/officeDocument/2006/relationships/oleObject" Target="embeddings/oleObject100.bin"/><Relationship Id="rId430" Type="http://schemas.openxmlformats.org/officeDocument/2006/relationships/oleObject" Target="embeddings/oleObject193.bin"/><Relationship Id="rId668" Type="http://schemas.openxmlformats.org/officeDocument/2006/relationships/oleObject" Target="embeddings/oleObject300.bin"/><Relationship Id="rId18" Type="http://schemas.openxmlformats.org/officeDocument/2006/relationships/image" Target="media/image2.wmf"/><Relationship Id="rId265" Type="http://schemas.openxmlformats.org/officeDocument/2006/relationships/oleObject" Target="embeddings/oleObject121.bin"/><Relationship Id="rId472" Type="http://schemas.openxmlformats.org/officeDocument/2006/relationships/image" Target="media/image243.wmf"/><Relationship Id="rId528" Type="http://schemas.openxmlformats.org/officeDocument/2006/relationships/oleObject" Target="embeddings/oleObject238.bin"/><Relationship Id="rId125" Type="http://schemas.openxmlformats.org/officeDocument/2006/relationships/oleObject" Target="embeddings/oleObject51.bin"/><Relationship Id="rId167" Type="http://schemas.openxmlformats.org/officeDocument/2006/relationships/oleObject" Target="embeddings/oleObject72.bin"/><Relationship Id="rId332" Type="http://schemas.openxmlformats.org/officeDocument/2006/relationships/image" Target="media/image161.wmf"/><Relationship Id="rId374" Type="http://schemas.openxmlformats.org/officeDocument/2006/relationships/image" Target="media/image183.wmf"/><Relationship Id="rId581" Type="http://schemas.openxmlformats.org/officeDocument/2006/relationships/image" Target="media/image301.wmf"/><Relationship Id="rId71" Type="http://schemas.openxmlformats.org/officeDocument/2006/relationships/image" Target="media/image29.png"/><Relationship Id="rId92" Type="http://schemas.openxmlformats.org/officeDocument/2006/relationships/image" Target="media/image40.wmf"/><Relationship Id="rId213" Type="http://schemas.openxmlformats.org/officeDocument/2006/relationships/oleObject" Target="embeddings/oleObject95.bin"/><Relationship Id="rId234" Type="http://schemas.openxmlformats.org/officeDocument/2006/relationships/image" Target="media/image110.wmf"/><Relationship Id="rId420" Type="http://schemas.openxmlformats.org/officeDocument/2006/relationships/image" Target="media/image213.wmf"/><Relationship Id="rId616" Type="http://schemas.openxmlformats.org/officeDocument/2006/relationships/image" Target="media/image320.wmf"/><Relationship Id="rId637" Type="http://schemas.openxmlformats.org/officeDocument/2006/relationships/image" Target="media/image332.wmf"/><Relationship Id="rId658" Type="http://schemas.openxmlformats.org/officeDocument/2006/relationships/image" Target="media/image344.png"/><Relationship Id="rId679" Type="http://schemas.openxmlformats.org/officeDocument/2006/relationships/hyperlink" Target="http://www.astrosurf.com/buil/d70v10d/eval.htm" TargetMode="External"/><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16.bin"/><Relationship Id="rId276" Type="http://schemas.openxmlformats.org/officeDocument/2006/relationships/image" Target="media/image131.wmf"/><Relationship Id="rId297" Type="http://schemas.openxmlformats.org/officeDocument/2006/relationships/oleObject" Target="embeddings/oleObject137.bin"/><Relationship Id="rId441" Type="http://schemas.openxmlformats.org/officeDocument/2006/relationships/image" Target="media/image225.wmf"/><Relationship Id="rId462" Type="http://schemas.openxmlformats.org/officeDocument/2006/relationships/oleObject" Target="embeddings/oleObject206.bin"/><Relationship Id="rId483" Type="http://schemas.openxmlformats.org/officeDocument/2006/relationships/image" Target="media/image249.wmf"/><Relationship Id="rId518" Type="http://schemas.openxmlformats.org/officeDocument/2006/relationships/oleObject" Target="embeddings/oleObject233.bin"/><Relationship Id="rId539" Type="http://schemas.openxmlformats.org/officeDocument/2006/relationships/image" Target="media/image277.wmf"/><Relationship Id="rId40" Type="http://schemas.openxmlformats.org/officeDocument/2006/relationships/image" Target="media/image13.wmf"/><Relationship Id="rId115" Type="http://schemas.openxmlformats.org/officeDocument/2006/relationships/oleObject" Target="embeddings/oleObject46.bin"/><Relationship Id="rId136" Type="http://schemas.openxmlformats.org/officeDocument/2006/relationships/image" Target="media/image61.wmf"/><Relationship Id="rId157" Type="http://schemas.openxmlformats.org/officeDocument/2006/relationships/oleObject" Target="embeddings/oleObject67.bin"/><Relationship Id="rId178" Type="http://schemas.openxmlformats.org/officeDocument/2006/relationships/image" Target="media/image82.wmf"/><Relationship Id="rId301" Type="http://schemas.openxmlformats.org/officeDocument/2006/relationships/oleObject" Target="embeddings/oleObject139.bin"/><Relationship Id="rId322" Type="http://schemas.openxmlformats.org/officeDocument/2006/relationships/image" Target="media/image155.wmf"/><Relationship Id="rId343" Type="http://schemas.openxmlformats.org/officeDocument/2006/relationships/oleObject" Target="embeddings/oleObject158.bin"/><Relationship Id="rId364" Type="http://schemas.openxmlformats.org/officeDocument/2006/relationships/oleObject" Target="embeddings/oleObject168.bin"/><Relationship Id="rId550" Type="http://schemas.openxmlformats.org/officeDocument/2006/relationships/oleObject" Target="embeddings/oleObject249.bin"/><Relationship Id="rId61" Type="http://schemas.openxmlformats.org/officeDocument/2006/relationships/oleObject" Target="embeddings/oleObject22.bin"/><Relationship Id="rId82" Type="http://schemas.openxmlformats.org/officeDocument/2006/relationships/oleObject" Target="embeddings/oleObject31.bin"/><Relationship Id="rId199" Type="http://schemas.openxmlformats.org/officeDocument/2006/relationships/oleObject" Target="embeddings/oleObject88.bin"/><Relationship Id="rId203" Type="http://schemas.openxmlformats.org/officeDocument/2006/relationships/oleObject" Target="embeddings/oleObject90.bin"/><Relationship Id="rId385" Type="http://schemas.openxmlformats.org/officeDocument/2006/relationships/oleObject" Target="embeddings/oleObject178.bin"/><Relationship Id="rId571" Type="http://schemas.openxmlformats.org/officeDocument/2006/relationships/oleObject" Target="embeddings/oleObject258.bin"/><Relationship Id="rId592" Type="http://schemas.openxmlformats.org/officeDocument/2006/relationships/oleObject" Target="embeddings/oleObject267.bin"/><Relationship Id="rId606" Type="http://schemas.openxmlformats.org/officeDocument/2006/relationships/image" Target="media/image314.wmf"/><Relationship Id="rId627" Type="http://schemas.openxmlformats.org/officeDocument/2006/relationships/image" Target="media/image326.wmf"/><Relationship Id="rId648" Type="http://schemas.openxmlformats.org/officeDocument/2006/relationships/image" Target="media/image339.wmf"/><Relationship Id="rId669" Type="http://schemas.openxmlformats.org/officeDocument/2006/relationships/image" Target="media/image350.wmf"/><Relationship Id="rId19" Type="http://schemas.openxmlformats.org/officeDocument/2006/relationships/oleObject" Target="embeddings/oleObject1.bin"/><Relationship Id="rId224" Type="http://schemas.openxmlformats.org/officeDocument/2006/relationships/image" Target="media/image105.wmf"/><Relationship Id="rId245" Type="http://schemas.openxmlformats.org/officeDocument/2006/relationships/oleObject" Target="embeddings/oleObject111.bin"/><Relationship Id="rId266" Type="http://schemas.openxmlformats.org/officeDocument/2006/relationships/image" Target="media/image126.wmf"/><Relationship Id="rId287" Type="http://schemas.openxmlformats.org/officeDocument/2006/relationships/oleObject" Target="embeddings/oleObject132.bin"/><Relationship Id="rId410" Type="http://schemas.openxmlformats.org/officeDocument/2006/relationships/image" Target="media/image207.emf"/><Relationship Id="rId431" Type="http://schemas.openxmlformats.org/officeDocument/2006/relationships/image" Target="media/image219.emf"/><Relationship Id="rId452" Type="http://schemas.openxmlformats.org/officeDocument/2006/relationships/oleObject" Target="embeddings/oleObject203.bin"/><Relationship Id="rId473" Type="http://schemas.openxmlformats.org/officeDocument/2006/relationships/oleObject" Target="embeddings/oleObject211.bin"/><Relationship Id="rId494" Type="http://schemas.openxmlformats.org/officeDocument/2006/relationships/oleObject" Target="embeddings/oleObject221.bin"/><Relationship Id="rId508" Type="http://schemas.openxmlformats.org/officeDocument/2006/relationships/oleObject" Target="embeddings/oleObject228.bin"/><Relationship Id="rId529" Type="http://schemas.openxmlformats.org/officeDocument/2006/relationships/image" Target="media/image272.wmf"/><Relationship Id="rId680" Type="http://schemas.openxmlformats.org/officeDocument/2006/relationships/fontTable" Target="fontTable.xml"/><Relationship Id="rId30" Type="http://schemas.openxmlformats.org/officeDocument/2006/relationships/image" Target="media/image8.wmf"/><Relationship Id="rId105" Type="http://schemas.openxmlformats.org/officeDocument/2006/relationships/oleObject" Target="embeddings/oleObject41.bin"/><Relationship Id="rId126" Type="http://schemas.openxmlformats.org/officeDocument/2006/relationships/image" Target="media/image56.wmf"/><Relationship Id="rId147" Type="http://schemas.openxmlformats.org/officeDocument/2006/relationships/oleObject" Target="embeddings/oleObject62.bin"/><Relationship Id="rId168" Type="http://schemas.openxmlformats.org/officeDocument/2006/relationships/image" Target="media/image77.wmf"/><Relationship Id="rId312" Type="http://schemas.openxmlformats.org/officeDocument/2006/relationships/oleObject" Target="embeddings/oleObject144.bin"/><Relationship Id="rId333" Type="http://schemas.openxmlformats.org/officeDocument/2006/relationships/oleObject" Target="embeddings/oleObject153.bin"/><Relationship Id="rId354" Type="http://schemas.openxmlformats.org/officeDocument/2006/relationships/image" Target="media/image172.wmf"/><Relationship Id="rId540" Type="http://schemas.openxmlformats.org/officeDocument/2006/relationships/oleObject" Target="embeddings/oleObject244.bin"/><Relationship Id="rId51" Type="http://schemas.openxmlformats.org/officeDocument/2006/relationships/oleObject" Target="embeddings/oleObject17.bin"/><Relationship Id="rId72" Type="http://schemas.openxmlformats.org/officeDocument/2006/relationships/image" Target="media/image30.wmf"/><Relationship Id="rId93" Type="http://schemas.openxmlformats.org/officeDocument/2006/relationships/oleObject" Target="embeddings/oleObject36.bin"/><Relationship Id="rId189" Type="http://schemas.openxmlformats.org/officeDocument/2006/relationships/oleObject" Target="embeddings/oleObject83.bin"/><Relationship Id="rId375" Type="http://schemas.openxmlformats.org/officeDocument/2006/relationships/oleObject" Target="embeddings/oleObject173.bin"/><Relationship Id="rId396" Type="http://schemas.openxmlformats.org/officeDocument/2006/relationships/image" Target="media/image197.png"/><Relationship Id="rId561" Type="http://schemas.openxmlformats.org/officeDocument/2006/relationships/image" Target="media/image288.png"/><Relationship Id="rId582" Type="http://schemas.openxmlformats.org/officeDocument/2006/relationships/oleObject" Target="embeddings/oleObject262.bin"/><Relationship Id="rId617" Type="http://schemas.openxmlformats.org/officeDocument/2006/relationships/oleObject" Target="embeddings/oleObject278.bin"/><Relationship Id="rId638" Type="http://schemas.openxmlformats.org/officeDocument/2006/relationships/oleObject" Target="embeddings/oleObject287.bin"/><Relationship Id="rId659" Type="http://schemas.openxmlformats.org/officeDocument/2006/relationships/image" Target="media/image345.wmf"/><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oleObject" Target="embeddings/oleObject106.bin"/><Relationship Id="rId256" Type="http://schemas.openxmlformats.org/officeDocument/2006/relationships/image" Target="media/image121.wmf"/><Relationship Id="rId277" Type="http://schemas.openxmlformats.org/officeDocument/2006/relationships/oleObject" Target="embeddings/oleObject127.bin"/><Relationship Id="rId298" Type="http://schemas.openxmlformats.org/officeDocument/2006/relationships/image" Target="media/image142.wmf"/><Relationship Id="rId400" Type="http://schemas.openxmlformats.org/officeDocument/2006/relationships/oleObject" Target="embeddings/oleObject181.bin"/><Relationship Id="rId421" Type="http://schemas.openxmlformats.org/officeDocument/2006/relationships/oleObject" Target="embeddings/oleObject189.bin"/><Relationship Id="rId442" Type="http://schemas.openxmlformats.org/officeDocument/2006/relationships/oleObject" Target="embeddings/oleObject198.bin"/><Relationship Id="rId463" Type="http://schemas.openxmlformats.org/officeDocument/2006/relationships/image" Target="media/image238.png"/><Relationship Id="rId484" Type="http://schemas.openxmlformats.org/officeDocument/2006/relationships/oleObject" Target="embeddings/oleObject216.bin"/><Relationship Id="rId519" Type="http://schemas.openxmlformats.org/officeDocument/2006/relationships/image" Target="media/image267.wmf"/><Relationship Id="rId670" Type="http://schemas.openxmlformats.org/officeDocument/2006/relationships/oleObject" Target="embeddings/oleObject301.bin"/><Relationship Id="rId116" Type="http://schemas.openxmlformats.org/officeDocument/2006/relationships/image" Target="media/image51.wmf"/><Relationship Id="rId137" Type="http://schemas.openxmlformats.org/officeDocument/2006/relationships/oleObject" Target="embeddings/oleObject57.bin"/><Relationship Id="rId158" Type="http://schemas.openxmlformats.org/officeDocument/2006/relationships/image" Target="media/image72.wmf"/><Relationship Id="rId302" Type="http://schemas.openxmlformats.org/officeDocument/2006/relationships/image" Target="media/image144.png"/><Relationship Id="rId323" Type="http://schemas.openxmlformats.org/officeDocument/2006/relationships/oleObject" Target="embeddings/oleObject149.bin"/><Relationship Id="rId344" Type="http://schemas.openxmlformats.org/officeDocument/2006/relationships/image" Target="media/image167.wmf"/><Relationship Id="rId530" Type="http://schemas.openxmlformats.org/officeDocument/2006/relationships/oleObject" Target="embeddings/oleObject239.bin"/><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image" Target="media/image35.wmf"/><Relationship Id="rId179" Type="http://schemas.openxmlformats.org/officeDocument/2006/relationships/oleObject" Target="embeddings/oleObject78.bin"/><Relationship Id="rId365" Type="http://schemas.openxmlformats.org/officeDocument/2006/relationships/image" Target="media/image178.wmf"/><Relationship Id="rId386" Type="http://schemas.openxmlformats.org/officeDocument/2006/relationships/image" Target="media/image189.wmf"/><Relationship Id="rId551" Type="http://schemas.openxmlformats.org/officeDocument/2006/relationships/image" Target="media/image283.wmf"/><Relationship Id="rId572" Type="http://schemas.openxmlformats.org/officeDocument/2006/relationships/image" Target="media/image295.wmf"/><Relationship Id="rId593" Type="http://schemas.openxmlformats.org/officeDocument/2006/relationships/image" Target="media/image307.wmf"/><Relationship Id="rId607" Type="http://schemas.openxmlformats.org/officeDocument/2006/relationships/oleObject" Target="embeddings/oleObject274.bin"/><Relationship Id="rId628" Type="http://schemas.openxmlformats.org/officeDocument/2006/relationships/oleObject" Target="embeddings/oleObject283.bin"/><Relationship Id="rId649" Type="http://schemas.openxmlformats.org/officeDocument/2006/relationships/oleObject" Target="embeddings/oleObject291.bin"/><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oleObject" Target="embeddings/oleObject101.bin"/><Relationship Id="rId246" Type="http://schemas.openxmlformats.org/officeDocument/2006/relationships/image" Target="media/image116.wmf"/><Relationship Id="rId267" Type="http://schemas.openxmlformats.org/officeDocument/2006/relationships/oleObject" Target="embeddings/oleObject122.bin"/><Relationship Id="rId288" Type="http://schemas.openxmlformats.org/officeDocument/2006/relationships/image" Target="media/image137.wmf"/><Relationship Id="rId411" Type="http://schemas.openxmlformats.org/officeDocument/2006/relationships/image" Target="media/image208.wmf"/><Relationship Id="rId432" Type="http://schemas.openxmlformats.org/officeDocument/2006/relationships/image" Target="media/image220.emf"/><Relationship Id="rId453" Type="http://schemas.openxmlformats.org/officeDocument/2006/relationships/image" Target="media/image231.png"/><Relationship Id="rId474" Type="http://schemas.openxmlformats.org/officeDocument/2006/relationships/image" Target="media/image244.png"/><Relationship Id="rId509" Type="http://schemas.openxmlformats.org/officeDocument/2006/relationships/image" Target="media/image262.wmf"/><Relationship Id="rId660" Type="http://schemas.openxmlformats.org/officeDocument/2006/relationships/oleObject" Target="embeddings/oleObject296.bin"/><Relationship Id="rId106" Type="http://schemas.openxmlformats.org/officeDocument/2006/relationships/image" Target="media/image46.wmf"/><Relationship Id="rId127" Type="http://schemas.openxmlformats.org/officeDocument/2006/relationships/oleObject" Target="embeddings/oleObject52.bin"/><Relationship Id="rId313" Type="http://schemas.openxmlformats.org/officeDocument/2006/relationships/image" Target="media/image150.wmf"/><Relationship Id="rId495" Type="http://schemas.openxmlformats.org/officeDocument/2006/relationships/image" Target="media/image255.wmf"/><Relationship Id="rId681"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oleObject" Target="embeddings/oleObject27.bin"/><Relationship Id="rId94" Type="http://schemas.openxmlformats.org/officeDocument/2006/relationships/image" Target="media/image41.wmf"/><Relationship Id="rId148" Type="http://schemas.openxmlformats.org/officeDocument/2006/relationships/image" Target="media/image67.wmf"/><Relationship Id="rId169" Type="http://schemas.openxmlformats.org/officeDocument/2006/relationships/oleObject" Target="embeddings/oleObject73.bin"/><Relationship Id="rId334" Type="http://schemas.openxmlformats.org/officeDocument/2006/relationships/image" Target="media/image162.wmf"/><Relationship Id="rId355" Type="http://schemas.openxmlformats.org/officeDocument/2006/relationships/oleObject" Target="embeddings/oleObject164.bin"/><Relationship Id="rId376" Type="http://schemas.openxmlformats.org/officeDocument/2006/relationships/image" Target="media/image184.wmf"/><Relationship Id="rId397" Type="http://schemas.openxmlformats.org/officeDocument/2006/relationships/image" Target="media/image198.png"/><Relationship Id="rId520" Type="http://schemas.openxmlformats.org/officeDocument/2006/relationships/oleObject" Target="embeddings/oleObject234.bin"/><Relationship Id="rId541" Type="http://schemas.openxmlformats.org/officeDocument/2006/relationships/image" Target="media/image278.wmf"/><Relationship Id="rId562" Type="http://schemas.openxmlformats.org/officeDocument/2006/relationships/image" Target="media/image289.png"/><Relationship Id="rId583" Type="http://schemas.openxmlformats.org/officeDocument/2006/relationships/image" Target="media/image302.wmf"/><Relationship Id="rId618" Type="http://schemas.openxmlformats.org/officeDocument/2006/relationships/image" Target="media/image321.wmf"/><Relationship Id="rId639" Type="http://schemas.openxmlformats.org/officeDocument/2006/relationships/image" Target="media/image333.png"/><Relationship Id="rId4" Type="http://schemas.microsoft.com/office/2007/relationships/stylesWithEffects" Target="stylesWithEffects.xml"/><Relationship Id="rId180" Type="http://schemas.openxmlformats.org/officeDocument/2006/relationships/image" Target="media/image83.wmf"/><Relationship Id="rId215" Type="http://schemas.openxmlformats.org/officeDocument/2006/relationships/oleObject" Target="embeddings/oleObject96.bin"/><Relationship Id="rId236" Type="http://schemas.openxmlformats.org/officeDocument/2006/relationships/image" Target="media/image111.wmf"/><Relationship Id="rId257" Type="http://schemas.openxmlformats.org/officeDocument/2006/relationships/oleObject" Target="embeddings/oleObject117.bin"/><Relationship Id="rId278" Type="http://schemas.openxmlformats.org/officeDocument/2006/relationships/image" Target="media/image132.wmf"/><Relationship Id="rId401" Type="http://schemas.openxmlformats.org/officeDocument/2006/relationships/image" Target="media/image201.emf"/><Relationship Id="rId422" Type="http://schemas.openxmlformats.org/officeDocument/2006/relationships/image" Target="media/image214.wmf"/><Relationship Id="rId443" Type="http://schemas.openxmlformats.org/officeDocument/2006/relationships/image" Target="media/image226.wmf"/><Relationship Id="rId464" Type="http://schemas.openxmlformats.org/officeDocument/2006/relationships/image" Target="media/image239.wmf"/><Relationship Id="rId650" Type="http://schemas.openxmlformats.org/officeDocument/2006/relationships/image" Target="media/image340.wmf"/><Relationship Id="rId303" Type="http://schemas.openxmlformats.org/officeDocument/2006/relationships/image" Target="media/image145.wmf"/><Relationship Id="rId485" Type="http://schemas.openxmlformats.org/officeDocument/2006/relationships/image" Target="media/image250.wmf"/><Relationship Id="rId42" Type="http://schemas.openxmlformats.org/officeDocument/2006/relationships/image" Target="media/image14.wmf"/><Relationship Id="rId84" Type="http://schemas.openxmlformats.org/officeDocument/2006/relationships/oleObject" Target="embeddings/oleObject32.bin"/><Relationship Id="rId138" Type="http://schemas.openxmlformats.org/officeDocument/2006/relationships/image" Target="media/image62.wmf"/><Relationship Id="rId345" Type="http://schemas.openxmlformats.org/officeDocument/2006/relationships/oleObject" Target="embeddings/oleObject159.bin"/><Relationship Id="rId387" Type="http://schemas.openxmlformats.org/officeDocument/2006/relationships/oleObject" Target="embeddings/oleObject179.bin"/><Relationship Id="rId510" Type="http://schemas.openxmlformats.org/officeDocument/2006/relationships/oleObject" Target="embeddings/oleObject229.bin"/><Relationship Id="rId552" Type="http://schemas.openxmlformats.org/officeDocument/2006/relationships/oleObject" Target="embeddings/oleObject250.bin"/><Relationship Id="rId594" Type="http://schemas.openxmlformats.org/officeDocument/2006/relationships/oleObject" Target="embeddings/oleObject268.bin"/><Relationship Id="rId608" Type="http://schemas.openxmlformats.org/officeDocument/2006/relationships/image" Target="media/image315.png"/><Relationship Id="rId191" Type="http://schemas.openxmlformats.org/officeDocument/2006/relationships/oleObject" Target="embeddings/oleObject84.bin"/><Relationship Id="rId205" Type="http://schemas.openxmlformats.org/officeDocument/2006/relationships/oleObject" Target="embeddings/oleObject91.bin"/><Relationship Id="rId247" Type="http://schemas.openxmlformats.org/officeDocument/2006/relationships/oleObject" Target="embeddings/oleObject112.bin"/><Relationship Id="rId412" Type="http://schemas.openxmlformats.org/officeDocument/2006/relationships/oleObject" Target="embeddings/oleObject185.bin"/><Relationship Id="rId107" Type="http://schemas.openxmlformats.org/officeDocument/2006/relationships/oleObject" Target="embeddings/oleObject42.bin"/><Relationship Id="rId289" Type="http://schemas.openxmlformats.org/officeDocument/2006/relationships/oleObject" Target="embeddings/oleObject133.bin"/><Relationship Id="rId454" Type="http://schemas.openxmlformats.org/officeDocument/2006/relationships/image" Target="media/image232.png"/><Relationship Id="rId496" Type="http://schemas.openxmlformats.org/officeDocument/2006/relationships/oleObject" Target="embeddings/oleObject222.bin"/><Relationship Id="rId661" Type="http://schemas.openxmlformats.org/officeDocument/2006/relationships/image" Target="media/image346.wmf"/><Relationship Id="rId11" Type="http://schemas.openxmlformats.org/officeDocument/2006/relationships/footer" Target="footer1.xml"/><Relationship Id="rId53" Type="http://schemas.openxmlformats.org/officeDocument/2006/relationships/oleObject" Target="embeddings/oleObject18.bin"/><Relationship Id="rId149" Type="http://schemas.openxmlformats.org/officeDocument/2006/relationships/oleObject" Target="embeddings/oleObject63.bin"/><Relationship Id="rId314" Type="http://schemas.openxmlformats.org/officeDocument/2006/relationships/oleObject" Target="embeddings/oleObject145.bin"/><Relationship Id="rId356" Type="http://schemas.openxmlformats.org/officeDocument/2006/relationships/image" Target="media/image173.wmf"/><Relationship Id="rId398" Type="http://schemas.openxmlformats.org/officeDocument/2006/relationships/image" Target="media/image199.png"/><Relationship Id="rId521" Type="http://schemas.openxmlformats.org/officeDocument/2006/relationships/image" Target="media/image268.wmf"/><Relationship Id="rId563" Type="http://schemas.openxmlformats.org/officeDocument/2006/relationships/image" Target="media/image290.png"/><Relationship Id="rId619" Type="http://schemas.openxmlformats.org/officeDocument/2006/relationships/oleObject" Target="embeddings/oleObject279.bin"/><Relationship Id="rId95" Type="http://schemas.openxmlformats.org/officeDocument/2006/relationships/oleObject" Target="embeddings/oleObject37.bin"/><Relationship Id="rId160" Type="http://schemas.openxmlformats.org/officeDocument/2006/relationships/image" Target="media/image73.wmf"/><Relationship Id="rId216" Type="http://schemas.openxmlformats.org/officeDocument/2006/relationships/image" Target="media/image101.wmf"/><Relationship Id="rId423" Type="http://schemas.openxmlformats.org/officeDocument/2006/relationships/oleObject" Target="embeddings/oleObject190.bin"/><Relationship Id="rId258" Type="http://schemas.openxmlformats.org/officeDocument/2006/relationships/image" Target="media/image122.wmf"/><Relationship Id="rId465" Type="http://schemas.openxmlformats.org/officeDocument/2006/relationships/oleObject" Target="embeddings/oleObject207.bin"/><Relationship Id="rId630" Type="http://schemas.openxmlformats.org/officeDocument/2006/relationships/oleObject" Target="embeddings/oleObject284.bin"/><Relationship Id="rId672" Type="http://schemas.openxmlformats.org/officeDocument/2006/relationships/image" Target="media/image352.wmf"/><Relationship Id="rId22" Type="http://schemas.openxmlformats.org/officeDocument/2006/relationships/image" Target="media/image4.wmf"/><Relationship Id="rId64" Type="http://schemas.openxmlformats.org/officeDocument/2006/relationships/image" Target="media/image25.wmf"/><Relationship Id="rId118" Type="http://schemas.openxmlformats.org/officeDocument/2006/relationships/image" Target="media/image52.wmf"/><Relationship Id="rId325" Type="http://schemas.openxmlformats.org/officeDocument/2006/relationships/image" Target="media/image157.png"/><Relationship Id="rId367" Type="http://schemas.openxmlformats.org/officeDocument/2006/relationships/image" Target="media/image179.wmf"/><Relationship Id="rId532" Type="http://schemas.openxmlformats.org/officeDocument/2006/relationships/oleObject" Target="embeddings/oleObject240.bin"/><Relationship Id="rId574" Type="http://schemas.openxmlformats.org/officeDocument/2006/relationships/image" Target="media/image296.wmf"/><Relationship Id="rId171" Type="http://schemas.openxmlformats.org/officeDocument/2006/relationships/oleObject" Target="embeddings/oleObject74.bin"/><Relationship Id="rId227" Type="http://schemas.openxmlformats.org/officeDocument/2006/relationships/oleObject" Target="embeddings/oleObject102.bin"/><Relationship Id="rId269" Type="http://schemas.openxmlformats.org/officeDocument/2006/relationships/oleObject" Target="embeddings/oleObject123.bin"/><Relationship Id="rId434" Type="http://schemas.openxmlformats.org/officeDocument/2006/relationships/oleObject" Target="embeddings/oleObject194.bin"/><Relationship Id="rId476" Type="http://schemas.openxmlformats.org/officeDocument/2006/relationships/oleObject" Target="embeddings/oleObject212.bin"/><Relationship Id="rId641" Type="http://schemas.openxmlformats.org/officeDocument/2006/relationships/oleObject" Target="embeddings/oleObject288.bin"/><Relationship Id="rId33" Type="http://schemas.openxmlformats.org/officeDocument/2006/relationships/oleObject" Target="embeddings/oleObject8.bin"/><Relationship Id="rId129" Type="http://schemas.openxmlformats.org/officeDocument/2006/relationships/oleObject" Target="embeddings/oleObject53.bin"/><Relationship Id="rId280" Type="http://schemas.openxmlformats.org/officeDocument/2006/relationships/image" Target="media/image133.wmf"/><Relationship Id="rId336" Type="http://schemas.openxmlformats.org/officeDocument/2006/relationships/image" Target="media/image163.wmf"/><Relationship Id="rId501" Type="http://schemas.openxmlformats.org/officeDocument/2006/relationships/image" Target="media/image258.wmf"/><Relationship Id="rId543" Type="http://schemas.openxmlformats.org/officeDocument/2006/relationships/image" Target="media/image279.wmf"/><Relationship Id="rId75" Type="http://schemas.openxmlformats.org/officeDocument/2006/relationships/oleObject" Target="embeddings/oleObject28.bin"/><Relationship Id="rId140" Type="http://schemas.openxmlformats.org/officeDocument/2006/relationships/image" Target="media/image63.wmf"/><Relationship Id="rId182" Type="http://schemas.openxmlformats.org/officeDocument/2006/relationships/image" Target="media/image84.wmf"/><Relationship Id="rId378" Type="http://schemas.openxmlformats.org/officeDocument/2006/relationships/image" Target="media/image185.wmf"/><Relationship Id="rId403" Type="http://schemas.openxmlformats.org/officeDocument/2006/relationships/image" Target="media/image203.wmf"/><Relationship Id="rId585" Type="http://schemas.openxmlformats.org/officeDocument/2006/relationships/image" Target="media/image303.wmf"/><Relationship Id="rId6" Type="http://schemas.openxmlformats.org/officeDocument/2006/relationships/webSettings" Target="webSettings.xml"/><Relationship Id="rId238" Type="http://schemas.openxmlformats.org/officeDocument/2006/relationships/image" Target="media/image112.wmf"/><Relationship Id="rId445" Type="http://schemas.openxmlformats.org/officeDocument/2006/relationships/image" Target="media/image227.wmf"/><Relationship Id="rId487" Type="http://schemas.openxmlformats.org/officeDocument/2006/relationships/image" Target="media/image251.wmf"/><Relationship Id="rId610" Type="http://schemas.openxmlformats.org/officeDocument/2006/relationships/oleObject" Target="embeddings/oleObject275.bin"/><Relationship Id="rId652" Type="http://schemas.openxmlformats.org/officeDocument/2006/relationships/image" Target="media/image341.wmf"/><Relationship Id="rId291" Type="http://schemas.openxmlformats.org/officeDocument/2006/relationships/oleObject" Target="embeddings/oleObject134.bin"/><Relationship Id="rId305" Type="http://schemas.openxmlformats.org/officeDocument/2006/relationships/image" Target="media/image146.wmf"/><Relationship Id="rId347" Type="http://schemas.openxmlformats.org/officeDocument/2006/relationships/oleObject" Target="embeddings/oleObject160.bin"/><Relationship Id="rId512" Type="http://schemas.openxmlformats.org/officeDocument/2006/relationships/oleObject" Target="embeddings/oleObject230.bin"/><Relationship Id="rId44" Type="http://schemas.openxmlformats.org/officeDocument/2006/relationships/image" Target="media/image15.wmf"/><Relationship Id="rId86" Type="http://schemas.openxmlformats.org/officeDocument/2006/relationships/oleObject" Target="embeddings/oleObject33.bin"/><Relationship Id="rId151" Type="http://schemas.openxmlformats.org/officeDocument/2006/relationships/oleObject" Target="embeddings/oleObject64.bin"/><Relationship Id="rId389" Type="http://schemas.openxmlformats.org/officeDocument/2006/relationships/oleObject" Target="embeddings/oleObject180.bin"/><Relationship Id="rId554" Type="http://schemas.openxmlformats.org/officeDocument/2006/relationships/oleObject" Target="embeddings/oleObject251.bin"/><Relationship Id="rId596" Type="http://schemas.openxmlformats.org/officeDocument/2006/relationships/oleObject" Target="embeddings/oleObject269.bin"/><Relationship Id="rId193" Type="http://schemas.openxmlformats.org/officeDocument/2006/relationships/oleObject" Target="embeddings/oleObject85.bin"/><Relationship Id="rId207" Type="http://schemas.openxmlformats.org/officeDocument/2006/relationships/oleObject" Target="embeddings/oleObject92.bin"/><Relationship Id="rId249" Type="http://schemas.openxmlformats.org/officeDocument/2006/relationships/oleObject" Target="embeddings/oleObject113.bin"/><Relationship Id="rId414" Type="http://schemas.openxmlformats.org/officeDocument/2006/relationships/image" Target="media/image210.wmf"/><Relationship Id="rId456" Type="http://schemas.openxmlformats.org/officeDocument/2006/relationships/image" Target="media/image234.png"/><Relationship Id="rId498" Type="http://schemas.openxmlformats.org/officeDocument/2006/relationships/oleObject" Target="embeddings/oleObject223.bin"/><Relationship Id="rId621" Type="http://schemas.openxmlformats.org/officeDocument/2006/relationships/image" Target="media/image323.wmf"/><Relationship Id="rId663" Type="http://schemas.openxmlformats.org/officeDocument/2006/relationships/image" Target="media/image347.wmf"/><Relationship Id="rId13" Type="http://schemas.openxmlformats.org/officeDocument/2006/relationships/header" Target="header2.xml"/><Relationship Id="rId109" Type="http://schemas.openxmlformats.org/officeDocument/2006/relationships/oleObject" Target="embeddings/oleObject43.bin"/><Relationship Id="rId260" Type="http://schemas.openxmlformats.org/officeDocument/2006/relationships/image" Target="media/image123.wmf"/><Relationship Id="rId316" Type="http://schemas.openxmlformats.org/officeDocument/2006/relationships/oleObject" Target="embeddings/oleObject146.bin"/><Relationship Id="rId523" Type="http://schemas.openxmlformats.org/officeDocument/2006/relationships/image" Target="media/image269.wmf"/><Relationship Id="rId55" Type="http://schemas.openxmlformats.org/officeDocument/2006/relationships/oleObject" Target="embeddings/oleObject19.bin"/><Relationship Id="rId97" Type="http://schemas.openxmlformats.org/officeDocument/2006/relationships/oleObject" Target="embeddings/oleObject38.bin"/><Relationship Id="rId120" Type="http://schemas.openxmlformats.org/officeDocument/2006/relationships/image" Target="media/image53.wmf"/><Relationship Id="rId358" Type="http://schemas.openxmlformats.org/officeDocument/2006/relationships/image" Target="media/image174.wmf"/><Relationship Id="rId565" Type="http://schemas.openxmlformats.org/officeDocument/2006/relationships/oleObject" Target="embeddings/oleObject255.bin"/><Relationship Id="rId162" Type="http://schemas.openxmlformats.org/officeDocument/2006/relationships/image" Target="media/image74.wmf"/><Relationship Id="rId218" Type="http://schemas.openxmlformats.org/officeDocument/2006/relationships/image" Target="media/image102.wmf"/><Relationship Id="rId425" Type="http://schemas.openxmlformats.org/officeDocument/2006/relationships/oleObject" Target="embeddings/oleObject191.bin"/><Relationship Id="rId467" Type="http://schemas.openxmlformats.org/officeDocument/2006/relationships/oleObject" Target="embeddings/oleObject208.bin"/><Relationship Id="rId632" Type="http://schemas.openxmlformats.org/officeDocument/2006/relationships/image" Target="media/image329.wmf"/><Relationship Id="rId271" Type="http://schemas.openxmlformats.org/officeDocument/2006/relationships/oleObject" Target="embeddings/oleObject124.bin"/><Relationship Id="rId674" Type="http://schemas.openxmlformats.org/officeDocument/2006/relationships/image" Target="media/image353.wmf"/><Relationship Id="rId24" Type="http://schemas.openxmlformats.org/officeDocument/2006/relationships/image" Target="media/image5.wmf"/><Relationship Id="rId66" Type="http://schemas.openxmlformats.org/officeDocument/2006/relationships/image" Target="media/image26.wmf"/><Relationship Id="rId131" Type="http://schemas.openxmlformats.org/officeDocument/2006/relationships/oleObject" Target="embeddings/oleObject54.bin"/><Relationship Id="rId327" Type="http://schemas.openxmlformats.org/officeDocument/2006/relationships/oleObject" Target="embeddings/oleObject150.bin"/><Relationship Id="rId369" Type="http://schemas.openxmlformats.org/officeDocument/2006/relationships/image" Target="media/image180.wmf"/><Relationship Id="rId534" Type="http://schemas.openxmlformats.org/officeDocument/2006/relationships/oleObject" Target="embeddings/oleObject241.bin"/><Relationship Id="rId576" Type="http://schemas.openxmlformats.org/officeDocument/2006/relationships/image" Target="media/image297.png"/><Relationship Id="rId173" Type="http://schemas.openxmlformats.org/officeDocument/2006/relationships/oleObject" Target="embeddings/oleObject75.bin"/><Relationship Id="rId229" Type="http://schemas.openxmlformats.org/officeDocument/2006/relationships/oleObject" Target="embeddings/oleObject103.bin"/><Relationship Id="rId380" Type="http://schemas.openxmlformats.org/officeDocument/2006/relationships/image" Target="media/image186.wmf"/><Relationship Id="rId436" Type="http://schemas.openxmlformats.org/officeDocument/2006/relationships/oleObject" Target="embeddings/oleObject195.bin"/><Relationship Id="rId601" Type="http://schemas.openxmlformats.org/officeDocument/2006/relationships/image" Target="media/image311.wmf"/><Relationship Id="rId643" Type="http://schemas.openxmlformats.org/officeDocument/2006/relationships/oleObject" Target="embeddings/oleObject289.bin"/><Relationship Id="rId240" Type="http://schemas.openxmlformats.org/officeDocument/2006/relationships/image" Target="media/image113.wmf"/><Relationship Id="rId478" Type="http://schemas.openxmlformats.org/officeDocument/2006/relationships/oleObject" Target="embeddings/oleObject213.bin"/><Relationship Id="rId35" Type="http://schemas.openxmlformats.org/officeDocument/2006/relationships/oleObject" Target="embeddings/oleObject9.bin"/><Relationship Id="rId77" Type="http://schemas.openxmlformats.org/officeDocument/2006/relationships/image" Target="media/image32.wmf"/><Relationship Id="rId100" Type="http://schemas.openxmlformats.org/officeDocument/2006/relationships/image" Target="media/image43.wmf"/><Relationship Id="rId282" Type="http://schemas.openxmlformats.org/officeDocument/2006/relationships/image" Target="media/image134.wmf"/><Relationship Id="rId338" Type="http://schemas.openxmlformats.org/officeDocument/2006/relationships/image" Target="media/image164.wmf"/><Relationship Id="rId503" Type="http://schemas.openxmlformats.org/officeDocument/2006/relationships/image" Target="media/image259.wmf"/><Relationship Id="rId545" Type="http://schemas.openxmlformats.org/officeDocument/2006/relationships/image" Target="media/image280.wmf"/><Relationship Id="rId587" Type="http://schemas.openxmlformats.org/officeDocument/2006/relationships/image" Target="media/image304.wmf"/><Relationship Id="rId8" Type="http://schemas.openxmlformats.org/officeDocument/2006/relationships/endnotes" Target="endnotes.xml"/><Relationship Id="rId142" Type="http://schemas.openxmlformats.org/officeDocument/2006/relationships/image" Target="media/image64.wmf"/><Relationship Id="rId184" Type="http://schemas.openxmlformats.org/officeDocument/2006/relationships/image" Target="media/image85.wmf"/><Relationship Id="rId391" Type="http://schemas.openxmlformats.org/officeDocument/2006/relationships/image" Target="media/image192.png"/><Relationship Id="rId405" Type="http://schemas.openxmlformats.org/officeDocument/2006/relationships/image" Target="media/image204.wmf"/><Relationship Id="rId447" Type="http://schemas.openxmlformats.org/officeDocument/2006/relationships/image" Target="media/image228.wmf"/><Relationship Id="rId612" Type="http://schemas.openxmlformats.org/officeDocument/2006/relationships/oleObject" Target="embeddings/oleObject276.bin"/><Relationship Id="rId251" Type="http://schemas.openxmlformats.org/officeDocument/2006/relationships/oleObject" Target="embeddings/oleObject114.bin"/><Relationship Id="rId489" Type="http://schemas.openxmlformats.org/officeDocument/2006/relationships/image" Target="media/image252.wmf"/><Relationship Id="rId654" Type="http://schemas.openxmlformats.org/officeDocument/2006/relationships/image" Target="media/image342.wmf"/><Relationship Id="rId46" Type="http://schemas.openxmlformats.org/officeDocument/2006/relationships/image" Target="media/image16.wmf"/><Relationship Id="rId293" Type="http://schemas.openxmlformats.org/officeDocument/2006/relationships/oleObject" Target="embeddings/oleObject135.bin"/><Relationship Id="rId307" Type="http://schemas.openxmlformats.org/officeDocument/2006/relationships/image" Target="media/image147.wmf"/><Relationship Id="rId349" Type="http://schemas.openxmlformats.org/officeDocument/2006/relationships/oleObject" Target="embeddings/oleObject161.bin"/><Relationship Id="rId514" Type="http://schemas.openxmlformats.org/officeDocument/2006/relationships/oleObject" Target="embeddings/oleObject231.bin"/><Relationship Id="rId556" Type="http://schemas.openxmlformats.org/officeDocument/2006/relationships/oleObject" Target="embeddings/oleObject252.bin"/><Relationship Id="rId88" Type="http://schemas.openxmlformats.org/officeDocument/2006/relationships/image" Target="media/image38.wmf"/><Relationship Id="rId111" Type="http://schemas.openxmlformats.org/officeDocument/2006/relationships/oleObject" Target="embeddings/oleObject44.bin"/><Relationship Id="rId153" Type="http://schemas.openxmlformats.org/officeDocument/2006/relationships/oleObject" Target="embeddings/oleObject65.bin"/><Relationship Id="rId195" Type="http://schemas.openxmlformats.org/officeDocument/2006/relationships/oleObject" Target="embeddings/oleObject86.bin"/><Relationship Id="rId209" Type="http://schemas.openxmlformats.org/officeDocument/2006/relationships/oleObject" Target="embeddings/oleObject93.bin"/><Relationship Id="rId360" Type="http://schemas.openxmlformats.org/officeDocument/2006/relationships/image" Target="media/image175.png"/><Relationship Id="rId416" Type="http://schemas.openxmlformats.org/officeDocument/2006/relationships/image" Target="media/image211.wmf"/><Relationship Id="rId598" Type="http://schemas.openxmlformats.org/officeDocument/2006/relationships/oleObject" Target="embeddings/oleObject270.bin"/><Relationship Id="rId220" Type="http://schemas.openxmlformats.org/officeDocument/2006/relationships/image" Target="media/image103.wmf"/><Relationship Id="rId458" Type="http://schemas.openxmlformats.org/officeDocument/2006/relationships/oleObject" Target="embeddings/oleObject204.bin"/><Relationship Id="rId623" Type="http://schemas.openxmlformats.org/officeDocument/2006/relationships/image" Target="media/image324.wmf"/><Relationship Id="rId665" Type="http://schemas.openxmlformats.org/officeDocument/2006/relationships/image" Target="media/image348.wmf"/><Relationship Id="rId15" Type="http://schemas.openxmlformats.org/officeDocument/2006/relationships/footer" Target="footer4.xml"/><Relationship Id="rId57" Type="http://schemas.openxmlformats.org/officeDocument/2006/relationships/oleObject" Target="embeddings/oleObject20.bin"/><Relationship Id="rId262" Type="http://schemas.openxmlformats.org/officeDocument/2006/relationships/image" Target="media/image124.wmf"/><Relationship Id="rId318" Type="http://schemas.openxmlformats.org/officeDocument/2006/relationships/oleObject" Target="embeddings/oleObject147.bin"/><Relationship Id="rId525" Type="http://schemas.openxmlformats.org/officeDocument/2006/relationships/image" Target="media/image270.wmf"/><Relationship Id="rId567" Type="http://schemas.openxmlformats.org/officeDocument/2006/relationships/oleObject" Target="embeddings/oleObject256.bin"/><Relationship Id="rId99" Type="http://schemas.openxmlformats.org/officeDocument/2006/relationships/footer" Target="footer6.xml"/><Relationship Id="rId122" Type="http://schemas.openxmlformats.org/officeDocument/2006/relationships/image" Target="media/image54.wmf"/><Relationship Id="rId164" Type="http://schemas.openxmlformats.org/officeDocument/2006/relationships/image" Target="media/image75.wmf"/><Relationship Id="rId371" Type="http://schemas.openxmlformats.org/officeDocument/2006/relationships/image" Target="media/image181.png"/><Relationship Id="rId427" Type="http://schemas.openxmlformats.org/officeDocument/2006/relationships/image" Target="media/image217.wmf"/><Relationship Id="rId469" Type="http://schemas.openxmlformats.org/officeDocument/2006/relationships/oleObject" Target="embeddings/oleObject209.bin"/><Relationship Id="rId634" Type="http://schemas.openxmlformats.org/officeDocument/2006/relationships/image" Target="media/image330.wmf"/><Relationship Id="rId676" Type="http://schemas.openxmlformats.org/officeDocument/2006/relationships/image" Target="media/image354.wmf"/><Relationship Id="rId26" Type="http://schemas.openxmlformats.org/officeDocument/2006/relationships/image" Target="media/image6.wmf"/><Relationship Id="rId231" Type="http://schemas.openxmlformats.org/officeDocument/2006/relationships/oleObject" Target="embeddings/oleObject104.bin"/><Relationship Id="rId273" Type="http://schemas.openxmlformats.org/officeDocument/2006/relationships/oleObject" Target="embeddings/oleObject125.bin"/><Relationship Id="rId329" Type="http://schemas.openxmlformats.org/officeDocument/2006/relationships/oleObject" Target="embeddings/oleObject151.bin"/><Relationship Id="rId480" Type="http://schemas.openxmlformats.org/officeDocument/2006/relationships/oleObject" Target="embeddings/oleObject214.bin"/><Relationship Id="rId536" Type="http://schemas.openxmlformats.org/officeDocument/2006/relationships/oleObject" Target="embeddings/oleObject242.bin"/><Relationship Id="rId68" Type="http://schemas.openxmlformats.org/officeDocument/2006/relationships/image" Target="media/image27.wmf"/><Relationship Id="rId133" Type="http://schemas.openxmlformats.org/officeDocument/2006/relationships/oleObject" Target="embeddings/oleObject55.bin"/><Relationship Id="rId175" Type="http://schemas.openxmlformats.org/officeDocument/2006/relationships/oleObject" Target="embeddings/oleObject76.bin"/><Relationship Id="rId340" Type="http://schemas.openxmlformats.org/officeDocument/2006/relationships/image" Target="media/image165.wmf"/><Relationship Id="rId578" Type="http://schemas.openxmlformats.org/officeDocument/2006/relationships/image" Target="media/image299.png"/><Relationship Id="rId200" Type="http://schemas.openxmlformats.org/officeDocument/2006/relationships/image" Target="media/image93.wmf"/><Relationship Id="rId382" Type="http://schemas.openxmlformats.org/officeDocument/2006/relationships/image" Target="media/image187.wmf"/><Relationship Id="rId438" Type="http://schemas.openxmlformats.org/officeDocument/2006/relationships/oleObject" Target="embeddings/oleObject196.bin"/><Relationship Id="rId603" Type="http://schemas.openxmlformats.org/officeDocument/2006/relationships/image" Target="media/image312.png"/><Relationship Id="rId645" Type="http://schemas.openxmlformats.org/officeDocument/2006/relationships/oleObject" Target="embeddings/oleObject290.bin"/><Relationship Id="rId242" Type="http://schemas.openxmlformats.org/officeDocument/2006/relationships/image" Target="media/image114.wmf"/><Relationship Id="rId284" Type="http://schemas.openxmlformats.org/officeDocument/2006/relationships/image" Target="media/image135.wmf"/><Relationship Id="rId491" Type="http://schemas.openxmlformats.org/officeDocument/2006/relationships/image" Target="media/image253.wmf"/><Relationship Id="rId505" Type="http://schemas.openxmlformats.org/officeDocument/2006/relationships/image" Target="media/image260.wmf"/><Relationship Id="rId37" Type="http://schemas.openxmlformats.org/officeDocument/2006/relationships/oleObject" Target="embeddings/oleObject10.bin"/><Relationship Id="rId79" Type="http://schemas.openxmlformats.org/officeDocument/2006/relationships/image" Target="media/image33.wmf"/><Relationship Id="rId102" Type="http://schemas.openxmlformats.org/officeDocument/2006/relationships/image" Target="media/image44.wmf"/><Relationship Id="rId144" Type="http://schemas.openxmlformats.org/officeDocument/2006/relationships/image" Target="media/image65.wmf"/><Relationship Id="rId547" Type="http://schemas.openxmlformats.org/officeDocument/2006/relationships/image" Target="media/image281.wmf"/><Relationship Id="rId589" Type="http://schemas.openxmlformats.org/officeDocument/2006/relationships/image" Target="media/image305.wmf"/><Relationship Id="rId90" Type="http://schemas.openxmlformats.org/officeDocument/2006/relationships/image" Target="media/image39.wmf"/><Relationship Id="rId186" Type="http://schemas.openxmlformats.org/officeDocument/2006/relationships/image" Target="media/image86.wmf"/><Relationship Id="rId351" Type="http://schemas.openxmlformats.org/officeDocument/2006/relationships/oleObject" Target="embeddings/oleObject162.bin"/><Relationship Id="rId393" Type="http://schemas.openxmlformats.org/officeDocument/2006/relationships/image" Target="media/image194.png"/><Relationship Id="rId407" Type="http://schemas.openxmlformats.org/officeDocument/2006/relationships/image" Target="media/image205.wmf"/><Relationship Id="rId449" Type="http://schemas.openxmlformats.org/officeDocument/2006/relationships/image" Target="media/image229.wmf"/><Relationship Id="rId614" Type="http://schemas.openxmlformats.org/officeDocument/2006/relationships/image" Target="media/image319.wmf"/><Relationship Id="rId656" Type="http://schemas.openxmlformats.org/officeDocument/2006/relationships/image" Target="media/image343.wmf"/><Relationship Id="rId211" Type="http://schemas.openxmlformats.org/officeDocument/2006/relationships/oleObject" Target="embeddings/oleObject94.bin"/><Relationship Id="rId253" Type="http://schemas.openxmlformats.org/officeDocument/2006/relationships/oleObject" Target="embeddings/oleObject115.bin"/><Relationship Id="rId295" Type="http://schemas.openxmlformats.org/officeDocument/2006/relationships/oleObject" Target="embeddings/oleObject136.bin"/><Relationship Id="rId309" Type="http://schemas.openxmlformats.org/officeDocument/2006/relationships/image" Target="media/image148.wmf"/><Relationship Id="rId460" Type="http://schemas.openxmlformats.org/officeDocument/2006/relationships/oleObject" Target="embeddings/oleObject205.bin"/><Relationship Id="rId516" Type="http://schemas.openxmlformats.org/officeDocument/2006/relationships/oleObject" Target="embeddings/oleObject232.bin"/><Relationship Id="rId48" Type="http://schemas.openxmlformats.org/officeDocument/2006/relationships/image" Target="media/image17.wmf"/><Relationship Id="rId113" Type="http://schemas.openxmlformats.org/officeDocument/2006/relationships/oleObject" Target="embeddings/oleObject45.bin"/><Relationship Id="rId320" Type="http://schemas.openxmlformats.org/officeDocument/2006/relationships/image" Target="media/image154.wmf"/><Relationship Id="rId558" Type="http://schemas.openxmlformats.org/officeDocument/2006/relationships/oleObject" Target="embeddings/oleObject253.bin"/><Relationship Id="rId155" Type="http://schemas.openxmlformats.org/officeDocument/2006/relationships/oleObject" Target="embeddings/oleObject66.bin"/><Relationship Id="rId197" Type="http://schemas.openxmlformats.org/officeDocument/2006/relationships/oleObject" Target="embeddings/oleObject87.bin"/><Relationship Id="rId362" Type="http://schemas.openxmlformats.org/officeDocument/2006/relationships/oleObject" Target="embeddings/oleObject167.bin"/><Relationship Id="rId418" Type="http://schemas.openxmlformats.org/officeDocument/2006/relationships/image" Target="media/image212.wmf"/><Relationship Id="rId625" Type="http://schemas.openxmlformats.org/officeDocument/2006/relationships/image" Target="media/image325.wmf"/><Relationship Id="rId222" Type="http://schemas.openxmlformats.org/officeDocument/2006/relationships/image" Target="media/image104.wmf"/><Relationship Id="rId264" Type="http://schemas.openxmlformats.org/officeDocument/2006/relationships/image" Target="media/image125.wmf"/><Relationship Id="rId471" Type="http://schemas.openxmlformats.org/officeDocument/2006/relationships/oleObject" Target="embeddings/oleObject210.bin"/><Relationship Id="rId667" Type="http://schemas.openxmlformats.org/officeDocument/2006/relationships/image" Target="media/image349.wmf"/><Relationship Id="rId17" Type="http://schemas.openxmlformats.org/officeDocument/2006/relationships/footer" Target="footer5.xml"/><Relationship Id="rId59" Type="http://schemas.openxmlformats.org/officeDocument/2006/relationships/oleObject" Target="embeddings/oleObject21.bin"/><Relationship Id="rId124" Type="http://schemas.openxmlformats.org/officeDocument/2006/relationships/image" Target="media/image55.wmf"/><Relationship Id="rId527" Type="http://schemas.openxmlformats.org/officeDocument/2006/relationships/image" Target="media/image271.wmf"/><Relationship Id="rId569" Type="http://schemas.openxmlformats.org/officeDocument/2006/relationships/oleObject" Target="embeddings/oleObject257.bin"/><Relationship Id="rId70" Type="http://schemas.openxmlformats.org/officeDocument/2006/relationships/image" Target="media/image28.jpeg"/><Relationship Id="rId166" Type="http://schemas.openxmlformats.org/officeDocument/2006/relationships/image" Target="media/image76.wmf"/><Relationship Id="rId331" Type="http://schemas.openxmlformats.org/officeDocument/2006/relationships/oleObject" Target="embeddings/oleObject152.bin"/><Relationship Id="rId373" Type="http://schemas.openxmlformats.org/officeDocument/2006/relationships/oleObject" Target="embeddings/oleObject172.bin"/><Relationship Id="rId429" Type="http://schemas.openxmlformats.org/officeDocument/2006/relationships/image" Target="media/image218.wmf"/><Relationship Id="rId580" Type="http://schemas.openxmlformats.org/officeDocument/2006/relationships/oleObject" Target="embeddings/oleObject261.bin"/><Relationship Id="rId636" Type="http://schemas.openxmlformats.org/officeDocument/2006/relationships/image" Target="media/image331.png"/><Relationship Id="rId1" Type="http://schemas.openxmlformats.org/officeDocument/2006/relationships/customXml" Target="../customXml/item1.xml"/><Relationship Id="rId233" Type="http://schemas.openxmlformats.org/officeDocument/2006/relationships/oleObject" Target="embeddings/oleObject105.bin"/><Relationship Id="rId440" Type="http://schemas.openxmlformats.org/officeDocument/2006/relationships/oleObject" Target="embeddings/oleObject197.bin"/><Relationship Id="rId678" Type="http://schemas.openxmlformats.org/officeDocument/2006/relationships/hyperlink" Target="http://opencv.willowgarage.com/documentation/cpp/index.html" TargetMode="External"/><Relationship Id="rId28" Type="http://schemas.openxmlformats.org/officeDocument/2006/relationships/image" Target="media/image7.wmf"/><Relationship Id="rId275" Type="http://schemas.openxmlformats.org/officeDocument/2006/relationships/oleObject" Target="embeddings/oleObject126.bin"/><Relationship Id="rId300" Type="http://schemas.openxmlformats.org/officeDocument/2006/relationships/image" Target="media/image143.wmf"/><Relationship Id="rId482" Type="http://schemas.openxmlformats.org/officeDocument/2006/relationships/oleObject" Target="embeddings/oleObject215.bin"/><Relationship Id="rId538" Type="http://schemas.openxmlformats.org/officeDocument/2006/relationships/oleObject" Target="embeddings/oleObject243.bin"/><Relationship Id="rId81" Type="http://schemas.openxmlformats.org/officeDocument/2006/relationships/image" Target="media/image34.wmf"/><Relationship Id="rId135" Type="http://schemas.openxmlformats.org/officeDocument/2006/relationships/oleObject" Target="embeddings/oleObject56.bin"/><Relationship Id="rId177" Type="http://schemas.openxmlformats.org/officeDocument/2006/relationships/oleObject" Target="embeddings/oleObject77.bin"/><Relationship Id="rId342" Type="http://schemas.openxmlformats.org/officeDocument/2006/relationships/image" Target="media/image166.wmf"/><Relationship Id="rId384" Type="http://schemas.openxmlformats.org/officeDocument/2006/relationships/image" Target="media/image188.wmf"/><Relationship Id="rId591" Type="http://schemas.openxmlformats.org/officeDocument/2006/relationships/image" Target="media/image306.wmf"/><Relationship Id="rId605" Type="http://schemas.openxmlformats.org/officeDocument/2006/relationships/oleObject" Target="embeddings/oleObject273.bin"/><Relationship Id="rId202" Type="http://schemas.openxmlformats.org/officeDocument/2006/relationships/image" Target="media/image94.wmf"/><Relationship Id="rId244" Type="http://schemas.openxmlformats.org/officeDocument/2006/relationships/image" Target="media/image115.wmf"/><Relationship Id="rId647" Type="http://schemas.openxmlformats.org/officeDocument/2006/relationships/image" Target="media/image338.png"/><Relationship Id="rId39" Type="http://schemas.openxmlformats.org/officeDocument/2006/relationships/oleObject" Target="embeddings/oleObject11.bin"/><Relationship Id="rId286" Type="http://schemas.openxmlformats.org/officeDocument/2006/relationships/image" Target="media/image136.wmf"/><Relationship Id="rId451" Type="http://schemas.openxmlformats.org/officeDocument/2006/relationships/image" Target="media/image230.wmf"/><Relationship Id="rId493" Type="http://schemas.openxmlformats.org/officeDocument/2006/relationships/image" Target="media/image254.wmf"/><Relationship Id="rId507" Type="http://schemas.openxmlformats.org/officeDocument/2006/relationships/image" Target="media/image261.wmf"/><Relationship Id="rId549" Type="http://schemas.openxmlformats.org/officeDocument/2006/relationships/image" Target="media/image282.wmf"/><Relationship Id="rId50" Type="http://schemas.openxmlformats.org/officeDocument/2006/relationships/image" Target="media/image18.wmf"/><Relationship Id="rId104" Type="http://schemas.openxmlformats.org/officeDocument/2006/relationships/image" Target="media/image45.wmf"/><Relationship Id="rId146" Type="http://schemas.openxmlformats.org/officeDocument/2006/relationships/image" Target="media/image66.wmf"/><Relationship Id="rId188" Type="http://schemas.openxmlformats.org/officeDocument/2006/relationships/image" Target="media/image87.wmf"/><Relationship Id="rId311" Type="http://schemas.openxmlformats.org/officeDocument/2006/relationships/image" Target="media/image149.wmf"/><Relationship Id="rId353" Type="http://schemas.openxmlformats.org/officeDocument/2006/relationships/oleObject" Target="embeddings/oleObject163.bin"/><Relationship Id="rId395" Type="http://schemas.openxmlformats.org/officeDocument/2006/relationships/image" Target="media/image196.png"/><Relationship Id="rId409" Type="http://schemas.openxmlformats.org/officeDocument/2006/relationships/image" Target="media/image206.emf"/><Relationship Id="rId560" Type="http://schemas.openxmlformats.org/officeDocument/2006/relationships/oleObject" Target="embeddings/oleObject254.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8EB54E-5F35-4879-86C6-092E94806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1811</TotalTime>
  <Pages>95</Pages>
  <Words>28019</Words>
  <Characters>141217</Characters>
  <Application>Microsoft Office Word</Application>
  <DocSecurity>0</DocSecurity>
  <Lines>2942</Lines>
  <Paragraphs>1159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168077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veloz</dc:creator>
  <cp:lastModifiedBy>veloz</cp:lastModifiedBy>
  <cp:revision>23</cp:revision>
  <cp:lastPrinted>2012-02-15T21:14:00Z</cp:lastPrinted>
  <dcterms:created xsi:type="dcterms:W3CDTF">2012-03-08T16:45:00Z</dcterms:created>
  <dcterms:modified xsi:type="dcterms:W3CDTF">2012-03-15T21:41:00Z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oogle.Documents.DocumentId">
    <vt:lpwstr>1NTwyyNNZ1MqJSAqhACHCC4o3QrQQH7Kl5646fIM030I</vt:lpwstr>
  </property>
  <property fmtid="{D5CDD505-2E9C-101B-9397-08002B2CF9AE}" pid="4" name="Google.Documents.RevisionId">
    <vt:lpwstr>01166757045397821712</vt:lpwstr>
  </property>
  <property fmtid="{D5CDD505-2E9C-101B-9397-08002B2CF9AE}" pid="5" name="Google.Documents.PreviousRevisionId">
    <vt:lpwstr>08681478527049269939</vt:lpwstr>
  </property>
  <property fmtid="{D5CDD505-2E9C-101B-9397-08002B2CF9AE}" pid="6" name="Google.Documents.PluginVersion">
    <vt:lpwstr>2.0.1974.7364</vt:lpwstr>
  </property>
  <property fmtid="{D5CDD505-2E9C-101B-9397-08002B2CF9AE}" pid="7" name="Google.Documents.MergeIncapabilityFlags">
    <vt:i4>0</vt:i4>
  </property>
  <property fmtid="{D5CDD505-2E9C-101B-9397-08002B2CF9AE}" pid="8" name="Google.Documents.Tracking">
    <vt:lpwstr>false</vt:lpwstr>
  </property>
  <property fmtid="{D5CDD505-2E9C-101B-9397-08002B2CF9AE}" pid="9" name="MTEquationNumber2">
    <vt:lpwstr>(#C1.#E1)</vt:lpwstr>
  </property>
  <property fmtid="{D5CDD505-2E9C-101B-9397-08002B2CF9AE}" pid="10" name="MTEquationSection">
    <vt:lpwstr>1</vt:lpwstr>
  </property>
</Properties>
</file>